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harts/style1.xml" ContentType="application/vnd.ms-office.chartstyle+xml"/>
  <Override PartName="/word/charts/colors1.xml" ContentType="application/vnd.ms-office.chartcolorstyle+xml"/>
  <Override PartName="/word/charts/style2.xml" ContentType="application/vnd.ms-office.chartstyle+xml"/>
  <Override PartName="/word/charts/colors2.xml" ContentType="application/vnd.ms-office.chartcolorstyle+xml"/>
  <Override PartName="/word/charts/style3.xml" ContentType="application/vnd.ms-office.chartstyle+xml"/>
  <Override PartName="/word/charts/colors3.xml" ContentType="application/vnd.ms-office.chartcolor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74284E" w14:textId="77777777" w:rsidR="004B52DB" w:rsidRPr="00961B58" w:rsidRDefault="004B52DB" w:rsidP="004B52DB">
      <w:pPr>
        <w:jc w:val="center"/>
        <w:rPr>
          <w:rFonts w:cstheme="minorHAnsi"/>
        </w:rPr>
      </w:pPr>
    </w:p>
    <w:p w14:paraId="643B2B0D" w14:textId="77777777" w:rsidR="004B52DB" w:rsidRPr="00961B58" w:rsidRDefault="004B52DB" w:rsidP="004B52DB">
      <w:pPr>
        <w:jc w:val="center"/>
        <w:rPr>
          <w:rFonts w:cstheme="minorHAnsi"/>
        </w:rPr>
      </w:pPr>
    </w:p>
    <w:p w14:paraId="4CEF6F15" w14:textId="77777777" w:rsidR="004B52DB" w:rsidRPr="00961B58" w:rsidRDefault="004B52DB" w:rsidP="004B52DB">
      <w:pPr>
        <w:jc w:val="center"/>
        <w:rPr>
          <w:rFonts w:cstheme="minorHAnsi"/>
        </w:rPr>
      </w:pPr>
    </w:p>
    <w:p w14:paraId="18855EE9" w14:textId="77777777" w:rsidR="004B52DB" w:rsidRPr="00961B58" w:rsidRDefault="004B52DB" w:rsidP="004B52DB">
      <w:pPr>
        <w:jc w:val="center"/>
        <w:rPr>
          <w:rFonts w:cstheme="minorHAnsi"/>
        </w:rPr>
      </w:pPr>
    </w:p>
    <w:p w14:paraId="4F96C1CC" w14:textId="77777777" w:rsidR="004B52DB" w:rsidRPr="00961B58" w:rsidRDefault="004B52DB" w:rsidP="004B52DB">
      <w:pPr>
        <w:jc w:val="center"/>
        <w:rPr>
          <w:rFonts w:cstheme="minorHAnsi"/>
        </w:rPr>
      </w:pPr>
    </w:p>
    <w:p w14:paraId="65958EF1" w14:textId="77777777" w:rsidR="004B52DB" w:rsidRPr="00961B58" w:rsidRDefault="004B52DB" w:rsidP="004B52DB">
      <w:pPr>
        <w:jc w:val="center"/>
        <w:rPr>
          <w:rFonts w:cstheme="minorHAnsi"/>
        </w:rPr>
      </w:pPr>
    </w:p>
    <w:p w14:paraId="3599999B" w14:textId="77777777" w:rsidR="004B52DB" w:rsidRPr="00961B58" w:rsidRDefault="004B52DB" w:rsidP="004B52DB">
      <w:pPr>
        <w:jc w:val="center"/>
        <w:rPr>
          <w:rFonts w:cstheme="minorHAnsi"/>
        </w:rPr>
      </w:pPr>
    </w:p>
    <w:p w14:paraId="60A691EB" w14:textId="77777777" w:rsidR="004B52DB" w:rsidRPr="00961B58" w:rsidRDefault="004B52DB" w:rsidP="004B52DB">
      <w:pPr>
        <w:jc w:val="center"/>
        <w:rPr>
          <w:rFonts w:cstheme="minorHAnsi"/>
        </w:rPr>
      </w:pPr>
    </w:p>
    <w:p w14:paraId="7138D091" w14:textId="77777777" w:rsidR="004B52DB" w:rsidRPr="00961B58" w:rsidRDefault="004B52DB" w:rsidP="004B52DB">
      <w:pPr>
        <w:jc w:val="center"/>
        <w:rPr>
          <w:rFonts w:cstheme="minorHAnsi"/>
        </w:rPr>
      </w:pPr>
    </w:p>
    <w:p w14:paraId="2BA62F9B" w14:textId="77777777" w:rsidR="004B52DB" w:rsidRPr="00961B58" w:rsidRDefault="004B52DB" w:rsidP="004B52DB">
      <w:pPr>
        <w:jc w:val="center"/>
        <w:rPr>
          <w:rFonts w:cstheme="minorHAnsi"/>
        </w:rPr>
      </w:pPr>
    </w:p>
    <w:p w14:paraId="217D1A90" w14:textId="77777777" w:rsidR="004B52DB" w:rsidRPr="00961B58" w:rsidRDefault="004B52DB" w:rsidP="004B52DB">
      <w:pPr>
        <w:jc w:val="center"/>
        <w:rPr>
          <w:rFonts w:cstheme="minorHAnsi"/>
        </w:rPr>
      </w:pPr>
    </w:p>
    <w:p w14:paraId="5770C434" w14:textId="77777777" w:rsidR="009341C9" w:rsidRPr="00961B58" w:rsidRDefault="004B52DB" w:rsidP="004B52DB">
      <w:pPr>
        <w:jc w:val="center"/>
        <w:rPr>
          <w:rFonts w:cstheme="minorHAnsi"/>
        </w:rPr>
      </w:pPr>
      <w:r w:rsidRPr="00961B58">
        <w:rPr>
          <w:rFonts w:cstheme="minorHAnsi"/>
        </w:rPr>
        <w:t>© Kevin Horecka 2018</w:t>
      </w:r>
    </w:p>
    <w:p w14:paraId="1C23DA15" w14:textId="77777777" w:rsidR="009341C9" w:rsidRPr="00961B58" w:rsidRDefault="009341C9">
      <w:pPr>
        <w:rPr>
          <w:rFonts w:cstheme="minorHAnsi"/>
        </w:rPr>
      </w:pPr>
      <w:r w:rsidRPr="00961B58">
        <w:rPr>
          <w:rFonts w:cstheme="minorHAnsi"/>
        </w:rPr>
        <w:br w:type="page"/>
      </w:r>
    </w:p>
    <w:p w14:paraId="26720D48" w14:textId="77777777" w:rsidR="00DA6AEA" w:rsidRPr="00961B58" w:rsidRDefault="00DA6AEA" w:rsidP="001E276F">
      <w:pPr>
        <w:spacing w:after="0"/>
        <w:jc w:val="center"/>
        <w:rPr>
          <w:rFonts w:cstheme="minorHAnsi"/>
        </w:rPr>
        <w:sectPr w:rsidR="00DA6AEA" w:rsidRPr="00961B58" w:rsidSect="00DA6AEA">
          <w:footerReference w:type="default" r:id="rId9"/>
          <w:footerReference w:type="first" r:id="rId10"/>
          <w:pgSz w:w="12240" w:h="15840" w:code="1"/>
          <w:pgMar w:top="1440" w:right="1440" w:bottom="1440" w:left="1440" w:header="720" w:footer="720" w:gutter="0"/>
          <w:pgNumType w:fmt="lowerRoman" w:start="1"/>
          <w:cols w:space="720"/>
          <w:titlePg/>
          <w:docGrid w:linePitch="360"/>
        </w:sectPr>
      </w:pPr>
    </w:p>
    <w:p w14:paraId="007438BC" w14:textId="77777777" w:rsidR="001E276F" w:rsidRPr="00961B58" w:rsidRDefault="001E276F" w:rsidP="001E276F">
      <w:pPr>
        <w:spacing w:after="0"/>
        <w:jc w:val="center"/>
        <w:rPr>
          <w:rFonts w:cstheme="minorHAnsi"/>
        </w:rPr>
      </w:pPr>
      <w:bookmarkStart w:id="0" w:name="_Hlk505881590"/>
    </w:p>
    <w:p w14:paraId="05B132E8" w14:textId="77777777" w:rsidR="001E276F" w:rsidRPr="00961B58" w:rsidRDefault="001E276F" w:rsidP="001E276F">
      <w:pPr>
        <w:spacing w:after="0"/>
        <w:jc w:val="center"/>
        <w:rPr>
          <w:rFonts w:cstheme="minorHAnsi"/>
        </w:rPr>
      </w:pPr>
    </w:p>
    <w:p w14:paraId="79FAA101" w14:textId="77777777" w:rsidR="001E276F" w:rsidRPr="00961B58" w:rsidRDefault="001E276F" w:rsidP="001E276F">
      <w:pPr>
        <w:spacing w:after="0"/>
        <w:jc w:val="center"/>
        <w:rPr>
          <w:rFonts w:cstheme="minorHAnsi"/>
        </w:rPr>
      </w:pPr>
    </w:p>
    <w:p w14:paraId="1EFFADF1" w14:textId="77777777" w:rsidR="001E276F" w:rsidRPr="00961B58" w:rsidRDefault="001E276F" w:rsidP="001E276F">
      <w:pPr>
        <w:spacing w:after="0"/>
        <w:jc w:val="center"/>
        <w:rPr>
          <w:rFonts w:cstheme="minorHAnsi"/>
        </w:rPr>
      </w:pPr>
    </w:p>
    <w:p w14:paraId="51C0B377" w14:textId="77777777" w:rsidR="001E276F" w:rsidRPr="00961B58" w:rsidRDefault="001E276F" w:rsidP="001E276F">
      <w:pPr>
        <w:spacing w:after="0"/>
        <w:jc w:val="center"/>
        <w:rPr>
          <w:rFonts w:cstheme="minorHAnsi"/>
        </w:rPr>
      </w:pPr>
    </w:p>
    <w:p w14:paraId="68B1CFEB" w14:textId="77777777" w:rsidR="001E276F" w:rsidRPr="00961B58" w:rsidRDefault="001E276F" w:rsidP="001E276F">
      <w:pPr>
        <w:spacing w:after="0"/>
        <w:jc w:val="center"/>
        <w:rPr>
          <w:rFonts w:cstheme="minorHAnsi"/>
        </w:rPr>
      </w:pPr>
      <w:r w:rsidRPr="00961B58">
        <w:rPr>
          <w:rFonts w:cstheme="minorHAnsi"/>
        </w:rPr>
        <w:t>ORGANIZATION OF SPATIOTEMPORAL INFORMATION AND RELATIONAL MEMORY IN THE HIPPOCAMPUS</w:t>
      </w:r>
    </w:p>
    <w:p w14:paraId="08825599" w14:textId="77777777" w:rsidR="001E276F" w:rsidRPr="00961B58" w:rsidRDefault="001E276F" w:rsidP="001E276F">
      <w:pPr>
        <w:spacing w:after="0"/>
        <w:jc w:val="center"/>
        <w:rPr>
          <w:rFonts w:cstheme="minorHAnsi"/>
        </w:rPr>
      </w:pPr>
    </w:p>
    <w:p w14:paraId="0B1A7F4A" w14:textId="77777777" w:rsidR="001E276F" w:rsidRDefault="001E276F" w:rsidP="0033055E">
      <w:pPr>
        <w:spacing w:after="0"/>
        <w:rPr>
          <w:rFonts w:cstheme="minorHAnsi"/>
        </w:rPr>
      </w:pPr>
    </w:p>
    <w:p w14:paraId="1291EFE9" w14:textId="77777777" w:rsidR="00961B58" w:rsidRPr="00961B58" w:rsidRDefault="00961B58" w:rsidP="001E276F">
      <w:pPr>
        <w:spacing w:after="0"/>
        <w:jc w:val="center"/>
        <w:rPr>
          <w:rFonts w:cstheme="minorHAnsi"/>
        </w:rPr>
      </w:pPr>
    </w:p>
    <w:p w14:paraId="03AD6FB3" w14:textId="77777777" w:rsidR="001E276F" w:rsidRPr="00961B58" w:rsidRDefault="001E276F" w:rsidP="001E276F">
      <w:pPr>
        <w:spacing w:after="0"/>
        <w:jc w:val="center"/>
        <w:rPr>
          <w:rFonts w:cstheme="minorHAnsi"/>
        </w:rPr>
      </w:pPr>
    </w:p>
    <w:p w14:paraId="2FA2E664" w14:textId="77777777" w:rsidR="001E276F" w:rsidRPr="00961B58" w:rsidRDefault="001E276F" w:rsidP="00961B58">
      <w:pPr>
        <w:spacing w:after="0"/>
        <w:rPr>
          <w:rFonts w:cstheme="minorHAnsi"/>
        </w:rPr>
      </w:pPr>
    </w:p>
    <w:p w14:paraId="176D654B" w14:textId="77777777" w:rsidR="001E276F" w:rsidRPr="00961B58" w:rsidRDefault="001E276F" w:rsidP="001E276F">
      <w:pPr>
        <w:spacing w:after="0"/>
        <w:jc w:val="center"/>
        <w:rPr>
          <w:rFonts w:cstheme="minorHAnsi"/>
        </w:rPr>
      </w:pPr>
    </w:p>
    <w:p w14:paraId="5AD3B55A" w14:textId="77777777" w:rsidR="001E276F" w:rsidRPr="00961B58" w:rsidRDefault="001E276F" w:rsidP="001E276F">
      <w:pPr>
        <w:spacing w:after="0"/>
        <w:jc w:val="center"/>
        <w:rPr>
          <w:rFonts w:cstheme="minorHAnsi"/>
        </w:rPr>
      </w:pPr>
      <w:r w:rsidRPr="00961B58">
        <w:rPr>
          <w:rFonts w:cstheme="minorHAnsi"/>
        </w:rPr>
        <w:t>BY</w:t>
      </w:r>
    </w:p>
    <w:p w14:paraId="06E12600" w14:textId="77777777" w:rsidR="001E276F" w:rsidRPr="00961B58" w:rsidRDefault="001E276F" w:rsidP="001E276F">
      <w:pPr>
        <w:spacing w:after="0"/>
        <w:jc w:val="center"/>
        <w:rPr>
          <w:rFonts w:cstheme="minorHAnsi"/>
        </w:rPr>
      </w:pPr>
    </w:p>
    <w:p w14:paraId="067B7B7C" w14:textId="77777777" w:rsidR="001E276F" w:rsidRPr="00961B58" w:rsidRDefault="001E276F" w:rsidP="001E276F">
      <w:pPr>
        <w:spacing w:after="0"/>
        <w:jc w:val="center"/>
        <w:rPr>
          <w:rFonts w:cstheme="minorHAnsi"/>
        </w:rPr>
      </w:pPr>
      <w:r w:rsidRPr="00961B58">
        <w:rPr>
          <w:rFonts w:cstheme="minorHAnsi"/>
        </w:rPr>
        <w:t>KEVIN MICHAEL HORECKA</w:t>
      </w:r>
    </w:p>
    <w:p w14:paraId="4A3D0157" w14:textId="77777777" w:rsidR="001E276F" w:rsidRPr="00961B58" w:rsidRDefault="001E276F" w:rsidP="00961B58">
      <w:pPr>
        <w:spacing w:after="0"/>
        <w:rPr>
          <w:rFonts w:cstheme="minorHAnsi"/>
        </w:rPr>
      </w:pPr>
    </w:p>
    <w:p w14:paraId="21693069" w14:textId="77777777" w:rsidR="001E276F" w:rsidRPr="00961B58" w:rsidRDefault="001E276F" w:rsidP="001E276F">
      <w:pPr>
        <w:spacing w:after="0"/>
        <w:jc w:val="center"/>
        <w:rPr>
          <w:rFonts w:cstheme="minorHAnsi"/>
        </w:rPr>
      </w:pPr>
    </w:p>
    <w:p w14:paraId="5B7302C3" w14:textId="77777777" w:rsidR="001E276F" w:rsidRPr="00961B58" w:rsidRDefault="001E276F" w:rsidP="001E276F">
      <w:pPr>
        <w:spacing w:after="0"/>
        <w:jc w:val="center"/>
        <w:rPr>
          <w:rFonts w:cstheme="minorHAnsi"/>
        </w:rPr>
      </w:pPr>
    </w:p>
    <w:p w14:paraId="663DCBC7" w14:textId="77777777" w:rsidR="001E276F" w:rsidRDefault="001E276F" w:rsidP="001E276F">
      <w:pPr>
        <w:spacing w:after="0"/>
        <w:jc w:val="center"/>
        <w:rPr>
          <w:rFonts w:cstheme="minorHAnsi"/>
        </w:rPr>
      </w:pPr>
    </w:p>
    <w:p w14:paraId="6BBF826F" w14:textId="77777777" w:rsidR="00961B58" w:rsidRPr="00961B58" w:rsidRDefault="00961B58" w:rsidP="001E276F">
      <w:pPr>
        <w:spacing w:after="0"/>
        <w:jc w:val="center"/>
        <w:rPr>
          <w:rFonts w:cstheme="minorHAnsi"/>
        </w:rPr>
      </w:pPr>
    </w:p>
    <w:p w14:paraId="2CFBC0CE" w14:textId="77777777" w:rsidR="001E276F" w:rsidRPr="00961B58" w:rsidRDefault="001E276F" w:rsidP="001E276F">
      <w:pPr>
        <w:spacing w:after="0"/>
        <w:jc w:val="center"/>
        <w:rPr>
          <w:rFonts w:cstheme="minorHAnsi"/>
        </w:rPr>
      </w:pPr>
    </w:p>
    <w:p w14:paraId="512068A4" w14:textId="77777777" w:rsidR="001E276F" w:rsidRPr="00961B58" w:rsidRDefault="001E276F" w:rsidP="001E276F">
      <w:pPr>
        <w:spacing w:after="0"/>
        <w:jc w:val="center"/>
        <w:rPr>
          <w:rFonts w:cstheme="minorHAnsi"/>
        </w:rPr>
      </w:pPr>
    </w:p>
    <w:p w14:paraId="635B3232" w14:textId="77777777" w:rsidR="001E276F" w:rsidRPr="00961B58" w:rsidRDefault="001E276F" w:rsidP="001E276F">
      <w:pPr>
        <w:spacing w:after="0"/>
        <w:jc w:val="center"/>
        <w:rPr>
          <w:rFonts w:cstheme="minorHAnsi"/>
        </w:rPr>
      </w:pPr>
      <w:r w:rsidRPr="00961B58">
        <w:rPr>
          <w:rFonts w:cstheme="minorHAnsi"/>
        </w:rPr>
        <w:t>DISSERTATION</w:t>
      </w:r>
    </w:p>
    <w:p w14:paraId="3CA1811B" w14:textId="77777777" w:rsidR="001E276F" w:rsidRPr="00961B58" w:rsidRDefault="001E276F" w:rsidP="001E276F">
      <w:pPr>
        <w:spacing w:after="0"/>
        <w:jc w:val="center"/>
        <w:rPr>
          <w:rFonts w:cstheme="minorHAnsi"/>
        </w:rPr>
      </w:pPr>
    </w:p>
    <w:p w14:paraId="1AE2B397" w14:textId="77777777" w:rsidR="001E276F" w:rsidRPr="00961B58" w:rsidRDefault="001E276F" w:rsidP="001E276F">
      <w:pPr>
        <w:spacing w:after="0"/>
        <w:jc w:val="center"/>
        <w:rPr>
          <w:rFonts w:cstheme="minorHAnsi"/>
        </w:rPr>
      </w:pPr>
      <w:r w:rsidRPr="00961B58">
        <w:rPr>
          <w:rFonts w:cstheme="minorHAnsi"/>
        </w:rPr>
        <w:t>Submitted in partial fulfillment of the requirements</w:t>
      </w:r>
    </w:p>
    <w:p w14:paraId="061065FA" w14:textId="77777777" w:rsidR="001E276F" w:rsidRPr="00961B58" w:rsidRDefault="001E276F" w:rsidP="001E276F">
      <w:pPr>
        <w:spacing w:after="0"/>
        <w:jc w:val="center"/>
        <w:rPr>
          <w:rFonts w:cstheme="minorHAnsi"/>
        </w:rPr>
      </w:pPr>
      <w:r w:rsidRPr="00961B58">
        <w:rPr>
          <w:rFonts w:cstheme="minorHAnsi"/>
        </w:rPr>
        <w:t>for the degree of Doctor of Philosophy in Neuroscience</w:t>
      </w:r>
    </w:p>
    <w:p w14:paraId="3E24CB30" w14:textId="77777777" w:rsidR="001E276F" w:rsidRPr="00961B58" w:rsidRDefault="001E276F" w:rsidP="001E276F">
      <w:pPr>
        <w:spacing w:after="0"/>
        <w:jc w:val="center"/>
        <w:rPr>
          <w:rFonts w:cstheme="minorHAnsi"/>
        </w:rPr>
      </w:pPr>
      <w:r w:rsidRPr="00961B58">
        <w:rPr>
          <w:rFonts w:cstheme="minorHAnsi"/>
        </w:rPr>
        <w:t xml:space="preserve">in the Graduate College of the </w:t>
      </w:r>
    </w:p>
    <w:p w14:paraId="2493C017" w14:textId="77777777" w:rsidR="001E276F" w:rsidRPr="00961B58" w:rsidRDefault="001E276F" w:rsidP="001E276F">
      <w:pPr>
        <w:spacing w:after="0"/>
        <w:jc w:val="center"/>
        <w:rPr>
          <w:rFonts w:cstheme="minorHAnsi"/>
        </w:rPr>
      </w:pPr>
      <w:r w:rsidRPr="00961B58">
        <w:rPr>
          <w:rFonts w:cstheme="minorHAnsi"/>
        </w:rPr>
        <w:t>University of Illinois at Urbana-Champaign, 2018</w:t>
      </w:r>
    </w:p>
    <w:p w14:paraId="533CE90D" w14:textId="77777777" w:rsidR="001E276F" w:rsidRPr="00961B58" w:rsidRDefault="001E276F" w:rsidP="001E276F">
      <w:pPr>
        <w:spacing w:after="0"/>
        <w:jc w:val="center"/>
        <w:rPr>
          <w:rFonts w:cstheme="minorHAnsi"/>
        </w:rPr>
      </w:pPr>
    </w:p>
    <w:p w14:paraId="62C5887D" w14:textId="77777777" w:rsidR="001E276F" w:rsidRPr="00961B58" w:rsidRDefault="001E276F" w:rsidP="001E276F">
      <w:pPr>
        <w:spacing w:after="0"/>
        <w:jc w:val="center"/>
        <w:rPr>
          <w:rFonts w:cstheme="minorHAnsi"/>
        </w:rPr>
      </w:pPr>
    </w:p>
    <w:p w14:paraId="4F120B69" w14:textId="77777777" w:rsidR="001E276F" w:rsidRPr="00961B58" w:rsidRDefault="001E276F" w:rsidP="001E276F">
      <w:pPr>
        <w:spacing w:after="0"/>
        <w:jc w:val="center"/>
        <w:rPr>
          <w:rFonts w:cstheme="minorHAnsi"/>
        </w:rPr>
      </w:pPr>
    </w:p>
    <w:p w14:paraId="024C997C" w14:textId="77777777" w:rsidR="001E276F" w:rsidRPr="00961B58" w:rsidRDefault="001E276F" w:rsidP="001E276F">
      <w:pPr>
        <w:spacing w:after="0"/>
        <w:jc w:val="center"/>
        <w:rPr>
          <w:rFonts w:cstheme="minorHAnsi"/>
        </w:rPr>
      </w:pPr>
      <w:r w:rsidRPr="00961B58">
        <w:rPr>
          <w:rFonts w:cstheme="minorHAnsi"/>
        </w:rPr>
        <w:t>Urbana, Illinois</w:t>
      </w:r>
    </w:p>
    <w:p w14:paraId="4FA8D175" w14:textId="77777777" w:rsidR="001E276F" w:rsidRPr="00961B58" w:rsidRDefault="001E276F" w:rsidP="001E276F">
      <w:pPr>
        <w:spacing w:after="0"/>
        <w:rPr>
          <w:rFonts w:cstheme="minorHAnsi"/>
        </w:rPr>
      </w:pPr>
    </w:p>
    <w:p w14:paraId="1A78642E" w14:textId="77777777" w:rsidR="001E276F" w:rsidRPr="00961B58" w:rsidRDefault="001E276F" w:rsidP="001E276F">
      <w:pPr>
        <w:spacing w:after="0"/>
        <w:rPr>
          <w:rFonts w:cstheme="minorHAnsi"/>
        </w:rPr>
      </w:pPr>
    </w:p>
    <w:p w14:paraId="17A7E7B2" w14:textId="77777777" w:rsidR="001E276F" w:rsidRPr="00961B58" w:rsidRDefault="001E276F" w:rsidP="001E276F">
      <w:pPr>
        <w:spacing w:after="0"/>
        <w:rPr>
          <w:rFonts w:cstheme="minorHAnsi"/>
        </w:rPr>
      </w:pPr>
    </w:p>
    <w:p w14:paraId="1F7046DF" w14:textId="77777777" w:rsidR="001E276F" w:rsidRPr="00961B58" w:rsidRDefault="001E276F" w:rsidP="001E276F">
      <w:pPr>
        <w:spacing w:after="0"/>
        <w:rPr>
          <w:rFonts w:cstheme="minorHAnsi"/>
        </w:rPr>
      </w:pPr>
      <w:r w:rsidRPr="00961B58">
        <w:rPr>
          <w:rFonts w:cstheme="minorHAnsi"/>
        </w:rPr>
        <w:t>Doctoral Committee:</w:t>
      </w:r>
    </w:p>
    <w:p w14:paraId="315B9D1F" w14:textId="77777777" w:rsidR="001E276F" w:rsidRPr="00961B58" w:rsidRDefault="001E276F" w:rsidP="001E276F">
      <w:pPr>
        <w:spacing w:after="0"/>
        <w:rPr>
          <w:rFonts w:cstheme="minorHAnsi"/>
        </w:rPr>
      </w:pPr>
      <w:r w:rsidRPr="00961B58">
        <w:rPr>
          <w:rFonts w:cstheme="minorHAnsi"/>
        </w:rPr>
        <w:tab/>
      </w:r>
    </w:p>
    <w:p w14:paraId="22A78C60" w14:textId="77777777" w:rsidR="001E276F" w:rsidRPr="00961B58" w:rsidRDefault="001E276F" w:rsidP="001E276F">
      <w:pPr>
        <w:spacing w:after="0"/>
        <w:rPr>
          <w:rFonts w:cstheme="minorHAnsi"/>
        </w:rPr>
      </w:pPr>
      <w:r w:rsidRPr="00961B58">
        <w:rPr>
          <w:rFonts w:cstheme="minorHAnsi"/>
        </w:rPr>
        <w:tab/>
        <w:t>Professor Neal J. Cohen, Chair</w:t>
      </w:r>
    </w:p>
    <w:p w14:paraId="10C0F7C0" w14:textId="77777777" w:rsidR="001E276F" w:rsidRPr="00961B58" w:rsidRDefault="001E276F" w:rsidP="001E276F">
      <w:pPr>
        <w:spacing w:after="0"/>
        <w:rPr>
          <w:rFonts w:cstheme="minorHAnsi"/>
        </w:rPr>
      </w:pPr>
      <w:r w:rsidRPr="00961B58">
        <w:rPr>
          <w:rFonts w:cstheme="minorHAnsi"/>
        </w:rPr>
        <w:tab/>
        <w:t>Senior Research Scientist Rama Ratnam</w:t>
      </w:r>
    </w:p>
    <w:p w14:paraId="55ED2F0E" w14:textId="77777777" w:rsidR="001E276F" w:rsidRPr="00961B58" w:rsidRDefault="001E276F" w:rsidP="001E276F">
      <w:pPr>
        <w:spacing w:after="0"/>
        <w:rPr>
          <w:rFonts w:cstheme="minorHAnsi"/>
        </w:rPr>
      </w:pPr>
      <w:r w:rsidRPr="00961B58">
        <w:rPr>
          <w:rFonts w:cstheme="minorHAnsi"/>
        </w:rPr>
        <w:tab/>
        <w:t>Associate Professor Aron K. Barbey</w:t>
      </w:r>
    </w:p>
    <w:p w14:paraId="07330FAB" w14:textId="77777777" w:rsidR="0033055E" w:rsidRDefault="001E276F" w:rsidP="001E276F">
      <w:pPr>
        <w:spacing w:after="0"/>
        <w:rPr>
          <w:rFonts w:cstheme="minorHAnsi"/>
        </w:rPr>
      </w:pPr>
      <w:r w:rsidRPr="00961B58">
        <w:rPr>
          <w:rFonts w:cstheme="minorHAnsi"/>
        </w:rPr>
        <w:tab/>
        <w:t>Associate Professor Arne Ekstrom, University of Arizona</w:t>
      </w:r>
    </w:p>
    <w:p w14:paraId="4CECD5F5" w14:textId="77777777" w:rsidR="0033055E" w:rsidRDefault="0033055E">
      <w:pPr>
        <w:rPr>
          <w:rFonts w:cstheme="minorHAnsi"/>
        </w:rPr>
      </w:pPr>
      <w:r>
        <w:rPr>
          <w:rFonts w:cstheme="minorHAnsi"/>
        </w:rPr>
        <w:br w:type="page"/>
      </w:r>
    </w:p>
    <w:bookmarkEnd w:id="0"/>
    <w:p w14:paraId="34D8F2BE" w14:textId="77777777" w:rsidR="004E0AC8" w:rsidRPr="00961B58" w:rsidRDefault="004E0AC8" w:rsidP="004E0AC8">
      <w:pPr>
        <w:spacing w:line="480" w:lineRule="auto"/>
        <w:jc w:val="center"/>
        <w:rPr>
          <w:rFonts w:cstheme="minorHAnsi"/>
          <w:b/>
        </w:rPr>
      </w:pPr>
      <w:r w:rsidRPr="00961B58">
        <w:rPr>
          <w:rFonts w:cstheme="minorHAnsi"/>
          <w:b/>
        </w:rPr>
        <w:lastRenderedPageBreak/>
        <w:t>ABSTRACT</w:t>
      </w:r>
    </w:p>
    <w:p w14:paraId="01E53B98" w14:textId="77777777" w:rsidR="00206467" w:rsidRPr="0075613E" w:rsidRDefault="0075613E" w:rsidP="0075613E">
      <w:pPr>
        <w:spacing w:line="360" w:lineRule="auto"/>
        <w:rPr>
          <w:rFonts w:cstheme="minorHAnsi"/>
        </w:rPr>
      </w:pPr>
      <w:r>
        <w:rPr>
          <w:rFonts w:cstheme="minorHAnsi"/>
        </w:rPr>
        <w:t xml:space="preserve">This work examines the role of the hippocampus and relational memory in organizing episodic memory </w:t>
      </w:r>
      <w:commentRangeStart w:id="1"/>
      <w:r>
        <w:rPr>
          <w:rFonts w:cstheme="minorHAnsi"/>
        </w:rPr>
        <w:t xml:space="preserve">in </w:t>
      </w:r>
      <w:commentRangeEnd w:id="1"/>
      <w:r w:rsidR="0053275B">
        <w:rPr>
          <w:rStyle w:val="CommentReference"/>
        </w:rPr>
        <w:commentReference w:id="1"/>
      </w:r>
      <w:r>
        <w:rPr>
          <w:rFonts w:cstheme="minorHAnsi"/>
        </w:rPr>
        <w:t xml:space="preserve">navigation and reconstruction. Navigation is a critical component in most organisms’ survival. Reconstruction, on the other hand, provides an incredibly rich method of evaluating the precise information remembered by an individual after attempting to learn and remember that information. Through validating the computational framework in this work on amnesic patients with hippocampal damage, an understanding of some of the specific </w:t>
      </w:r>
      <w:r>
        <w:rPr>
          <w:rFonts w:cstheme="minorHAnsi"/>
          <w:i/>
        </w:rPr>
        <w:t>types</w:t>
      </w:r>
      <w:r>
        <w:rPr>
          <w:rFonts w:cstheme="minorHAnsi"/>
        </w:rPr>
        <w:t xml:space="preserve"> of relations which rely on the hippocampus can be established, while follow-up tasks can then take this framework and apply it to much more complex spatiotemporal navigation and reconstruction in healthy individuals to gain a wider perspective on the organization of episodic memory which is known to critically rely on the hippocampus.</w:t>
      </w:r>
    </w:p>
    <w:p w14:paraId="522BDE28" w14:textId="77777777" w:rsidR="00206467" w:rsidRPr="00FB65CC" w:rsidRDefault="00FB65CC" w:rsidP="0075613E">
      <w:pPr>
        <w:spacing w:line="360" w:lineRule="auto"/>
        <w:rPr>
          <w:rFonts w:cstheme="minorHAnsi"/>
        </w:rPr>
      </w:pPr>
      <w:r>
        <w:rPr>
          <w:rFonts w:cstheme="minorHAnsi"/>
        </w:rPr>
        <w:t xml:space="preserve">The first experiment and associated analysis framework presented in this document (Chapter 2) uses spatial reconstruction to establish that not all </w:t>
      </w:r>
      <w:r>
        <w:rPr>
          <w:rFonts w:cstheme="minorHAnsi"/>
          <w:i/>
        </w:rPr>
        <w:t>types</w:t>
      </w:r>
      <w:r>
        <w:rPr>
          <w:rFonts w:cstheme="minorHAnsi"/>
        </w:rPr>
        <w:t xml:space="preserve"> of </w:t>
      </w:r>
      <w:r w:rsidR="008E65F6">
        <w:rPr>
          <w:rFonts w:cstheme="minorHAnsi"/>
        </w:rPr>
        <w:t xml:space="preserve">spatial </w:t>
      </w:r>
      <w:r>
        <w:rPr>
          <w:rFonts w:cstheme="minorHAnsi"/>
        </w:rPr>
        <w:t xml:space="preserve">relations are </w:t>
      </w:r>
      <w:r w:rsidR="008E65F6">
        <w:rPr>
          <w:rFonts w:cstheme="minorHAnsi"/>
        </w:rPr>
        <w:t xml:space="preserve">impaired in hippocampal damaged patients. In particular, the arbitrary, identity-location relations (i.e. those relationships where the element being bound could have just as easily been anything) are critically impaired in hippocampal damaged patients while location information, disregarding identity, is not. The use of reconstruction in this context allows for the establishment of a set of critical computational metrics which relate to hippocampal function in reconstruction which can then be applied to other reconstruction tasks in healthy individuals to learn more about the wider structure and </w:t>
      </w:r>
      <w:r w:rsidR="0075613E">
        <w:rPr>
          <w:rFonts w:cstheme="minorHAnsi"/>
        </w:rPr>
        <w:t>organization of memory.</w:t>
      </w:r>
    </w:p>
    <w:p w14:paraId="77F67740" w14:textId="77777777" w:rsidR="00206467" w:rsidRDefault="008E65F6" w:rsidP="0075613E">
      <w:pPr>
        <w:spacing w:line="360" w:lineRule="auto"/>
        <w:rPr>
          <w:rFonts w:cstheme="minorHAnsi"/>
        </w:rPr>
      </w:pPr>
      <w:r>
        <w:rPr>
          <w:rFonts w:cstheme="minorHAnsi"/>
        </w:rPr>
        <w:t>In the second experiment</w:t>
      </w:r>
      <w:r w:rsidR="0075613E">
        <w:rPr>
          <w:rFonts w:cstheme="minorHAnsi"/>
        </w:rPr>
        <w:t xml:space="preserve"> (Chapters 3 and 4)</w:t>
      </w:r>
      <w:r>
        <w:rPr>
          <w:rFonts w:cstheme="minorHAnsi"/>
        </w:rPr>
        <w:t>, the methodologies which were applied to hippocampal damaged patients in the first experiment are applied to a novel spatiotemporal navigation task. In this task, participants are not just asked to study and reconstruct items in space, but instead, participants are asked to, in Virtual Reality, navigate space and time (via normal movement and simulated Time Travel) and study</w:t>
      </w:r>
      <w:r w:rsidR="0075613E">
        <w:rPr>
          <w:rFonts w:cstheme="minorHAnsi"/>
        </w:rPr>
        <w:t>,</w:t>
      </w:r>
      <w:r>
        <w:rPr>
          <w:rFonts w:cstheme="minorHAnsi"/>
        </w:rPr>
        <w:t xml:space="preserve"> then reconstruct the locations of events in spacetime. The computational framework established in the previous chapter is then applied to show that relational memory errors in time are far more common in this task than in space, suggesting differences in representations between these two domains even when the navigation and exploration of the domains are put on a more equal footing. Additionally, in time, these relational memory errors are far more likely to occur within a shared contextual region than should occur by chance. In fact, this error (relational memory error within a context) gets worse across the first 3 trials, suggesting a systematic bias due to context. Finally, a more traditional bias, the context boundary effect (i.e. a “squishing” of within context temporal locations and </w:t>
      </w:r>
      <w:r>
        <w:rPr>
          <w:rFonts w:cstheme="minorHAnsi"/>
        </w:rPr>
        <w:lastRenderedPageBreak/>
        <w:t>“stretching” of across context temporal locations) is observed even though participants are allowed to reexplore the contexts arbitrarily, multiple times. This suggests that the context boundaries are having a profound impact on both the distance judgements and relational memory structure associated with events in spacetime.</w:t>
      </w:r>
    </w:p>
    <w:p w14:paraId="4549D779" w14:textId="77777777" w:rsidR="008E65F6" w:rsidRDefault="008E65F6" w:rsidP="0075613E">
      <w:pPr>
        <w:spacing w:line="360" w:lineRule="auto"/>
        <w:rPr>
          <w:rFonts w:cstheme="minorHAnsi"/>
        </w:rPr>
      </w:pPr>
      <w:r>
        <w:rPr>
          <w:rFonts w:cstheme="minorHAnsi"/>
        </w:rPr>
        <w:t>Finally, in the fourth chapter, the navigation component of the previous spatiotemporal navigation task is examined to determine if changes in study time navigation and exploration relate to changes in the various test metrics discussed in the previous chapter. More rapid i</w:t>
      </w:r>
      <w:r>
        <w:t>mprovements in spatial and temporal navigation are shown to relate to more rapid improvements in memory in those domains, separably, suggesting that spatial and temporal representations may in some way be separable in this task in both the relational representations and the navigation strategies supporting those representations. Relational memory improvements are shown to be uniquely tied to changes in navigation complexity and systematicity, pointing to an interplay between in-the-moment, memory-guided decision making and subsequent relational memory efficacy. Context boundaries are suggested to act as more of a discriminatory feature (at least in this task) than one used to strengthen within-context relational memory organization accuracy as there is a significant relationship between changes in context boundary crossing and both the context boundary effect and across-context relational memory errors. Finally, a preference towards exploring an otherwise temporally-flexible environment in the implied, forward order with increasing contiguity is suggested to be a critical element in improving temporal, relational, and contextual memory organization.</w:t>
      </w:r>
    </w:p>
    <w:p w14:paraId="3CDC154C" w14:textId="77777777" w:rsidR="0075613E" w:rsidRDefault="0075613E" w:rsidP="0075613E">
      <w:pPr>
        <w:spacing w:line="360" w:lineRule="auto"/>
      </w:pPr>
      <w:r>
        <w:t xml:space="preserve">Taken together, this work shows the richness of spatiotemporal navigation and reconstruction in observing the complex interplay between navigation in space, navigation in time and how these ultimately may relate to navigation in memory. Through embracing principled approaches to analysis of behavioral data, and the inclusion of complex behavioral mechanics (such as simulated time travel), this work extends our understanding of the role of hippocampal relational memory and overall memory organization. </w:t>
      </w:r>
    </w:p>
    <w:p w14:paraId="6229E45E" w14:textId="77777777" w:rsidR="004E0AC8" w:rsidRPr="00961B58" w:rsidRDefault="004E0AC8">
      <w:pPr>
        <w:rPr>
          <w:rFonts w:cstheme="minorHAnsi"/>
        </w:rPr>
      </w:pPr>
      <w:r w:rsidRPr="00961B58">
        <w:rPr>
          <w:rFonts w:cstheme="minorHAnsi"/>
        </w:rPr>
        <w:br w:type="page"/>
      </w:r>
    </w:p>
    <w:p w14:paraId="7C2AC93B" w14:textId="77777777" w:rsidR="008D62C3" w:rsidRDefault="004E0AC8" w:rsidP="008D62C3">
      <w:pPr>
        <w:spacing w:line="480" w:lineRule="auto"/>
        <w:jc w:val="center"/>
        <w:rPr>
          <w:b/>
        </w:rPr>
      </w:pPr>
      <w:r>
        <w:rPr>
          <w:b/>
        </w:rPr>
        <w:lastRenderedPageBreak/>
        <w:t>ACKNOWLEDGEMENTS</w:t>
      </w:r>
    </w:p>
    <w:p w14:paraId="1076C988" w14:textId="77777777" w:rsidR="001717DD" w:rsidRDefault="001717DD" w:rsidP="008D62C3">
      <w:pPr>
        <w:spacing w:line="360" w:lineRule="auto"/>
      </w:pPr>
      <w:r>
        <w:t xml:space="preserve">There are an enormous number of people to whom I owe thanks for the completion of this dissertation and the associated degree. No large work like this happens in a </w:t>
      </w:r>
      <w:r w:rsidR="001958F9">
        <w:t>vacuum</w:t>
      </w:r>
      <w:r>
        <w:t xml:space="preserve">, and I can say with all honesty and sincerity that I would not have been able to complete this work without the </w:t>
      </w:r>
      <w:r w:rsidR="004C57EE">
        <w:t>kindness, consultation, and contribution of dozens of people. Although I will attempt, here, to enumerate those individuals, I will undoubtedly miss someone. So</w:t>
      </w:r>
      <w:r w:rsidR="001958F9">
        <w:t>,</w:t>
      </w:r>
      <w:r w:rsidR="004C57EE">
        <w:t xml:space="preserve"> let me start by just saying a general “thank you” to anyone and everyone who has been in my life the last four years.</w:t>
      </w:r>
      <w:r w:rsidR="001958F9">
        <w:t xml:space="preserve"> Thank you.</w:t>
      </w:r>
    </w:p>
    <w:p w14:paraId="381E2BDE" w14:textId="77777777" w:rsidR="004C57EE" w:rsidRDefault="004C57EE" w:rsidP="008D62C3">
      <w:pPr>
        <w:spacing w:line="360" w:lineRule="auto"/>
      </w:pPr>
      <w:r>
        <w:t xml:space="preserve">To begin, I certainly could not have gotten here without the repeated, stimulating conversations with my advisor Neal Cohen. Whether it be discussing abstract ideas about memory organization or books on Time Travel, our meetings were a constant inspiration to think abstractly about the nature of memory and intelligence. The freedom, latitude, and patience Neal has shown me during my time at University of Illinois Urbana-Champaign (UIUC) cannot be overstated, and I feel unbelievably lucky to have found my way </w:t>
      </w:r>
      <w:r w:rsidR="001958F9">
        <w:t>into</w:t>
      </w:r>
      <w:r>
        <w:t xml:space="preserve"> being his student.</w:t>
      </w:r>
    </w:p>
    <w:p w14:paraId="7885A5BB" w14:textId="77777777" w:rsidR="004C57EE" w:rsidRDefault="004C57EE" w:rsidP="008D62C3">
      <w:pPr>
        <w:spacing w:line="360" w:lineRule="auto"/>
      </w:pPr>
      <w:r>
        <w:t>I would also like to thank my Committee, past and present, for their counsel and participation in all the steps of this process. Aron Barbey, Rama Ratnam, Arne Ekstrom, and Mark Nelson have provided me with a wonderful diversity of opinion and idea without which I would have struggled to organize the concepts presented in this document.</w:t>
      </w:r>
    </w:p>
    <w:p w14:paraId="3A33FF14" w14:textId="77777777" w:rsidR="004C57EE" w:rsidRDefault="004C57EE" w:rsidP="004C57EE">
      <w:pPr>
        <w:spacing w:line="360" w:lineRule="auto"/>
      </w:pPr>
      <w:r>
        <w:t xml:space="preserve">To my lab mates – I have truly loved working with every one of you. From the first day on interviews </w:t>
      </w:r>
      <w:r w:rsidR="001958F9">
        <w:t xml:space="preserve">when </w:t>
      </w:r>
      <w:r>
        <w:t xml:space="preserve">Kelsey Hassevoort found me and told me I needed to come interview with the lab, to the countless nights out discussing all manner of memory, science, and sci-fi with Michael Dulas, a graduate student could hardly ask for a more supportive and encouraging group. I want to especially thank Patrick Watson for his mentorship during my first year at UIUC, Hillary Schwarb </w:t>
      </w:r>
      <w:r w:rsidR="003547EF">
        <w:t xml:space="preserve">and Michael Dulas </w:t>
      </w:r>
      <w:r>
        <w:t xml:space="preserve">for </w:t>
      </w:r>
      <w:r w:rsidR="003547EF">
        <w:t xml:space="preserve">their </w:t>
      </w:r>
      <w:r>
        <w:t xml:space="preserve">constant support and </w:t>
      </w:r>
      <w:r w:rsidR="003547EF">
        <w:t>patience</w:t>
      </w:r>
      <w:r>
        <w:t xml:space="preserve"> with my attempts to understand </w:t>
      </w:r>
      <w:r w:rsidR="003547EF">
        <w:t>complex</w:t>
      </w:r>
      <w:r>
        <w:t xml:space="preserve"> topics in Cognitive Science and Psychology</w:t>
      </w:r>
      <w:r w:rsidR="003547EF">
        <w:t xml:space="preserve"> and for reviewing and editing this dissertation</w:t>
      </w:r>
      <w:r>
        <w:t xml:space="preserve">, and all the other post-doc and graduate students in the lab, Judy Chiu, Heather Lucas, and John Walker, with whom I’ve had so many helpful and important conversations. I would also like to thank the lab research assistants and managers, Nick Parks, Faizan Khawaja, Nirav Patel, and Rachel Gonzalez for their help in navigating the logistics of science and the undergraduates who helped collect so much of the data in this document: </w:t>
      </w:r>
      <w:r w:rsidR="008D62C3">
        <w:t>Ezra</w:t>
      </w:r>
      <w:r w:rsidR="008E1645">
        <w:t xml:space="preserve"> Winter-Nelson</w:t>
      </w:r>
      <w:r>
        <w:t xml:space="preserve">, </w:t>
      </w:r>
      <w:r w:rsidR="008E1645" w:rsidRPr="008E1645">
        <w:t>Tea Garibovic</w:t>
      </w:r>
      <w:r>
        <w:t xml:space="preserve">, </w:t>
      </w:r>
      <w:r w:rsidRPr="008E1645">
        <w:t>Connor Dyer</w:t>
      </w:r>
      <w:r>
        <w:t xml:space="preserve">, </w:t>
      </w:r>
      <w:r w:rsidRPr="008E1645">
        <w:t>Davis Gerew</w:t>
      </w:r>
      <w:r>
        <w:t xml:space="preserve">, </w:t>
      </w:r>
      <w:r w:rsidRPr="008E1645">
        <w:t>Rebecca Golden</w:t>
      </w:r>
      <w:r>
        <w:t xml:space="preserve">, </w:t>
      </w:r>
      <w:r w:rsidRPr="008E1645">
        <w:t>Vaughn Hage</w:t>
      </w:r>
      <w:r>
        <w:t xml:space="preserve">, </w:t>
      </w:r>
      <w:r w:rsidRPr="008E1645">
        <w:t>Niki Nesnidal</w:t>
      </w:r>
      <w:r>
        <w:t xml:space="preserve">, and </w:t>
      </w:r>
      <w:r w:rsidRPr="008E1645">
        <w:t>Catherine Schmid</w:t>
      </w:r>
      <w:r>
        <w:t xml:space="preserve">. </w:t>
      </w:r>
    </w:p>
    <w:p w14:paraId="77CD7DC0" w14:textId="77777777" w:rsidR="004C57EE" w:rsidRDefault="00BD1F08" w:rsidP="004C57EE">
      <w:pPr>
        <w:spacing w:line="360" w:lineRule="auto"/>
      </w:pPr>
      <w:r>
        <w:lastRenderedPageBreak/>
        <w:t xml:space="preserve">Of course, my time in Illinois has not just been research, and maintaining a reasonable mental health while completing a PhD is no small task. The friends I have made here are ones I will always cherish. You all made being here more than just a job – you made it a life. To </w:t>
      </w:r>
      <w:r w:rsidRPr="00BD1F08">
        <w:t>Elizabeth Davis, Sean Collins, Angie Bustamante, Carly Drzewiecki, Jean Carlos Morganti, Francheska Marie Morganti Nievesm, Lydia Nguyen, Brett Velez, and Stephen Fleming</w:t>
      </w:r>
      <w:r>
        <w:t xml:space="preserve">, thank you. And to all the friends who let us stay with them on our dozens of visits home to Austin, TX, Kevin Behlmann, Chris Martin, Divya Janardhana, Brette Hannigan, Eric and Sarah Hofstetter, I love you guys. To my family, Cathy and Michael Horecka, Katie Bares and the entire Bares family, and my grandparents, Joan Bauer, Bill Bauer, Paul Horecka, and </w:t>
      </w:r>
      <w:r w:rsidRPr="00BD1F08">
        <w:t>LaVonne Horecka</w:t>
      </w:r>
      <w:r>
        <w:t>, thank you for everything you’ve done for me throughout my life – I wouldn’t be here without you.</w:t>
      </w:r>
    </w:p>
    <w:p w14:paraId="215E26A3" w14:textId="77777777" w:rsidR="00BD1F08" w:rsidRDefault="00BD1F08" w:rsidP="004C57EE">
      <w:pPr>
        <w:spacing w:line="360" w:lineRule="auto"/>
      </w:pPr>
      <w:r>
        <w:t>Finall</w:t>
      </w:r>
      <w:r w:rsidR="001958F9">
        <w:t xml:space="preserve">y, to my wife, Nipuni Ratnayaka – </w:t>
      </w:r>
      <w:r>
        <w:t>I’m so happy we were able to come to Illinois together and both achieve our dreams. I love you so much, and I am so excited to continue to the next phase of our lives together as doctors.</w:t>
      </w:r>
      <w:r w:rsidR="001958F9">
        <w:t xml:space="preserve"> Also, special thanks to Timber and Sashi, for their patience with the cold.</w:t>
      </w:r>
    </w:p>
    <w:p w14:paraId="33FD06AB" w14:textId="77777777" w:rsidR="004E0AC8" w:rsidRDefault="004E0AC8">
      <w:r>
        <w:br w:type="page"/>
      </w:r>
    </w:p>
    <w:p w14:paraId="0CF5A497" w14:textId="77777777" w:rsidR="004E0AC8" w:rsidRDefault="004E0AC8" w:rsidP="004E0AC8">
      <w:pPr>
        <w:spacing w:line="480" w:lineRule="auto"/>
      </w:pPr>
    </w:p>
    <w:p w14:paraId="46B7FFDC" w14:textId="77777777" w:rsidR="004E0AC8" w:rsidRDefault="004E0AC8" w:rsidP="004E0AC8">
      <w:pPr>
        <w:spacing w:line="480" w:lineRule="auto"/>
      </w:pPr>
    </w:p>
    <w:p w14:paraId="1BDF6DF2" w14:textId="77777777" w:rsidR="004E0AC8" w:rsidRDefault="004E0AC8" w:rsidP="004E0AC8">
      <w:pPr>
        <w:spacing w:line="480" w:lineRule="auto"/>
      </w:pPr>
    </w:p>
    <w:p w14:paraId="65899A47" w14:textId="77777777" w:rsidR="004E0AC8" w:rsidRDefault="004E0AC8" w:rsidP="004E0AC8">
      <w:pPr>
        <w:spacing w:line="480" w:lineRule="auto"/>
      </w:pPr>
    </w:p>
    <w:p w14:paraId="6AF08CED" w14:textId="77777777" w:rsidR="004E0AC8" w:rsidRDefault="004E0AC8" w:rsidP="004E0AC8">
      <w:pPr>
        <w:spacing w:line="480" w:lineRule="auto"/>
      </w:pPr>
    </w:p>
    <w:p w14:paraId="295B58F5" w14:textId="77777777" w:rsidR="004E0AC8" w:rsidRDefault="004E0AC8" w:rsidP="004E0AC8">
      <w:pPr>
        <w:spacing w:line="480" w:lineRule="auto"/>
      </w:pPr>
    </w:p>
    <w:p w14:paraId="30708865" w14:textId="77777777" w:rsidR="004E0AC8" w:rsidRDefault="004E0AC8" w:rsidP="004E0AC8">
      <w:pPr>
        <w:spacing w:line="480" w:lineRule="auto"/>
      </w:pPr>
    </w:p>
    <w:p w14:paraId="682D58EA" w14:textId="77777777" w:rsidR="004E0AC8" w:rsidRDefault="004E0AC8" w:rsidP="004E0AC8">
      <w:pPr>
        <w:spacing w:line="480" w:lineRule="auto"/>
      </w:pPr>
    </w:p>
    <w:p w14:paraId="2EB8FB20" w14:textId="77777777" w:rsidR="004E0AC8" w:rsidRDefault="004E0AC8" w:rsidP="004E0AC8">
      <w:pPr>
        <w:spacing w:line="480" w:lineRule="auto"/>
      </w:pPr>
    </w:p>
    <w:p w14:paraId="0986C69B" w14:textId="77777777" w:rsidR="00FB11E1" w:rsidRPr="00FB11E1" w:rsidRDefault="00FB11E1" w:rsidP="00570545">
      <w:pPr>
        <w:ind w:left="1440"/>
        <w:jc w:val="center"/>
        <w:rPr>
          <w:i/>
        </w:rPr>
      </w:pPr>
      <w:r w:rsidRPr="00FB11E1">
        <w:rPr>
          <w:i/>
        </w:rPr>
        <w:t>To my wife, friends, and family</w:t>
      </w:r>
    </w:p>
    <w:p w14:paraId="127DE2D5" w14:textId="77777777" w:rsidR="00FB11E1" w:rsidRPr="00FB11E1" w:rsidRDefault="00FB11E1" w:rsidP="00570545">
      <w:pPr>
        <w:ind w:left="1440"/>
        <w:jc w:val="center"/>
        <w:rPr>
          <w:i/>
        </w:rPr>
      </w:pPr>
      <w:r w:rsidRPr="00FB11E1">
        <w:rPr>
          <w:i/>
        </w:rPr>
        <w:t>And</w:t>
      </w:r>
    </w:p>
    <w:p w14:paraId="0273B38A" w14:textId="77777777" w:rsidR="00FB11E1" w:rsidRDefault="00FB11E1" w:rsidP="00570545">
      <w:pPr>
        <w:ind w:left="1440"/>
        <w:jc w:val="center"/>
        <w:rPr>
          <w:i/>
        </w:rPr>
      </w:pPr>
      <w:r w:rsidRPr="00FB11E1">
        <w:rPr>
          <w:i/>
        </w:rPr>
        <w:t>All of my mentors and teachers</w:t>
      </w:r>
    </w:p>
    <w:p w14:paraId="2BBB646A" w14:textId="77777777" w:rsidR="002969D8" w:rsidRPr="004E0AC8" w:rsidRDefault="004B52DB">
      <w:r>
        <w:br w:type="page"/>
      </w:r>
    </w:p>
    <w:sdt>
      <w:sdtPr>
        <w:rPr>
          <w:rFonts w:asciiTheme="minorHAnsi" w:eastAsiaTheme="minorHAnsi" w:hAnsiTheme="minorHAnsi" w:cstheme="minorBidi"/>
          <w:color w:val="auto"/>
          <w:sz w:val="22"/>
          <w:szCs w:val="22"/>
        </w:rPr>
        <w:id w:val="1186096659"/>
        <w:docPartObj>
          <w:docPartGallery w:val="Table of Contents"/>
          <w:docPartUnique/>
        </w:docPartObj>
      </w:sdtPr>
      <w:sdtEndPr>
        <w:rPr>
          <w:b/>
          <w:bCs/>
          <w:noProof/>
        </w:rPr>
      </w:sdtEndPr>
      <w:sdtContent>
        <w:p w14:paraId="4F080196" w14:textId="77777777" w:rsidR="00DA6AEA" w:rsidRDefault="00DA6AEA">
          <w:pPr>
            <w:pStyle w:val="TOCHeading"/>
          </w:pPr>
          <w:r>
            <w:t>Contents</w:t>
          </w:r>
        </w:p>
        <w:p w14:paraId="0131C87D" w14:textId="77777777" w:rsidR="002054AC" w:rsidRDefault="00DA6AEA">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505879076" w:history="1">
            <w:r w:rsidR="002054AC" w:rsidRPr="00497010">
              <w:rPr>
                <w:rStyle w:val="Hyperlink"/>
                <w:noProof/>
              </w:rPr>
              <w:t>Chapter 1: General Introduction</w:t>
            </w:r>
            <w:r w:rsidR="002054AC">
              <w:rPr>
                <w:noProof/>
                <w:webHidden/>
              </w:rPr>
              <w:tab/>
            </w:r>
            <w:r w:rsidR="002054AC">
              <w:rPr>
                <w:noProof/>
                <w:webHidden/>
              </w:rPr>
              <w:fldChar w:fldCharType="begin"/>
            </w:r>
            <w:r w:rsidR="002054AC">
              <w:rPr>
                <w:noProof/>
                <w:webHidden/>
              </w:rPr>
              <w:instrText xml:space="preserve"> PAGEREF _Toc505879076 \h </w:instrText>
            </w:r>
            <w:r w:rsidR="002054AC">
              <w:rPr>
                <w:noProof/>
                <w:webHidden/>
              </w:rPr>
            </w:r>
            <w:r w:rsidR="002054AC">
              <w:rPr>
                <w:noProof/>
                <w:webHidden/>
              </w:rPr>
              <w:fldChar w:fldCharType="separate"/>
            </w:r>
            <w:r w:rsidR="002054AC">
              <w:rPr>
                <w:noProof/>
                <w:webHidden/>
              </w:rPr>
              <w:t>1</w:t>
            </w:r>
            <w:r w:rsidR="002054AC">
              <w:rPr>
                <w:noProof/>
                <w:webHidden/>
              </w:rPr>
              <w:fldChar w:fldCharType="end"/>
            </w:r>
          </w:hyperlink>
        </w:p>
        <w:p w14:paraId="6DE51396" w14:textId="77777777" w:rsidR="002054AC" w:rsidRDefault="0053275B">
          <w:pPr>
            <w:pStyle w:val="TOC2"/>
            <w:tabs>
              <w:tab w:val="right" w:leader="dot" w:pos="9350"/>
            </w:tabs>
            <w:rPr>
              <w:rFonts w:eastAsiaTheme="minorEastAsia"/>
              <w:noProof/>
            </w:rPr>
          </w:pPr>
          <w:hyperlink w:anchor="_Toc505879077" w:history="1">
            <w:r w:rsidR="002054AC" w:rsidRPr="00497010">
              <w:rPr>
                <w:rStyle w:val="Hyperlink"/>
                <w:noProof/>
              </w:rPr>
              <w:t>1.1 Domains and Entities: Building Systematic Understanding of Reconstruction</w:t>
            </w:r>
            <w:r w:rsidR="002054AC">
              <w:rPr>
                <w:noProof/>
                <w:webHidden/>
              </w:rPr>
              <w:tab/>
            </w:r>
            <w:r w:rsidR="002054AC">
              <w:rPr>
                <w:noProof/>
                <w:webHidden/>
              </w:rPr>
              <w:fldChar w:fldCharType="begin"/>
            </w:r>
            <w:r w:rsidR="002054AC">
              <w:rPr>
                <w:noProof/>
                <w:webHidden/>
              </w:rPr>
              <w:instrText xml:space="preserve"> PAGEREF _Toc505879077 \h </w:instrText>
            </w:r>
            <w:r w:rsidR="002054AC">
              <w:rPr>
                <w:noProof/>
                <w:webHidden/>
              </w:rPr>
            </w:r>
            <w:r w:rsidR="002054AC">
              <w:rPr>
                <w:noProof/>
                <w:webHidden/>
              </w:rPr>
              <w:fldChar w:fldCharType="separate"/>
            </w:r>
            <w:r w:rsidR="002054AC">
              <w:rPr>
                <w:noProof/>
                <w:webHidden/>
              </w:rPr>
              <w:t>3</w:t>
            </w:r>
            <w:r w:rsidR="002054AC">
              <w:rPr>
                <w:noProof/>
                <w:webHidden/>
              </w:rPr>
              <w:fldChar w:fldCharType="end"/>
            </w:r>
          </w:hyperlink>
        </w:p>
        <w:p w14:paraId="082D59D5" w14:textId="77777777" w:rsidR="002054AC" w:rsidRDefault="0053275B">
          <w:pPr>
            <w:pStyle w:val="TOC2"/>
            <w:tabs>
              <w:tab w:val="right" w:leader="dot" w:pos="9350"/>
            </w:tabs>
            <w:rPr>
              <w:rFonts w:eastAsiaTheme="minorEastAsia"/>
              <w:noProof/>
            </w:rPr>
          </w:pPr>
          <w:hyperlink w:anchor="_Toc505879078" w:history="1">
            <w:r w:rsidR="002054AC" w:rsidRPr="00497010">
              <w:rPr>
                <w:rStyle w:val="Hyperlink"/>
                <w:noProof/>
              </w:rPr>
              <w:t>1.2 Overview of Chapters</w:t>
            </w:r>
            <w:r w:rsidR="002054AC">
              <w:rPr>
                <w:noProof/>
                <w:webHidden/>
              </w:rPr>
              <w:tab/>
            </w:r>
            <w:r w:rsidR="002054AC">
              <w:rPr>
                <w:noProof/>
                <w:webHidden/>
              </w:rPr>
              <w:fldChar w:fldCharType="begin"/>
            </w:r>
            <w:r w:rsidR="002054AC">
              <w:rPr>
                <w:noProof/>
                <w:webHidden/>
              </w:rPr>
              <w:instrText xml:space="preserve"> PAGEREF _Toc505879078 \h </w:instrText>
            </w:r>
            <w:r w:rsidR="002054AC">
              <w:rPr>
                <w:noProof/>
                <w:webHidden/>
              </w:rPr>
            </w:r>
            <w:r w:rsidR="002054AC">
              <w:rPr>
                <w:noProof/>
                <w:webHidden/>
              </w:rPr>
              <w:fldChar w:fldCharType="separate"/>
            </w:r>
            <w:r w:rsidR="002054AC">
              <w:rPr>
                <w:noProof/>
                <w:webHidden/>
              </w:rPr>
              <w:t>12</w:t>
            </w:r>
            <w:r w:rsidR="002054AC">
              <w:rPr>
                <w:noProof/>
                <w:webHidden/>
              </w:rPr>
              <w:fldChar w:fldCharType="end"/>
            </w:r>
          </w:hyperlink>
        </w:p>
        <w:p w14:paraId="4EDBF474" w14:textId="77777777" w:rsidR="002054AC" w:rsidRDefault="0053275B">
          <w:pPr>
            <w:pStyle w:val="TOC1"/>
            <w:tabs>
              <w:tab w:val="right" w:leader="dot" w:pos="9350"/>
            </w:tabs>
            <w:rPr>
              <w:rFonts w:eastAsiaTheme="minorEastAsia"/>
              <w:noProof/>
            </w:rPr>
          </w:pPr>
          <w:hyperlink w:anchor="_Toc505879079" w:history="1">
            <w:r w:rsidR="002054AC" w:rsidRPr="00497010">
              <w:rPr>
                <w:rStyle w:val="Hyperlink"/>
                <w:noProof/>
              </w:rPr>
              <w:t>Chapter 2: Reconstructing Relational Information</w:t>
            </w:r>
            <w:r w:rsidR="002054AC">
              <w:rPr>
                <w:noProof/>
                <w:webHidden/>
              </w:rPr>
              <w:tab/>
            </w:r>
            <w:r w:rsidR="002054AC">
              <w:rPr>
                <w:noProof/>
                <w:webHidden/>
              </w:rPr>
              <w:fldChar w:fldCharType="begin"/>
            </w:r>
            <w:r w:rsidR="002054AC">
              <w:rPr>
                <w:noProof/>
                <w:webHidden/>
              </w:rPr>
              <w:instrText xml:space="preserve"> PAGEREF _Toc505879079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14:paraId="673DE932" w14:textId="77777777" w:rsidR="002054AC" w:rsidRDefault="0053275B">
          <w:pPr>
            <w:pStyle w:val="TOC2"/>
            <w:tabs>
              <w:tab w:val="right" w:leader="dot" w:pos="9350"/>
            </w:tabs>
            <w:rPr>
              <w:rFonts w:eastAsiaTheme="minorEastAsia"/>
              <w:noProof/>
            </w:rPr>
          </w:pPr>
          <w:hyperlink w:anchor="_Toc505879080" w:history="1">
            <w:r w:rsidR="002054AC" w:rsidRPr="00497010">
              <w:rPr>
                <w:rStyle w:val="Hyperlink"/>
                <w:noProof/>
              </w:rPr>
              <w:t>2.1 Introduction</w:t>
            </w:r>
            <w:r w:rsidR="002054AC">
              <w:rPr>
                <w:noProof/>
                <w:webHidden/>
              </w:rPr>
              <w:tab/>
            </w:r>
            <w:r w:rsidR="002054AC">
              <w:rPr>
                <w:noProof/>
                <w:webHidden/>
              </w:rPr>
              <w:fldChar w:fldCharType="begin"/>
            </w:r>
            <w:r w:rsidR="002054AC">
              <w:rPr>
                <w:noProof/>
                <w:webHidden/>
              </w:rPr>
              <w:instrText xml:space="preserve"> PAGEREF _Toc505879080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14:paraId="4D2801F3" w14:textId="77777777" w:rsidR="002054AC" w:rsidRDefault="0053275B">
          <w:pPr>
            <w:pStyle w:val="TOC2"/>
            <w:tabs>
              <w:tab w:val="right" w:leader="dot" w:pos="9350"/>
            </w:tabs>
            <w:rPr>
              <w:rFonts w:eastAsiaTheme="minorEastAsia"/>
              <w:noProof/>
            </w:rPr>
          </w:pPr>
          <w:hyperlink w:anchor="_Toc505879081" w:history="1">
            <w:r w:rsidR="002054AC" w:rsidRPr="00497010">
              <w:rPr>
                <w:rStyle w:val="Hyperlink"/>
                <w:noProof/>
              </w:rPr>
              <w:t>2.2 Materials and Methods</w:t>
            </w:r>
            <w:r w:rsidR="002054AC">
              <w:rPr>
                <w:noProof/>
                <w:webHidden/>
              </w:rPr>
              <w:tab/>
            </w:r>
            <w:r w:rsidR="002054AC">
              <w:rPr>
                <w:noProof/>
                <w:webHidden/>
              </w:rPr>
              <w:fldChar w:fldCharType="begin"/>
            </w:r>
            <w:r w:rsidR="002054AC">
              <w:rPr>
                <w:noProof/>
                <w:webHidden/>
              </w:rPr>
              <w:instrText xml:space="preserve"> PAGEREF _Toc505879081 \h </w:instrText>
            </w:r>
            <w:r w:rsidR="002054AC">
              <w:rPr>
                <w:noProof/>
                <w:webHidden/>
              </w:rPr>
            </w:r>
            <w:r w:rsidR="002054AC">
              <w:rPr>
                <w:noProof/>
                <w:webHidden/>
              </w:rPr>
              <w:fldChar w:fldCharType="separate"/>
            </w:r>
            <w:r w:rsidR="002054AC">
              <w:rPr>
                <w:noProof/>
                <w:webHidden/>
              </w:rPr>
              <w:t>19</w:t>
            </w:r>
            <w:r w:rsidR="002054AC">
              <w:rPr>
                <w:noProof/>
                <w:webHidden/>
              </w:rPr>
              <w:fldChar w:fldCharType="end"/>
            </w:r>
          </w:hyperlink>
        </w:p>
        <w:p w14:paraId="12DF9881" w14:textId="77777777" w:rsidR="002054AC" w:rsidRDefault="0053275B">
          <w:pPr>
            <w:pStyle w:val="TOC2"/>
            <w:tabs>
              <w:tab w:val="right" w:leader="dot" w:pos="9350"/>
            </w:tabs>
            <w:rPr>
              <w:rFonts w:eastAsiaTheme="minorEastAsia"/>
              <w:noProof/>
            </w:rPr>
          </w:pPr>
          <w:hyperlink w:anchor="_Toc505879082" w:history="1">
            <w:r w:rsidR="002054AC" w:rsidRPr="00497010">
              <w:rPr>
                <w:rStyle w:val="Hyperlink"/>
                <w:noProof/>
              </w:rPr>
              <w:t>2.3 Results</w:t>
            </w:r>
            <w:r w:rsidR="002054AC">
              <w:rPr>
                <w:noProof/>
                <w:webHidden/>
              </w:rPr>
              <w:tab/>
            </w:r>
            <w:r w:rsidR="002054AC">
              <w:rPr>
                <w:noProof/>
                <w:webHidden/>
              </w:rPr>
              <w:fldChar w:fldCharType="begin"/>
            </w:r>
            <w:r w:rsidR="002054AC">
              <w:rPr>
                <w:noProof/>
                <w:webHidden/>
              </w:rPr>
              <w:instrText xml:space="preserve"> PAGEREF _Toc505879082 \h </w:instrText>
            </w:r>
            <w:r w:rsidR="002054AC">
              <w:rPr>
                <w:noProof/>
                <w:webHidden/>
              </w:rPr>
            </w:r>
            <w:r w:rsidR="002054AC">
              <w:rPr>
                <w:noProof/>
                <w:webHidden/>
              </w:rPr>
              <w:fldChar w:fldCharType="separate"/>
            </w:r>
            <w:r w:rsidR="002054AC">
              <w:rPr>
                <w:noProof/>
                <w:webHidden/>
              </w:rPr>
              <w:t>26</w:t>
            </w:r>
            <w:r w:rsidR="002054AC">
              <w:rPr>
                <w:noProof/>
                <w:webHidden/>
              </w:rPr>
              <w:fldChar w:fldCharType="end"/>
            </w:r>
          </w:hyperlink>
        </w:p>
        <w:p w14:paraId="26EA3C72" w14:textId="77777777" w:rsidR="002054AC" w:rsidRDefault="0053275B">
          <w:pPr>
            <w:pStyle w:val="TOC2"/>
            <w:tabs>
              <w:tab w:val="right" w:leader="dot" w:pos="9350"/>
            </w:tabs>
            <w:rPr>
              <w:rFonts w:eastAsiaTheme="minorEastAsia"/>
              <w:noProof/>
            </w:rPr>
          </w:pPr>
          <w:hyperlink w:anchor="_Toc505879083" w:history="1">
            <w:r w:rsidR="002054AC" w:rsidRPr="00497010">
              <w:rPr>
                <w:rStyle w:val="Hyperlink"/>
                <w:noProof/>
              </w:rPr>
              <w:t>2.4 Discussion</w:t>
            </w:r>
            <w:r w:rsidR="002054AC">
              <w:rPr>
                <w:noProof/>
                <w:webHidden/>
              </w:rPr>
              <w:tab/>
            </w:r>
            <w:r w:rsidR="002054AC">
              <w:rPr>
                <w:noProof/>
                <w:webHidden/>
              </w:rPr>
              <w:fldChar w:fldCharType="begin"/>
            </w:r>
            <w:r w:rsidR="002054AC">
              <w:rPr>
                <w:noProof/>
                <w:webHidden/>
              </w:rPr>
              <w:instrText xml:space="preserve"> PAGEREF _Toc505879083 \h </w:instrText>
            </w:r>
            <w:r w:rsidR="002054AC">
              <w:rPr>
                <w:noProof/>
                <w:webHidden/>
              </w:rPr>
            </w:r>
            <w:r w:rsidR="002054AC">
              <w:rPr>
                <w:noProof/>
                <w:webHidden/>
              </w:rPr>
              <w:fldChar w:fldCharType="separate"/>
            </w:r>
            <w:r w:rsidR="002054AC">
              <w:rPr>
                <w:noProof/>
                <w:webHidden/>
              </w:rPr>
              <w:t>30</w:t>
            </w:r>
            <w:r w:rsidR="002054AC">
              <w:rPr>
                <w:noProof/>
                <w:webHidden/>
              </w:rPr>
              <w:fldChar w:fldCharType="end"/>
            </w:r>
          </w:hyperlink>
        </w:p>
        <w:p w14:paraId="031DA202" w14:textId="77777777" w:rsidR="002054AC" w:rsidRDefault="0053275B">
          <w:pPr>
            <w:pStyle w:val="TOC1"/>
            <w:tabs>
              <w:tab w:val="right" w:leader="dot" w:pos="9350"/>
            </w:tabs>
            <w:rPr>
              <w:rFonts w:eastAsiaTheme="minorEastAsia"/>
              <w:noProof/>
            </w:rPr>
          </w:pPr>
          <w:hyperlink w:anchor="_Toc505879084" w:history="1">
            <w:r w:rsidR="002054AC" w:rsidRPr="00497010">
              <w:rPr>
                <w:rStyle w:val="Hyperlink"/>
                <w:noProof/>
              </w:rPr>
              <w:t>Chapter 3: Memory during Time Travel: Spatiotemporal Navigation, Contextual Boundaries, and Relational Memory Errors in Virtual Reality</w:t>
            </w:r>
            <w:r w:rsidR="002054AC">
              <w:rPr>
                <w:noProof/>
                <w:webHidden/>
              </w:rPr>
              <w:tab/>
            </w:r>
            <w:r w:rsidR="002054AC">
              <w:rPr>
                <w:noProof/>
                <w:webHidden/>
              </w:rPr>
              <w:fldChar w:fldCharType="begin"/>
            </w:r>
            <w:r w:rsidR="002054AC">
              <w:rPr>
                <w:noProof/>
                <w:webHidden/>
              </w:rPr>
              <w:instrText xml:space="preserve"> PAGEREF _Toc505879084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14:paraId="22DCC9DF" w14:textId="77777777" w:rsidR="002054AC" w:rsidRDefault="0053275B">
          <w:pPr>
            <w:pStyle w:val="TOC2"/>
            <w:tabs>
              <w:tab w:val="right" w:leader="dot" w:pos="9350"/>
            </w:tabs>
            <w:rPr>
              <w:rFonts w:eastAsiaTheme="minorEastAsia"/>
              <w:noProof/>
            </w:rPr>
          </w:pPr>
          <w:hyperlink w:anchor="_Toc505879085" w:history="1">
            <w:r w:rsidR="002054AC" w:rsidRPr="00497010">
              <w:rPr>
                <w:rStyle w:val="Hyperlink"/>
                <w:noProof/>
              </w:rPr>
              <w:t>3.1 Introduction</w:t>
            </w:r>
            <w:r w:rsidR="002054AC">
              <w:rPr>
                <w:noProof/>
                <w:webHidden/>
              </w:rPr>
              <w:tab/>
            </w:r>
            <w:r w:rsidR="002054AC">
              <w:rPr>
                <w:noProof/>
                <w:webHidden/>
              </w:rPr>
              <w:fldChar w:fldCharType="begin"/>
            </w:r>
            <w:r w:rsidR="002054AC">
              <w:rPr>
                <w:noProof/>
                <w:webHidden/>
              </w:rPr>
              <w:instrText xml:space="preserve"> PAGEREF _Toc505879085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14:paraId="0B392AC3" w14:textId="77777777" w:rsidR="002054AC" w:rsidRDefault="0053275B">
          <w:pPr>
            <w:pStyle w:val="TOC2"/>
            <w:tabs>
              <w:tab w:val="right" w:leader="dot" w:pos="9350"/>
            </w:tabs>
            <w:rPr>
              <w:rFonts w:eastAsiaTheme="minorEastAsia"/>
              <w:noProof/>
            </w:rPr>
          </w:pPr>
          <w:hyperlink w:anchor="_Toc505879086" w:history="1">
            <w:r w:rsidR="002054AC" w:rsidRPr="00497010">
              <w:rPr>
                <w:rStyle w:val="Hyperlink"/>
                <w:noProof/>
              </w:rPr>
              <w:t>3.2 Methods</w:t>
            </w:r>
            <w:r w:rsidR="002054AC">
              <w:rPr>
                <w:noProof/>
                <w:webHidden/>
              </w:rPr>
              <w:tab/>
            </w:r>
            <w:r w:rsidR="002054AC">
              <w:rPr>
                <w:noProof/>
                <w:webHidden/>
              </w:rPr>
              <w:fldChar w:fldCharType="begin"/>
            </w:r>
            <w:r w:rsidR="002054AC">
              <w:rPr>
                <w:noProof/>
                <w:webHidden/>
              </w:rPr>
              <w:instrText xml:space="preserve"> PAGEREF _Toc505879086 \h </w:instrText>
            </w:r>
            <w:r w:rsidR="002054AC">
              <w:rPr>
                <w:noProof/>
                <w:webHidden/>
              </w:rPr>
            </w:r>
            <w:r w:rsidR="002054AC">
              <w:rPr>
                <w:noProof/>
                <w:webHidden/>
              </w:rPr>
              <w:fldChar w:fldCharType="separate"/>
            </w:r>
            <w:r w:rsidR="002054AC">
              <w:rPr>
                <w:noProof/>
                <w:webHidden/>
              </w:rPr>
              <w:t>37</w:t>
            </w:r>
            <w:r w:rsidR="002054AC">
              <w:rPr>
                <w:noProof/>
                <w:webHidden/>
              </w:rPr>
              <w:fldChar w:fldCharType="end"/>
            </w:r>
          </w:hyperlink>
        </w:p>
        <w:p w14:paraId="2B2A2E8B" w14:textId="77777777" w:rsidR="002054AC" w:rsidRDefault="0053275B">
          <w:pPr>
            <w:pStyle w:val="TOC2"/>
            <w:tabs>
              <w:tab w:val="right" w:leader="dot" w:pos="9350"/>
            </w:tabs>
            <w:rPr>
              <w:rFonts w:eastAsiaTheme="minorEastAsia"/>
              <w:noProof/>
            </w:rPr>
          </w:pPr>
          <w:hyperlink w:anchor="_Toc505879087" w:history="1">
            <w:r w:rsidR="002054AC" w:rsidRPr="00497010">
              <w:rPr>
                <w:rStyle w:val="Hyperlink"/>
                <w:noProof/>
              </w:rPr>
              <w:t>3.3 Results</w:t>
            </w:r>
            <w:r w:rsidR="002054AC">
              <w:rPr>
                <w:noProof/>
                <w:webHidden/>
              </w:rPr>
              <w:tab/>
            </w:r>
            <w:r w:rsidR="002054AC">
              <w:rPr>
                <w:noProof/>
                <w:webHidden/>
              </w:rPr>
              <w:fldChar w:fldCharType="begin"/>
            </w:r>
            <w:r w:rsidR="002054AC">
              <w:rPr>
                <w:noProof/>
                <w:webHidden/>
              </w:rPr>
              <w:instrText xml:space="preserve"> PAGEREF _Toc505879087 \h </w:instrText>
            </w:r>
            <w:r w:rsidR="002054AC">
              <w:rPr>
                <w:noProof/>
                <w:webHidden/>
              </w:rPr>
            </w:r>
            <w:r w:rsidR="002054AC">
              <w:rPr>
                <w:noProof/>
                <w:webHidden/>
              </w:rPr>
              <w:fldChar w:fldCharType="separate"/>
            </w:r>
            <w:r w:rsidR="002054AC">
              <w:rPr>
                <w:noProof/>
                <w:webHidden/>
              </w:rPr>
              <w:t>40</w:t>
            </w:r>
            <w:r w:rsidR="002054AC">
              <w:rPr>
                <w:noProof/>
                <w:webHidden/>
              </w:rPr>
              <w:fldChar w:fldCharType="end"/>
            </w:r>
          </w:hyperlink>
        </w:p>
        <w:p w14:paraId="0C484AB7" w14:textId="77777777" w:rsidR="002054AC" w:rsidRDefault="0053275B">
          <w:pPr>
            <w:pStyle w:val="TOC2"/>
            <w:tabs>
              <w:tab w:val="right" w:leader="dot" w:pos="9350"/>
            </w:tabs>
            <w:rPr>
              <w:rFonts w:eastAsiaTheme="minorEastAsia"/>
              <w:noProof/>
            </w:rPr>
          </w:pPr>
          <w:hyperlink w:anchor="_Toc505879088" w:history="1">
            <w:r w:rsidR="002054AC" w:rsidRPr="00497010">
              <w:rPr>
                <w:rStyle w:val="Hyperlink"/>
                <w:noProof/>
              </w:rPr>
              <w:t>3.4 Discussion</w:t>
            </w:r>
            <w:r w:rsidR="002054AC">
              <w:rPr>
                <w:noProof/>
                <w:webHidden/>
              </w:rPr>
              <w:tab/>
            </w:r>
            <w:r w:rsidR="002054AC">
              <w:rPr>
                <w:noProof/>
                <w:webHidden/>
              </w:rPr>
              <w:fldChar w:fldCharType="begin"/>
            </w:r>
            <w:r w:rsidR="002054AC">
              <w:rPr>
                <w:noProof/>
                <w:webHidden/>
              </w:rPr>
              <w:instrText xml:space="preserve"> PAGEREF _Toc505879088 \h </w:instrText>
            </w:r>
            <w:r w:rsidR="002054AC">
              <w:rPr>
                <w:noProof/>
                <w:webHidden/>
              </w:rPr>
            </w:r>
            <w:r w:rsidR="002054AC">
              <w:rPr>
                <w:noProof/>
                <w:webHidden/>
              </w:rPr>
              <w:fldChar w:fldCharType="separate"/>
            </w:r>
            <w:r w:rsidR="002054AC">
              <w:rPr>
                <w:noProof/>
                <w:webHidden/>
              </w:rPr>
              <w:t>45</w:t>
            </w:r>
            <w:r w:rsidR="002054AC">
              <w:rPr>
                <w:noProof/>
                <w:webHidden/>
              </w:rPr>
              <w:fldChar w:fldCharType="end"/>
            </w:r>
          </w:hyperlink>
        </w:p>
        <w:p w14:paraId="4C66F525" w14:textId="77777777" w:rsidR="002054AC" w:rsidRDefault="0053275B">
          <w:pPr>
            <w:pStyle w:val="TOC1"/>
            <w:tabs>
              <w:tab w:val="right" w:leader="dot" w:pos="9350"/>
            </w:tabs>
            <w:rPr>
              <w:rFonts w:eastAsiaTheme="minorEastAsia"/>
              <w:noProof/>
            </w:rPr>
          </w:pPr>
          <w:hyperlink w:anchor="_Toc505879089" w:history="1">
            <w:r w:rsidR="002054AC" w:rsidRPr="00497010">
              <w:rPr>
                <w:rStyle w:val="Hyperlink"/>
                <w:noProof/>
              </w:rPr>
              <w:t>Chapter 4: Spatiotemporal Navigation, Sampling, and Information Encoding in Virtual Reality</w:t>
            </w:r>
            <w:r w:rsidR="002054AC">
              <w:rPr>
                <w:noProof/>
                <w:webHidden/>
              </w:rPr>
              <w:tab/>
            </w:r>
            <w:r w:rsidR="002054AC">
              <w:rPr>
                <w:noProof/>
                <w:webHidden/>
              </w:rPr>
              <w:fldChar w:fldCharType="begin"/>
            </w:r>
            <w:r w:rsidR="002054AC">
              <w:rPr>
                <w:noProof/>
                <w:webHidden/>
              </w:rPr>
              <w:instrText xml:space="preserve"> PAGEREF _Toc505879089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14:paraId="24D75BCB" w14:textId="77777777" w:rsidR="002054AC" w:rsidRDefault="0053275B">
          <w:pPr>
            <w:pStyle w:val="TOC2"/>
            <w:tabs>
              <w:tab w:val="right" w:leader="dot" w:pos="9350"/>
            </w:tabs>
            <w:rPr>
              <w:rFonts w:eastAsiaTheme="minorEastAsia"/>
              <w:noProof/>
            </w:rPr>
          </w:pPr>
          <w:hyperlink w:anchor="_Toc505879090" w:history="1">
            <w:r w:rsidR="002054AC" w:rsidRPr="00497010">
              <w:rPr>
                <w:rStyle w:val="Hyperlink"/>
                <w:noProof/>
              </w:rPr>
              <w:t>4.1 Introduction</w:t>
            </w:r>
            <w:r w:rsidR="002054AC">
              <w:rPr>
                <w:noProof/>
                <w:webHidden/>
              </w:rPr>
              <w:tab/>
            </w:r>
            <w:r w:rsidR="002054AC">
              <w:rPr>
                <w:noProof/>
                <w:webHidden/>
              </w:rPr>
              <w:fldChar w:fldCharType="begin"/>
            </w:r>
            <w:r w:rsidR="002054AC">
              <w:rPr>
                <w:noProof/>
                <w:webHidden/>
              </w:rPr>
              <w:instrText xml:space="preserve"> PAGEREF _Toc505879090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14:paraId="74E93BEE" w14:textId="77777777" w:rsidR="002054AC" w:rsidRDefault="0053275B">
          <w:pPr>
            <w:pStyle w:val="TOC2"/>
            <w:tabs>
              <w:tab w:val="right" w:leader="dot" w:pos="9350"/>
            </w:tabs>
            <w:rPr>
              <w:rFonts w:eastAsiaTheme="minorEastAsia"/>
              <w:noProof/>
            </w:rPr>
          </w:pPr>
          <w:hyperlink w:anchor="_Toc505879091" w:history="1">
            <w:r w:rsidR="002054AC" w:rsidRPr="00497010">
              <w:rPr>
                <w:rStyle w:val="Hyperlink"/>
                <w:noProof/>
              </w:rPr>
              <w:t>4.2 Methods</w:t>
            </w:r>
            <w:r w:rsidR="002054AC">
              <w:rPr>
                <w:noProof/>
                <w:webHidden/>
              </w:rPr>
              <w:tab/>
            </w:r>
            <w:r w:rsidR="002054AC">
              <w:rPr>
                <w:noProof/>
                <w:webHidden/>
              </w:rPr>
              <w:fldChar w:fldCharType="begin"/>
            </w:r>
            <w:r w:rsidR="002054AC">
              <w:rPr>
                <w:noProof/>
                <w:webHidden/>
              </w:rPr>
              <w:instrText xml:space="preserve"> PAGEREF _Toc505879091 \h </w:instrText>
            </w:r>
            <w:r w:rsidR="002054AC">
              <w:rPr>
                <w:noProof/>
                <w:webHidden/>
              </w:rPr>
            </w:r>
            <w:r w:rsidR="002054AC">
              <w:rPr>
                <w:noProof/>
                <w:webHidden/>
              </w:rPr>
              <w:fldChar w:fldCharType="separate"/>
            </w:r>
            <w:r w:rsidR="002054AC">
              <w:rPr>
                <w:noProof/>
                <w:webHidden/>
              </w:rPr>
              <w:t>52</w:t>
            </w:r>
            <w:r w:rsidR="002054AC">
              <w:rPr>
                <w:noProof/>
                <w:webHidden/>
              </w:rPr>
              <w:fldChar w:fldCharType="end"/>
            </w:r>
          </w:hyperlink>
        </w:p>
        <w:p w14:paraId="32AD1AB7" w14:textId="77777777" w:rsidR="002054AC" w:rsidRDefault="0053275B">
          <w:pPr>
            <w:pStyle w:val="TOC2"/>
            <w:tabs>
              <w:tab w:val="right" w:leader="dot" w:pos="9350"/>
            </w:tabs>
            <w:rPr>
              <w:rFonts w:eastAsiaTheme="minorEastAsia"/>
              <w:noProof/>
            </w:rPr>
          </w:pPr>
          <w:hyperlink w:anchor="_Toc505879092" w:history="1">
            <w:r w:rsidR="002054AC" w:rsidRPr="00497010">
              <w:rPr>
                <w:rStyle w:val="Hyperlink"/>
                <w:noProof/>
              </w:rPr>
              <w:t>4.3 Results</w:t>
            </w:r>
            <w:r w:rsidR="002054AC">
              <w:rPr>
                <w:noProof/>
                <w:webHidden/>
              </w:rPr>
              <w:tab/>
            </w:r>
            <w:r w:rsidR="002054AC">
              <w:rPr>
                <w:noProof/>
                <w:webHidden/>
              </w:rPr>
              <w:fldChar w:fldCharType="begin"/>
            </w:r>
            <w:r w:rsidR="002054AC">
              <w:rPr>
                <w:noProof/>
                <w:webHidden/>
              </w:rPr>
              <w:instrText xml:space="preserve"> PAGEREF _Toc505879092 \h </w:instrText>
            </w:r>
            <w:r w:rsidR="002054AC">
              <w:rPr>
                <w:noProof/>
                <w:webHidden/>
              </w:rPr>
            </w:r>
            <w:r w:rsidR="002054AC">
              <w:rPr>
                <w:noProof/>
                <w:webHidden/>
              </w:rPr>
              <w:fldChar w:fldCharType="separate"/>
            </w:r>
            <w:r w:rsidR="002054AC">
              <w:rPr>
                <w:noProof/>
                <w:webHidden/>
              </w:rPr>
              <w:t>60</w:t>
            </w:r>
            <w:r w:rsidR="002054AC">
              <w:rPr>
                <w:noProof/>
                <w:webHidden/>
              </w:rPr>
              <w:fldChar w:fldCharType="end"/>
            </w:r>
          </w:hyperlink>
        </w:p>
        <w:p w14:paraId="35E69EB2" w14:textId="77777777" w:rsidR="002054AC" w:rsidRDefault="0053275B">
          <w:pPr>
            <w:pStyle w:val="TOC2"/>
            <w:tabs>
              <w:tab w:val="right" w:leader="dot" w:pos="9350"/>
            </w:tabs>
            <w:rPr>
              <w:rFonts w:eastAsiaTheme="minorEastAsia"/>
              <w:noProof/>
            </w:rPr>
          </w:pPr>
          <w:hyperlink w:anchor="_Toc505879093" w:history="1">
            <w:r w:rsidR="002054AC" w:rsidRPr="00497010">
              <w:rPr>
                <w:rStyle w:val="Hyperlink"/>
                <w:noProof/>
              </w:rPr>
              <w:t>4.4 Discussion</w:t>
            </w:r>
            <w:r w:rsidR="002054AC">
              <w:rPr>
                <w:noProof/>
                <w:webHidden/>
              </w:rPr>
              <w:tab/>
            </w:r>
            <w:r w:rsidR="002054AC">
              <w:rPr>
                <w:noProof/>
                <w:webHidden/>
              </w:rPr>
              <w:fldChar w:fldCharType="begin"/>
            </w:r>
            <w:r w:rsidR="002054AC">
              <w:rPr>
                <w:noProof/>
                <w:webHidden/>
              </w:rPr>
              <w:instrText xml:space="preserve"> PAGEREF _Toc505879093 \h </w:instrText>
            </w:r>
            <w:r w:rsidR="002054AC">
              <w:rPr>
                <w:noProof/>
                <w:webHidden/>
              </w:rPr>
            </w:r>
            <w:r w:rsidR="002054AC">
              <w:rPr>
                <w:noProof/>
                <w:webHidden/>
              </w:rPr>
              <w:fldChar w:fldCharType="separate"/>
            </w:r>
            <w:r w:rsidR="002054AC">
              <w:rPr>
                <w:noProof/>
                <w:webHidden/>
              </w:rPr>
              <w:t>66</w:t>
            </w:r>
            <w:r w:rsidR="002054AC">
              <w:rPr>
                <w:noProof/>
                <w:webHidden/>
              </w:rPr>
              <w:fldChar w:fldCharType="end"/>
            </w:r>
          </w:hyperlink>
        </w:p>
        <w:p w14:paraId="6B62DFB0" w14:textId="77777777" w:rsidR="002054AC" w:rsidRDefault="0053275B">
          <w:pPr>
            <w:pStyle w:val="TOC1"/>
            <w:tabs>
              <w:tab w:val="right" w:leader="dot" w:pos="9350"/>
            </w:tabs>
            <w:rPr>
              <w:rFonts w:eastAsiaTheme="minorEastAsia"/>
              <w:noProof/>
            </w:rPr>
          </w:pPr>
          <w:hyperlink w:anchor="_Toc505879094" w:history="1">
            <w:r w:rsidR="002054AC" w:rsidRPr="00497010">
              <w:rPr>
                <w:rStyle w:val="Hyperlink"/>
                <w:noProof/>
              </w:rPr>
              <w:t>Chapter 5: General Discussion</w:t>
            </w:r>
            <w:r w:rsidR="002054AC">
              <w:rPr>
                <w:noProof/>
                <w:webHidden/>
              </w:rPr>
              <w:tab/>
            </w:r>
            <w:r w:rsidR="002054AC">
              <w:rPr>
                <w:noProof/>
                <w:webHidden/>
              </w:rPr>
              <w:fldChar w:fldCharType="begin"/>
            </w:r>
            <w:r w:rsidR="002054AC">
              <w:rPr>
                <w:noProof/>
                <w:webHidden/>
              </w:rPr>
              <w:instrText xml:space="preserve"> PAGEREF _Toc505879094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14:paraId="4B2C58A6" w14:textId="77777777" w:rsidR="002054AC" w:rsidRDefault="0053275B">
          <w:pPr>
            <w:pStyle w:val="TOC2"/>
            <w:tabs>
              <w:tab w:val="right" w:leader="dot" w:pos="9350"/>
            </w:tabs>
            <w:rPr>
              <w:rFonts w:eastAsiaTheme="minorEastAsia"/>
              <w:noProof/>
            </w:rPr>
          </w:pPr>
          <w:hyperlink w:anchor="_Toc505879095" w:history="1">
            <w:r w:rsidR="002054AC" w:rsidRPr="00497010">
              <w:rPr>
                <w:rStyle w:val="Hyperlink"/>
                <w:noProof/>
              </w:rPr>
              <w:t>5.1 Summary of Results</w:t>
            </w:r>
            <w:r w:rsidR="002054AC">
              <w:rPr>
                <w:noProof/>
                <w:webHidden/>
              </w:rPr>
              <w:tab/>
            </w:r>
            <w:r w:rsidR="002054AC">
              <w:rPr>
                <w:noProof/>
                <w:webHidden/>
              </w:rPr>
              <w:fldChar w:fldCharType="begin"/>
            </w:r>
            <w:r w:rsidR="002054AC">
              <w:rPr>
                <w:noProof/>
                <w:webHidden/>
              </w:rPr>
              <w:instrText xml:space="preserve"> PAGEREF _Toc505879095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14:paraId="7F51BFED" w14:textId="77777777" w:rsidR="002054AC" w:rsidRDefault="0053275B">
          <w:pPr>
            <w:pStyle w:val="TOC2"/>
            <w:tabs>
              <w:tab w:val="right" w:leader="dot" w:pos="9350"/>
            </w:tabs>
            <w:rPr>
              <w:rFonts w:eastAsiaTheme="minorEastAsia"/>
              <w:noProof/>
            </w:rPr>
          </w:pPr>
          <w:hyperlink w:anchor="_Toc505879096" w:history="1">
            <w:r w:rsidR="002054AC" w:rsidRPr="00497010">
              <w:rPr>
                <w:rStyle w:val="Hyperlink"/>
                <w:noProof/>
              </w:rPr>
              <w:t>5.2 Separable vs. Separate Hippocampal Representations</w:t>
            </w:r>
            <w:r w:rsidR="002054AC">
              <w:rPr>
                <w:noProof/>
                <w:webHidden/>
              </w:rPr>
              <w:tab/>
            </w:r>
            <w:r w:rsidR="002054AC">
              <w:rPr>
                <w:noProof/>
                <w:webHidden/>
              </w:rPr>
              <w:fldChar w:fldCharType="begin"/>
            </w:r>
            <w:r w:rsidR="002054AC">
              <w:rPr>
                <w:noProof/>
                <w:webHidden/>
              </w:rPr>
              <w:instrText xml:space="preserve"> PAGEREF _Toc505879096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14:paraId="7E3CEF50" w14:textId="77777777" w:rsidR="002054AC" w:rsidRDefault="0053275B">
          <w:pPr>
            <w:pStyle w:val="TOC2"/>
            <w:tabs>
              <w:tab w:val="right" w:leader="dot" w:pos="9350"/>
            </w:tabs>
            <w:rPr>
              <w:rFonts w:eastAsiaTheme="minorEastAsia"/>
              <w:noProof/>
            </w:rPr>
          </w:pPr>
          <w:hyperlink w:anchor="_Toc505879097" w:history="1">
            <w:r w:rsidR="002054AC" w:rsidRPr="00497010">
              <w:rPr>
                <w:rStyle w:val="Hyperlink"/>
                <w:noProof/>
              </w:rPr>
              <w:t>5.3 Behavioral Inference, Sampling, and Task Richness</w:t>
            </w:r>
            <w:r w:rsidR="002054AC">
              <w:rPr>
                <w:noProof/>
                <w:webHidden/>
              </w:rPr>
              <w:tab/>
            </w:r>
            <w:r w:rsidR="002054AC">
              <w:rPr>
                <w:noProof/>
                <w:webHidden/>
              </w:rPr>
              <w:fldChar w:fldCharType="begin"/>
            </w:r>
            <w:r w:rsidR="002054AC">
              <w:rPr>
                <w:noProof/>
                <w:webHidden/>
              </w:rPr>
              <w:instrText xml:space="preserve"> PAGEREF _Toc505879097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14:paraId="02B5D8F6" w14:textId="77777777" w:rsidR="002054AC" w:rsidRDefault="0053275B">
          <w:pPr>
            <w:pStyle w:val="TOC2"/>
            <w:tabs>
              <w:tab w:val="right" w:leader="dot" w:pos="9350"/>
            </w:tabs>
            <w:rPr>
              <w:rFonts w:eastAsiaTheme="minorEastAsia"/>
              <w:noProof/>
            </w:rPr>
          </w:pPr>
          <w:hyperlink w:anchor="_Toc505879098" w:history="1">
            <w:r w:rsidR="002054AC" w:rsidRPr="00497010">
              <w:rPr>
                <w:rStyle w:val="Hyperlink"/>
                <w:noProof/>
              </w:rPr>
              <w:t>5.4 Artificial Intelligence and Spatial Reconstructions</w:t>
            </w:r>
            <w:r w:rsidR="002054AC">
              <w:rPr>
                <w:noProof/>
                <w:webHidden/>
              </w:rPr>
              <w:tab/>
            </w:r>
            <w:r w:rsidR="002054AC">
              <w:rPr>
                <w:noProof/>
                <w:webHidden/>
              </w:rPr>
              <w:fldChar w:fldCharType="begin"/>
            </w:r>
            <w:r w:rsidR="002054AC">
              <w:rPr>
                <w:noProof/>
                <w:webHidden/>
              </w:rPr>
              <w:instrText xml:space="preserve"> PAGEREF _Toc505879098 \h </w:instrText>
            </w:r>
            <w:r w:rsidR="002054AC">
              <w:rPr>
                <w:noProof/>
                <w:webHidden/>
              </w:rPr>
            </w:r>
            <w:r w:rsidR="002054AC">
              <w:rPr>
                <w:noProof/>
                <w:webHidden/>
              </w:rPr>
              <w:fldChar w:fldCharType="separate"/>
            </w:r>
            <w:r w:rsidR="002054AC">
              <w:rPr>
                <w:noProof/>
                <w:webHidden/>
              </w:rPr>
              <w:t>71</w:t>
            </w:r>
            <w:r w:rsidR="002054AC">
              <w:rPr>
                <w:noProof/>
                <w:webHidden/>
              </w:rPr>
              <w:fldChar w:fldCharType="end"/>
            </w:r>
          </w:hyperlink>
        </w:p>
        <w:p w14:paraId="15510373" w14:textId="77777777" w:rsidR="002054AC" w:rsidRDefault="0053275B">
          <w:pPr>
            <w:pStyle w:val="TOC2"/>
            <w:tabs>
              <w:tab w:val="right" w:leader="dot" w:pos="9350"/>
            </w:tabs>
            <w:rPr>
              <w:rFonts w:eastAsiaTheme="minorEastAsia"/>
              <w:noProof/>
            </w:rPr>
          </w:pPr>
          <w:hyperlink w:anchor="_Toc505879099" w:history="1">
            <w:r w:rsidR="002054AC" w:rsidRPr="00497010">
              <w:rPr>
                <w:rStyle w:val="Hyperlink"/>
                <w:noProof/>
              </w:rPr>
              <w:t>5.5 Conclusion</w:t>
            </w:r>
            <w:r w:rsidR="002054AC">
              <w:rPr>
                <w:noProof/>
                <w:webHidden/>
              </w:rPr>
              <w:tab/>
            </w:r>
            <w:r w:rsidR="002054AC">
              <w:rPr>
                <w:noProof/>
                <w:webHidden/>
              </w:rPr>
              <w:fldChar w:fldCharType="begin"/>
            </w:r>
            <w:r w:rsidR="002054AC">
              <w:rPr>
                <w:noProof/>
                <w:webHidden/>
              </w:rPr>
              <w:instrText xml:space="preserve"> PAGEREF _Toc505879099 \h </w:instrText>
            </w:r>
            <w:r w:rsidR="002054AC">
              <w:rPr>
                <w:noProof/>
                <w:webHidden/>
              </w:rPr>
            </w:r>
            <w:r w:rsidR="002054AC">
              <w:rPr>
                <w:noProof/>
                <w:webHidden/>
              </w:rPr>
              <w:fldChar w:fldCharType="separate"/>
            </w:r>
            <w:r w:rsidR="002054AC">
              <w:rPr>
                <w:noProof/>
                <w:webHidden/>
              </w:rPr>
              <w:t>72</w:t>
            </w:r>
            <w:r w:rsidR="002054AC">
              <w:rPr>
                <w:noProof/>
                <w:webHidden/>
              </w:rPr>
              <w:fldChar w:fldCharType="end"/>
            </w:r>
          </w:hyperlink>
        </w:p>
        <w:p w14:paraId="5FFE2174" w14:textId="77777777" w:rsidR="002054AC" w:rsidRDefault="0053275B">
          <w:pPr>
            <w:pStyle w:val="TOC1"/>
            <w:tabs>
              <w:tab w:val="right" w:leader="dot" w:pos="9350"/>
            </w:tabs>
            <w:rPr>
              <w:rFonts w:eastAsiaTheme="minorEastAsia"/>
              <w:noProof/>
            </w:rPr>
          </w:pPr>
          <w:hyperlink w:anchor="_Toc505879100" w:history="1">
            <w:r w:rsidR="002054AC" w:rsidRPr="00497010">
              <w:rPr>
                <w:rStyle w:val="Hyperlink"/>
                <w:noProof/>
              </w:rPr>
              <w:t>References</w:t>
            </w:r>
            <w:r w:rsidR="002054AC">
              <w:rPr>
                <w:noProof/>
                <w:webHidden/>
              </w:rPr>
              <w:tab/>
            </w:r>
            <w:r w:rsidR="002054AC">
              <w:rPr>
                <w:noProof/>
                <w:webHidden/>
              </w:rPr>
              <w:fldChar w:fldCharType="begin"/>
            </w:r>
            <w:r w:rsidR="002054AC">
              <w:rPr>
                <w:noProof/>
                <w:webHidden/>
              </w:rPr>
              <w:instrText xml:space="preserve"> PAGEREF _Toc505879100 \h </w:instrText>
            </w:r>
            <w:r w:rsidR="002054AC">
              <w:rPr>
                <w:noProof/>
                <w:webHidden/>
              </w:rPr>
            </w:r>
            <w:r w:rsidR="002054AC">
              <w:rPr>
                <w:noProof/>
                <w:webHidden/>
              </w:rPr>
              <w:fldChar w:fldCharType="separate"/>
            </w:r>
            <w:r w:rsidR="002054AC">
              <w:rPr>
                <w:noProof/>
                <w:webHidden/>
              </w:rPr>
              <w:t>73</w:t>
            </w:r>
            <w:r w:rsidR="002054AC">
              <w:rPr>
                <w:noProof/>
                <w:webHidden/>
              </w:rPr>
              <w:fldChar w:fldCharType="end"/>
            </w:r>
          </w:hyperlink>
        </w:p>
        <w:p w14:paraId="33564558" w14:textId="77777777" w:rsidR="00DA6AEA" w:rsidRDefault="00DA6AEA">
          <w:r>
            <w:fldChar w:fldCharType="end"/>
          </w:r>
        </w:p>
      </w:sdtContent>
    </w:sdt>
    <w:p w14:paraId="0FAF1185" w14:textId="77777777" w:rsidR="00DA6AEA" w:rsidRDefault="00DA6AEA" w:rsidP="001B44E3">
      <w:pPr>
        <w:pStyle w:val="Heading1"/>
        <w:sectPr w:rsidR="00DA6AEA" w:rsidSect="00DA6AEA">
          <w:pgSz w:w="12240" w:h="15840" w:code="1"/>
          <w:pgMar w:top="1440" w:right="1440" w:bottom="1440" w:left="1440" w:header="720" w:footer="720" w:gutter="0"/>
          <w:pgNumType w:fmt="lowerRoman" w:start="1"/>
          <w:cols w:space="720"/>
          <w:titlePg/>
          <w:docGrid w:linePitch="360"/>
        </w:sectPr>
      </w:pPr>
    </w:p>
    <w:p w14:paraId="4A3FD8E8" w14:textId="77777777" w:rsidR="008600D6" w:rsidRDefault="007353F3" w:rsidP="001B44E3">
      <w:pPr>
        <w:pStyle w:val="Heading1"/>
      </w:pPr>
      <w:bookmarkStart w:id="2" w:name="_Toc505879076"/>
      <w:r>
        <w:lastRenderedPageBreak/>
        <w:t>Chapter 1:</w:t>
      </w:r>
      <w:r w:rsidR="001B44E3">
        <w:t xml:space="preserve"> </w:t>
      </w:r>
      <w:bookmarkStart w:id="3" w:name="_Toc497155995"/>
      <w:r w:rsidR="00566C24">
        <w:t>General Introduction</w:t>
      </w:r>
      <w:bookmarkEnd w:id="2"/>
      <w:bookmarkEnd w:id="3"/>
    </w:p>
    <w:p w14:paraId="0E7121F6" w14:textId="77777777" w:rsidR="00566C24" w:rsidRDefault="00566C24" w:rsidP="00AA15F8">
      <w:pPr>
        <w:spacing w:line="360" w:lineRule="auto"/>
      </w:pPr>
      <w:r>
        <w:t xml:space="preserve">There are numerous ways to quantify memory efficacy, but when it comes to recollective memory few methods are richer or more detailed than navigation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and reconstruction tasks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212961">
        <w:rPr>
          <w:noProof/>
        </w:rPr>
        <w:t>(Huttenlocher &amp; Presson, 1979)</w:t>
      </w:r>
      <w:r>
        <w:fldChar w:fldCharType="end"/>
      </w:r>
      <w:r>
        <w:t xml:space="preserve">. Reconstruction tasks ask individuals to study some set of information and then, after a delay, recreate the information they </w:t>
      </w:r>
      <w:r w:rsidR="002B328B">
        <w:t>observed</w:t>
      </w:r>
      <w:r>
        <w:t xml:space="preserve">. Traditionally, individuals are given a set of items which are to be reconstructed in space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"http://www.mendeley.com/documents/?uuid=72d2d589-0d96-488d-814f-2efa747d0ff6" ] } ], "mendeley" : { "formattedCitation" : "(Jeneson, Mauldin, &amp; Squire, 2010; M. Lou Smith &amp; Milner, 1981; Watson, Voss, Warren, Tranel, &amp; Cohen, 2013)", "plainTextFormattedCitation" : "(Jeneson, Mauldin, &amp; Squire, 2010; M. Lou Smith &amp; Milner, 1981; Watson, Voss, Warren, Tranel, &amp; Cohen, 2013)", "previouslyFormattedCitation" : "(Jeneson, Mauldin, &amp; Squire, 2010; M. Lou Smith &amp; Milner, 1981; Watson, Voss, Warren, Tranel, &amp; Cohen, 2013)" }, "properties" : {  }, "schema" : "https://github.com/citation-style-language/schema/raw/master/csl-citation.json" }</w:instrText>
      </w:r>
      <w:r>
        <w:fldChar w:fldCharType="separate"/>
      </w:r>
      <w:r w:rsidRPr="00563ABB">
        <w:rPr>
          <w:noProof/>
        </w:rPr>
        <w:t>(Jeneson, Mauldin, &amp; Squire, 2010; M. Lou Smith &amp; Milner, 1981; Watson, Voss, Warren, Tranel, &amp; Cohen, 2013)</w:t>
      </w:r>
      <w:r>
        <w:fldChar w:fldCharType="end"/>
      </w:r>
      <w:r>
        <w:t xml:space="preserve">. The strength of these paradigms is that not only can one assess which aspects of the original information were or weren’t remembered, but also </w:t>
      </w:r>
      <w:r w:rsidRPr="00940598">
        <w:rPr>
          <w:i/>
        </w:rPr>
        <w:t>the degree to which</w:t>
      </w:r>
      <w:r>
        <w:t xml:space="preserve"> they were remembered, as well as whether there are any systematic distortions in that memory. Ultimately, we are unable to know what precise thoughts, strategies, or information the participant did or did not have when performing the task just from the behavioral data, but by carefully picking the assumptions we are willing to make, we can strongly infer what was not done in the reconstruction (because if it were, the performance should have been </w:t>
      </w:r>
      <w:r w:rsidR="002B328B">
        <w:t>different</w:t>
      </w:r>
      <w:r>
        <w:t xml:space="preserve">). Moreover, by systematically analyzing the performance in reconstruction, we can begin to hypothesize new models and test existing models of memory organization </w:t>
      </w:r>
      <w:r>
        <w:fldChar w:fldCharType="begin" w:fldLock="1"/>
      </w:r>
      <w:r w:rsidR="00EB50C9">
        <w:instrText>ADDIN CSL_CITATION { "citationItems" : [ { "id" : "ITEM-1", "itemData" : { "DOI" : "10.1146/annurev-psych-010416-044131", "ISBN" : "00664308 (ISSN)", "ISSN" : "1545-2085", "PMID" : "27687117", "abstract" : "A major goal of memory research is to understand how cognitive processes in memory are supported at the level of brain systems and network representations. Especially promising in this direction are new findings on humans and animals that converge in indicating a key role for the hippocampus in the systematic organization of memories. New findings also indicate that the prefrontal cortex may play an equally important role in the active control of memory organization during both encoding and retrieval. Observations about the dialog between the hippocampus and prefrontal cortex provide new insights into the operation of the larger brain system that serves memory. Expected final online publication date for the Annual Review of Psychology Volume 68 is January 03, 2017. Please see http://www.annualreviews.org/page/journal/pubdates for revised estimates.", "author" : [ { "dropping-particle" : "", "family" : "Eichenbaum", "given" : "Howard", "non-dropping-particle" : "", "parse-names" : false, "suffix" : "" } ], "container-title" : "Annual review of psychology", "id" : "ITEM-1", "issue" : "September", "issued" : { "date-parts" : [ [ "2016" ] ] }, "page" : "1-27", "title" : "Memory: Organization and Control.", "type" : "article-journal" }, "uris" : [ "http://www.mendeley.com/documents/?uuid=5f369f0a-af7f-4393-97f8-6d1d044a0e8b" ] } ], "mendeley" : { "formattedCitation" : "(Howard Eichenbaum, 2016)", "plainTextFormattedCitation" : "(Howard Eichenbaum, 2016)", "previouslyFormattedCitation" : "(Howard Eichenbaum, 2016)" }, "properties" : {  }, "schema" : "https://github.com/citation-style-language/schema/raw/master/csl-citation.json" }</w:instrText>
      </w:r>
      <w:r>
        <w:fldChar w:fldCharType="separate"/>
      </w:r>
      <w:r w:rsidR="007B454C" w:rsidRPr="007B454C">
        <w:rPr>
          <w:noProof/>
        </w:rPr>
        <w:t>(Howard Eichenbaum, 2016)</w:t>
      </w:r>
      <w:r>
        <w:fldChar w:fldCharType="end"/>
      </w:r>
      <w:r>
        <w:t xml:space="preserve"> and representation </w:t>
      </w:r>
      <w:r>
        <w:fldChar w:fldCharType="begin" w:fldLock="1"/>
      </w:r>
      <w:r w:rsidR="007C3648">
        <w:instrText>ADDIN CSL_CITATION { "citationItems" : [ { "id" : "ITEM-1", "itemData" : { "DOI" : "10.1016/j.neuron.2004.08.028", "ISBN" : "0896-6273 (Print)\\n0896-6273 (Linking)", "ISSN" : "08966273", "PMID" : "15450164", "abstract" : "The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 "author" : [ { "dropping-particle" : "", "family" : "Eichenbaum", "given" : "Howard", "non-dropping-particle" : "", "parse-names" : false, "suffix" : "" } ], "container-title" : "Neuron", "id" : "ITEM-1", "issue" : "1", "issued" : { "date-parts" : [ [ "2004" ] ] }, "page" : "109-120", "title" : "Hippocampus: Cognitive processes and neural representations that underlie declarative memory", "type" : "article-journal", "volume" : "44" }, "uris" : [ "http://www.mendeley.com/documents/?uuid=072daa5e-0d4d-4299-be41-c3fbad13c0f9" ] }, { "id" : "ITEM-2", "itemData" : { "DOI" : "10.1101/051870", "ISSN" : "0962-8436", "PMID" : "1000305518", "abstract" : "A growing literature suggests that the hippocampus is critical for the rapid extraction of regularities from the environment. Although this fits with the known role of the hippocampus in rapid learning, it seems at odds with the idea that the hippocampus specializes in memorizing individual episodes. In particular, the Complementary Learning Systems theory argues that there is a computational trade-off between learning the specifics of individual experiences and regularities that hold across those experiences. We asked whether it is possible for the hippocampus to handle both statistical learning and memorization of individual episodes. We exposed a neural network model that instantiates known properties of hippocampal projections and subfields to sequences of items with temporal regularities. We found that the monosynaptic pathway - the pathway connecting entorhinal cortex directly to region CA1 - was able to support statistical learning, while the trisynaptic pathway - connecting entorhinal cortex to CA1 through dentate gyrus and CA3 - learned only individual episodes, with apparent representations of regularities resulting from associative reactivation through recurrence. Thus, in paradigms involving rapid learning, the computational trade-off between learning episodes and regularities may be handled by separate anatomical pathways within the hippocampus itself.", "author" : [ { "dropping-particle" : "", "family" : "Schapiro", "given" : "Anna C.", "non-dropping-particle" : "", "parse-names" : false, "suffix" : "" }, { "dropping-particle" : "", "family" : "Turk-Browne", "given" : "Nicholas B.", "non-dropping-particle" : "", "parse-names" : false, "suffix" : "" }, { "dropping-particle" : "", "family" : "Botvinick", "given" : "Matthew M.", "non-dropping-particle" : "", "parse-names" : false, "suffix" : "" }, { "dropping-particle" : "", "family" : "Norman", "given" : "Kenneth A.", "non-dropping-particle" : "", "parse-names" : false, "suffix" : "" } ], "container-title" : "bioRxiv", "id" : "ITEM-2", "issue" : "1711", "issued" : { "date-parts" : [ [ "2017" ] ] }, "page" : "51870", "title" : "Complementary learning systems within the hippocampus: a neural network modelling approach to reconciling episodic memory with statistical learning", "type" : "article-journal", "volume" : "372" }, "uris" : [ "http://www.mendeley.com/documents/?uuid=3b69e2cb-ffef-4eb0-b2d2-eefa2e63e959" ] }, { "id" : "ITEM-3", "itemData" : { "DOI" : "10.1037//0033-295X.", "ISBN" : "0033-295X (Print)\\n0033-295X (Linking)", "ISSN" : "0033-295X", "PMID" : "11212634", "abstract" : "In the current revival of interest in the emotional and mental lives of animals, many investigators have focused attention on mammalian infants that emit distress vocalizations when separated from the home environment. Perhaps the most intensively studied distress vocalization is the ultrasonic vocalization of infant rats. Since its discovery, this vocalization has been interpreted both as a communicatory signal for the elicitation of maternal retrieval and as the manifestation of emotional distress. In contrast, the authors examined the cardiovascular causes and consequences of the vocalization, and on the basis of this work, they hypothesized that the vocalization is the acoustic by-product of the abdominal compression reaction (ACR), a maneuver that results in increased venous return to the heart. Therefore, the vocalization may be analogous to a sneeze, serving a physiological function while incidentally producing sound.", "author" : [ { "dropping-particle" : "", "family" : "O'Reilly", "given" : "Randall C.", "non-dropping-particle" : "", "parse-names" : false, "suffix" : "" }, { "dropping-particle" : "", "family" : "Rudy", "given" : "Jerry W.", "non-dropping-particle" : "", "parse-names" : false, "suffix" : "" } ], "container-title" : "Psychological review", "id" : "ITEM-3", "issue" : "1", "issued" : { "date-parts" : [ [ "2001" ] ] }, "page" : "83-95", "title" : "Conjunctive Representations in Learning and Memory: Principles of Cortical and Hippocampal Function", "type" : "article-journal", "volume" : "108" }, "uris" : [ "http://www.mendeley.com/documents/?uuid=8cfe40bd-1103-4219-97e8-18b7b9976baa" ] }, { "id" : "ITEM-4", "itemData" : { "DOI" : "10.1016/j.neulet.2017.04.006", "ISSN" : "18727972", "PMID" : "28389238", "abstract" : "Research on how information is encoded by the brain is largely based on studies of feature detector properties of single neurons, but considerable new data shows that single neurons in many brain areas have mixed selectivity for multiple features and change their tuning properties across realistic information processing situations. Here I consider new approaches that explore cell assemblies as the units of information processing and how these approaches are revealing the structure and organization of neural representations in perception and cognition.", "author" : [ { "dropping-particle" : "", "family" : "Eichenbaum", "given" : "Howard", "non-dropping-particle" : "", "parse-names" : false, "suffix" : "" } ], "container-title" : "Neuroscience Letters", "id" : "ITEM-4", "issued" : { "date-parts" : [ [ "2017", "4" ] ] }, "publisher" : "Elsevier Ireland Ltd", "title" : "Barlow versus Hebb: When is it time to abandon the notion of feature detectors and adopt the cell assembly as the unit of cognition?", "type" : "article-journal" }, "uris" : [ "http://www.mendeley.com/documents/?uuid=e8b2b60d-433d-46d3-9728-702ac90a89a5" ] } ], "mendeley" : { "formattedCitation" : "(Howard Eichenbaum, 2004, 2017a; O\u2019Reilly &amp; Rudy, 2001; Schapiro, Turk-Browne, Botvinick, &amp; Norman, 2017)", "plainTextFormattedCitation" : "(Howard Eichenbaum, 2004, 2017a; O\u2019Reilly &amp; Rudy, 2001; Schapiro, Turk-Browne, Botvinick, &amp; Norman, 2017)", "previouslyFormattedCitation" : "(Howard Eichenbaum, 2004, 2017a; O\u2019Reilly &amp; Rudy, 2001; Schapiro, Turk-Browne, Botvinick, &amp; Norman, 2017)" }, "properties" : {  }, "schema" : "https://github.com/citation-style-language/schema/raw/master/csl-citation.json" }</w:instrText>
      </w:r>
      <w:r>
        <w:fldChar w:fldCharType="separate"/>
      </w:r>
      <w:r w:rsidR="007B454C" w:rsidRPr="007B454C">
        <w:rPr>
          <w:noProof/>
        </w:rPr>
        <w:t>(Howard Eichenbaum, 2004, 2017a; O’Reilly &amp; Rudy, 2001; Schapiro, Turk-Browne, Botvinick, &amp; Norman, 2017)</w:t>
      </w:r>
      <w:r>
        <w:fldChar w:fldCharType="end"/>
      </w:r>
      <w:r>
        <w:t xml:space="preserve"> across many different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Warren, Duff, Tranel, &amp; Cohen, 2008)", "plainTextFormattedCitation" : "(Konkel, Warren, Duff, Tranel, &amp; Cohen, 2008)", "previouslyFormattedCitation" : "(Konkel, Warren, Duff, Tranel, &amp; Cohen, 2008)" }, "properties" : {  }, "schema" : "https://github.com/citation-style-language/schema/raw/master/csl-citation.json" }</w:instrText>
      </w:r>
      <w:r>
        <w:fldChar w:fldCharType="separate"/>
      </w:r>
      <w:r w:rsidRPr="001A6F4D">
        <w:rPr>
          <w:noProof/>
        </w:rPr>
        <w:t>(Konkel, Warren, Duff, Tranel, &amp; Cohen, 2008)</w:t>
      </w:r>
      <w:r>
        <w:fldChar w:fldCharType="end"/>
      </w:r>
      <w:r>
        <w:t xml:space="preserve">. </w:t>
      </w:r>
    </w:p>
    <w:p w14:paraId="2530A081" w14:textId="77777777" w:rsidR="00566C24" w:rsidRDefault="00566C24" w:rsidP="00AA15F8">
      <w:pPr>
        <w:spacing w:line="360" w:lineRule="auto"/>
      </w:pPr>
      <w:r>
        <w:t xml:space="preserve">In addition to a theoretical introduction to assumptions and perspectives on reconstruction tasks, the work presented in this document will show how performance on reconstruction tasks can be broken down into specific and sensitive metrics of performance to elucidate some aspects of memory in two particular domains, space and time. Relational memory theory posits that the hippocampus is critical for the binding of arbitrary relations into rich memory representations, as well as for the flexible usage of these representations, regardless of the domain from which the information originates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"id" : "ITEM-2",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"ITEM-2",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Monti et al., 2015)", "plainTextFormattedCitation" : "(Neal J. Cohen &amp; Eichenbaum, 1993; Monti et al., 2015)", "previouslyFormattedCitation" : "(Neal J. Cohen &amp; Eichenbaum, 1993; Monti et al., 2015)" }, "properties" : {  }, "schema" : "https://github.com/citation-style-language/schema/raw/master/csl-citation.json" }</w:instrText>
      </w:r>
      <w:r>
        <w:fldChar w:fldCharType="separate"/>
      </w:r>
      <w:r w:rsidRPr="00563ABB">
        <w:rPr>
          <w:noProof/>
        </w:rPr>
        <w:t>(Neal J. Cohen &amp; Eichenbaum, 1993; Monti et al., 2015)</w:t>
      </w:r>
      <w:r>
        <w:fldChar w:fldCharType="end"/>
      </w:r>
      <w:r>
        <w:t>. Previous work has shown that binding of the identity of an item to a location in space (i.e. identity-location binding)</w:t>
      </w:r>
      <w:r w:rsidDel="00112317">
        <w:t xml:space="preserve"> </w:t>
      </w:r>
      <w:r>
        <w:t xml:space="preserve">may be one critical example of an arbitrary relation which is severely impaired in hippocampal damaged patients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BE54BB">
        <w:rPr>
          <w:noProof/>
        </w:rPr>
        <w:t>(Watson et al., 2013)</w:t>
      </w:r>
      <w:r>
        <w:fldChar w:fldCharType="end"/>
      </w:r>
      <w:r>
        <w:t xml:space="preserve">, with other accounts suggesting that not all relational information is impaired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BE54BB">
        <w:rPr>
          <w:noProof/>
        </w:rPr>
        <w:t>(Jeneson et al., 2010)</w:t>
      </w:r>
      <w:r>
        <w:fldChar w:fldCharType="end"/>
      </w:r>
      <w:r>
        <w:t xml:space="preserve">. Though these previous </w:t>
      </w:r>
      <w:r>
        <w:lastRenderedPageBreak/>
        <w:t xml:space="preserve">accounts hinted at specific aspects of information in reconstruction being impaired and spared, the analysis methods differed significantly, making it difficult to determine the precise nature of the deficits in reconstruction in hippocampal damaged patients. The work presented here attempts to reconcile these accounts with a novel methodological framework constructed from a principled approach to reconstruction data. The data show that certain (but not all) </w:t>
      </w:r>
      <w:r w:rsidRPr="001A6F4D">
        <w:rPr>
          <w:i/>
        </w:rPr>
        <w:t>types</w:t>
      </w:r>
      <w:r>
        <w:t xml:space="preserve"> of relational information are impaired in hippocampa</w:t>
      </w:r>
      <w:r w:rsidR="00941DA3">
        <w:t>l damaged individuals (Chapter 2</w:t>
      </w:r>
      <w:r>
        <w:t xml:space="preserve">), but, critically, arbitrary identity-location information is impaired (i.e. the information was not derivable from other relations or elements which may have been remembered) while the location information (i.e. the ability to reconstruct items in studied locations regardless of the identity of the item) is not. </w:t>
      </w:r>
    </w:p>
    <w:p w14:paraId="558A28F0" w14:textId="77777777" w:rsidR="007137FC" w:rsidRDefault="00453818" w:rsidP="00AA15F8">
      <w:pPr>
        <w:spacing w:line="360" w:lineRule="auto"/>
      </w:pPr>
      <w:r>
        <w:t xml:space="preserve">Hippocampal function is not exclusive to spatial information, however, with the identification of “time cells” in the hippocampus recently showing this via direct, electrophysiological evidence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Robinson, White, Eichenbaum, &amp; Hasselmo, 2013)", "plainTextFormattedCitation" : "(Howard Eichenbaum, 2014; B. Kraus, Robinson, White, Eichenbaum, &amp; Hasselmo, 2013)", "previouslyFormattedCitation" : "(Howard Eichenbaum, 2014; B. Kraus, Robinson, White, Eichenbaum, &amp; Hasselmo, 2013)" }, "properties" : {  }, "schema" : "https://github.com/citation-style-language/schema/raw/master/csl-citation.json" }</w:instrText>
      </w:r>
      <w:r>
        <w:fldChar w:fldCharType="separate"/>
      </w:r>
      <w:r w:rsidRPr="007B454C">
        <w:rPr>
          <w:noProof/>
        </w:rPr>
        <w:t>(Howard Eichenbaum, 2014; B. Kraus, Robinson, White, Eichenbaum, &amp; Hasselmo, 2013)</w:t>
      </w:r>
      <w:r>
        <w:fldChar w:fldCharType="end"/>
      </w:r>
      <w:r>
        <w:t xml:space="preserve">. </w:t>
      </w:r>
      <w:r w:rsidR="007137FC">
        <w:t xml:space="preserve">Additional sources of information (such as contextual information) can also bias representations </w:t>
      </w:r>
      <w:r w:rsidR="007137FC">
        <w:fldChar w:fldCharType="begin" w:fldLock="1"/>
      </w:r>
      <w:r w:rsidR="004C7410">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Zacks, Speer, Swallow, Braver, &amp; Reynolds, 2007)", "plainTextFormattedCitation" : "(Ezzyat &amp; Davachi, 2014; Zacks, Speer, Swallow, Braver, &amp; Reynolds, 2007)", "previouslyFormattedCitation" : "(Ezzyat &amp; Davachi, 2014; Zacks, Speer, Swallow, Braver, &amp; Reynolds, 2007)" }, "properties" : {  }, "schema" : "https://github.com/citation-style-language/schema/raw/master/csl-citation.json" }</w:instrText>
      </w:r>
      <w:r w:rsidR="007137FC">
        <w:fldChar w:fldCharType="separate"/>
      </w:r>
      <w:r w:rsidR="004C7410" w:rsidRPr="004C7410">
        <w:rPr>
          <w:noProof/>
        </w:rPr>
        <w:t>(Ezzyat &amp; Davachi, 2014; Zacks, Speer, Swallow, Braver, &amp; Reynolds, 2007)</w:t>
      </w:r>
      <w:r w:rsidR="007137FC">
        <w:fldChar w:fldCharType="end"/>
      </w:r>
      <w:r w:rsidR="007137FC">
        <w:t xml:space="preserve">, and these additional sources of information are critical in understanding the overall organization of memory and the hippocampal system, with most modern models of the region including cortical region interactions which involve the addition of these alternate sources of information </w:t>
      </w:r>
      <w:r w:rsidR="007137FC">
        <w:fldChar w:fldCharType="begin" w:fldLock="1"/>
      </w:r>
      <w:r w:rsidR="002B7776">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"id" : "ITEM-3",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"ITEM-3", "issue" : "4", "issued" : { "date-parts" : [ [ "2008" ] ] }, "page" : "893-912", "title" : "A context-based theory of recency and contiguity in free recall.", "type" : "article-journal", "volume" : "115" }, "uris" : [ "http://www.mendeley.com/documents/?uuid=5d62ce92-fc8f-45d2-9d2d-8e0c5698ea38" ] } ], "mendeley" : { "formattedCitation" : "(Kumaran, Hassabis, &amp; McClelland, 2016; Sederberg, Howard, &amp; Kahana, 2008; Wang, Cohen, &amp; Voss, 2015)", "plainTextFormattedCitation" : "(Kumaran, Hassabis, &amp; McClelland, 2016; Sederberg, Howard, &amp; Kahana, 2008; Wang, Cohen, &amp; Voss, 2015)", "previouslyFormattedCitation" : "(Kumaran, Hassabis, &amp; McClelland, 2016; Sederberg, Howard, &amp; Kahana, 2008; Wang, Cohen, &amp; Voss, 2015)" }, "properties" : {  }, "schema" : "https://github.com/citation-style-language/schema/raw/master/csl-citation.json" }</w:instrText>
      </w:r>
      <w:r w:rsidR="007137FC">
        <w:fldChar w:fldCharType="separate"/>
      </w:r>
      <w:r w:rsidR="007C3648" w:rsidRPr="007C3648">
        <w:rPr>
          <w:noProof/>
        </w:rPr>
        <w:t>(Kumaran, Hassabis, &amp; McClelland, 2016; Sederberg, Howard, &amp; Kahana, 2008; Wang, Cohen, &amp; Voss, 2015)</w:t>
      </w:r>
      <w:r w:rsidR="007137FC">
        <w:fldChar w:fldCharType="end"/>
      </w:r>
      <w:r w:rsidR="007137FC">
        <w:t xml:space="preserve">. The reconstruction task presented in Chapter </w:t>
      </w:r>
      <w:r w:rsidR="00941DA3">
        <w:t>3</w:t>
      </w:r>
      <w:r w:rsidR="007137FC">
        <w:t xml:space="preserve"> embrace this complexity by allowing space and time to be explored simultaneously and asking participants to reconstruct events in space-time in the presence of temporal contexts. The data from this task show that in healthy adults, there may be differences in the representations of spatial and temporal information and systematic biases in different aspects of temporal representations due to contextual information. </w:t>
      </w:r>
    </w:p>
    <w:p w14:paraId="3051623E" w14:textId="77777777" w:rsidR="00566C24" w:rsidRDefault="00566C24" w:rsidP="00AA15F8">
      <w:pPr>
        <w:spacing w:line="360" w:lineRule="auto"/>
      </w:pPr>
      <w:r>
        <w:t>Finally</w:t>
      </w:r>
      <w:r w:rsidR="0011095C">
        <w:t>,</w:t>
      </w:r>
      <w:r>
        <w:t xml:space="preserve"> s</w:t>
      </w:r>
      <w:r w:rsidR="0011095C">
        <w:t>ampling behavior</w:t>
      </w:r>
      <w:r w:rsidR="00940598">
        <w:t xml:space="preserve"> during study</w:t>
      </w:r>
      <w:r w:rsidR="0011095C">
        <w:t xml:space="preserve"> in reconstruction </w:t>
      </w:r>
      <w:r w:rsidR="00940598">
        <w:t xml:space="preserve">tasks </w:t>
      </w:r>
      <w:r w:rsidR="0011095C">
        <w:t>is</w:t>
      </w:r>
      <w:r>
        <w:t xml:space="preserve"> an equally critical element in overall performance. In previous work involving spatial sampling, eye movements, which are often thought of as “visual exploration” of an environment/scene </w:t>
      </w:r>
      <w:r>
        <w:fldChar w:fldCharType="begin" w:fldLock="1"/>
      </w:r>
      <w:r w:rsidR="004C7410">
        <w:instrText>ADDIN CSL_CITATION { "citationItems" : [ { "id" : "ITEM-1", "itemData" : { "DOI" : "10.1016/j.tics.2017.05.008", "ISBN" : "1879-307X (Electronic)\r1364-6613 (Linking)", "ISSN" : "13646613", "PMID" : "28625353", "author" : [ { "dropping-particle" : "", "family" : "Voss", "given" : "Joel L.", "non-dropping-particle" : "", "parse-names" : false, "suffix" : "" }, { "dropping-particle" : "", "family" : "Bridge", "given" : "Donna J.", "non-dropping-particle" : "", "parse-names" : false, "suffix" : "" }, { "dropping-particle" : "", "family" : "Cohen", "given" : "Neal J.", "non-dropping-particle" : "", "parse-names" : false, "suffix" : "" }, { "dropping-particle" : "", "family" : "Walker", "given" : "John A.", "non-dropping-particle" : "", "parse-names" : false, "suffix" : "" } ], "container-title" : "Trends in Cognitive Sciences", "id" : "ITEM-1", "issued" : { "date-parts" : [ [ "2017" ] ] }, "page" : "1-12", "publisher" : "Elsevier Ltd", "title" : "A Closer Look at the Hippocampus and Memory", "type" : "article-journal", "volume" : "xx" }, "uris" : [ "http://www.mendeley.com/documents/?uuid=bf7e8ec3-73c8-4582-83ac-9eeeb28afd8b" ] } ], "mendeley" : { "formattedCitation" : "(Voss, Bridge, Cohen, &amp; Walker, 2017)", "plainTextFormattedCitation" : "(Voss, Bridge, Cohen, &amp; Walker, 2017)", "previouslyFormattedCitation" : "(Voss, Bridge, Cohen, &amp; Walker, 2017)" }, "properties" : {  }, "schema" : "https://github.com/citation-style-language/schema/raw/master/csl-citation.json" }</w:instrText>
      </w:r>
      <w:r>
        <w:fldChar w:fldCharType="separate"/>
      </w:r>
      <w:r w:rsidRPr="00DE15D8">
        <w:rPr>
          <w:noProof/>
        </w:rPr>
        <w:t>(Voss, Bridge, Cohen, &amp; Walker, 2017)</w:t>
      </w:r>
      <w:r>
        <w:fldChar w:fldCharType="end"/>
      </w:r>
      <w:r>
        <w:t xml:space="preserve">, in hippocampal damaged individuals and healthy individuals indicated both memory for an entire previously viewed scene and relations among elements in the scene; however, when the relations between items were changed, only healthy individuals showed differences in eye movements relative to the change, while hippocampal damaged patients did not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"mendeley" : { "formattedCitation" : "(Neal J. Cohen &amp; Banich, 2003)", "plainTextFormattedCitation" : "(Neal J. Cohen &amp; Banich, 2003)", "previouslyFormattedCitation" : "(Neal J. Cohen &amp; Banich, 2003)" }, "properties" : {  }, "schema" : "https://github.com/citation-style-language/schema/raw/master/csl-citation.json" }</w:instrText>
      </w:r>
      <w:r>
        <w:fldChar w:fldCharType="separate"/>
      </w:r>
      <w:r w:rsidRPr="00563ABB">
        <w:rPr>
          <w:noProof/>
        </w:rPr>
        <w:t>(Neal J. Cohen &amp; Banich, 2003)</w:t>
      </w:r>
      <w:r>
        <w:fldChar w:fldCharType="end"/>
      </w:r>
      <w:r>
        <w:t xml:space="preserve">. Similar sampling deficits in spatial navigation have been shown in rodents with hippocampal damage in the Morris Water Maze </w:t>
      </w:r>
      <w:r>
        <w:fldChar w:fldCharType="begin" w:fldLock="1"/>
      </w:r>
      <w:r w:rsidR="007C3648">
        <w:instrText>ADDIN CSL_CITATION { "citationItems" : [ { "id" : "ITEM-1", "itemData" : { "DOI" : "10.1038/297681a0", "ISBN" : "0028-0836 (Print)\\n0028-0836 (Linking)", "ISSN" : "0028-0836", "PMID" : "7088155", "abstract" : "Electrophysiological studies have shown that single cells in the hippocampus respond during spatial learning and exploration, some firing only when animals enter specific and restricted areas of a familiar environment. Deficits in spatial learning and memory are found after lesions of the hippocampus and its extrinsic fibre connections following damage to the medial nucleus which succcessfully disrupts the hippocampal theta rhythm, and in senescent rats which also show a correlated reduction in synaptic enhancement on the perforant path input to the hippocampus. We now report, using a novel behavioural procedure requiring research for a hidden goal, that, in addition to a spatial discrimination impairment, total hippocampal lesions also cause a profound and lasting place-navigational impairment that can be dissociated from correlated motor, motivational and reinforcement aspects of the procedure.",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"http://www.mendeley.com/documents/?uuid=529551b5-1bb4-423c-ba94-b734b1e8de9f" ] } ], "mendeley" : { "formattedCitation" : "(R. G. M. Morris, Garrud, Rawlins, &amp; O\u2019Keefe, 1982)", "plainTextFormattedCitation" : "(R. G. M. Morris, Garrud, Rawlins, &amp; O\u2019Keefe, 1982)", "previouslyFormattedCitation" : "(R. G. M. Morris, Garrud, Rawlins, &amp; O\u2019Keefe, 1982)" }, "properties" : {  }, "schema" : "https://github.com/citation-style-language/schema/raw/master/csl-citation.json" }</w:instrText>
      </w:r>
      <w:r>
        <w:fldChar w:fldCharType="separate"/>
      </w:r>
      <w:r w:rsidRPr="00563ABB">
        <w:rPr>
          <w:noProof/>
        </w:rPr>
        <w:t xml:space="preserve">(R. </w:t>
      </w:r>
      <w:r w:rsidRPr="00563ABB">
        <w:rPr>
          <w:noProof/>
        </w:rPr>
        <w:lastRenderedPageBreak/>
        <w:t>G. M. Morris, Garrud, Rawlins, &amp; O’Keefe, 1982)</w:t>
      </w:r>
      <w:r>
        <w:fldChar w:fldCharType="end"/>
      </w:r>
      <w:r>
        <w:t xml:space="preserve">. However, more recent work in humans shows that this deficit in navigation may be exclusive to precise, high-resolution information as humans with hippocampal damage in a Virtual Morris Water Maze were able to navigate to the correct quadrant of the spatial area but were impaired in finding the precise location of the target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Kolarik, Baer, Shahlaie, Yonelinas, &amp; Ekstrom, 2017)", "plainTextFormattedCitation" : "(Kolarik et al., 2016; Kolarik, Baer, Shahlaie, Yonelinas, &amp; Ekstrom, 2017)", "previouslyFormattedCitation" : "(Kolarik et al., 2016; Kolarik, Baer, Shahlaie, Yonelinas, &amp; Ekstrom, 2017)" }, "properties" : {  }, "schema" : "https://github.com/citation-style-language/schema/raw/master/csl-citation.json" }</w:instrText>
      </w:r>
      <w:r>
        <w:fldChar w:fldCharType="separate"/>
      </w:r>
      <w:r w:rsidRPr="006C4E32">
        <w:rPr>
          <w:noProof/>
        </w:rPr>
        <w:t>(Kolarik et al., 2016; Kolarik, Baer, Shahlaie, Yonelinas, &amp; Ekstrom, 2017)</w:t>
      </w:r>
      <w:r>
        <w:fldChar w:fldCharType="end"/>
      </w:r>
      <w:r>
        <w:t xml:space="preserve">. The hippocampus’ role in spatial navigation has been compared extensively across species (especially rodents and humans), and the subject is still hotly debated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However, as stated in the previous paragraphs, hippocampal function is not exclusive to spatial processing and is critical for all domains of informatio</w:t>
      </w:r>
      <w:r w:rsidR="00941DA3">
        <w:t>n. As such, this work (Chapter 4</w:t>
      </w:r>
      <w:r>
        <w:t xml:space="preserve">) examines exploration and navigation in a domain which has never been examined before, the temporal domain. Temporal </w:t>
      </w:r>
      <w:r w:rsidR="002E59E4">
        <w:t>navigation</w:t>
      </w:r>
      <w:r>
        <w:t xml:space="preserve"> (aka Time Travel) may seem like a farfetched idea, but as many other authors all the way back to</w:t>
      </w:r>
      <w:r w:rsidR="0011095C">
        <w:t xml:space="preserve"> </w:t>
      </w:r>
      <w:r w:rsidR="0011095C">
        <w:fldChar w:fldCharType="begin" w:fldLock="1"/>
      </w:r>
      <w:r w:rsidR="00EB50C9">
        <w:instrText>ADDIN CSL_CITATION { "citationItems" : [ { "id" : "ITEM-1", "itemData" : { "DOI" : "10.1080/09541448908403069", "ISSN" : "14640635", "abstract" : "Memory research of the past has tended to concentrate on memory performance and to neglect memory as conscious experience. This neglect may reflect acceptance of a tacit assumption that behavior, knowledge, and experience are closely correlated, an assumption designated here as the doctrine of concordance. Recent research explicitly concerned with conscious experience in remembering has thrown doubt on concordance as a general rule. Four examples of this research are reviewed: repetition priming, source amnesia, remembering vs knowing, and neural correlates of episodic and semantic memory as revealed by regional cerebral blood flow. (PsycINFO Database Record (c) 2005 APA )", "author" : [ { "dropping-particle" : "", "family" : "Tulving", "given" : "Endel", "non-dropping-particle" : "", "parse-names" : false, "suffix" : "" } ], "container-title" : "European Journal of Cognitive Psychology", "id" : "ITEM-1", "issue" : "1", "issued" : { "date-parts" : [ [ "1989" ] ] }, "page" : "3-26", "title" : "Memory: Performance, knowledge, and experience", "type" : "article", "volume" : "1" }, "uris" : [ "http://www.mendeley.com/documents/?uuid=8ad86609-a7dc-478b-96bf-17097fd43907" ] } ], "mendeley" : { "formattedCitation" : "(Tulving, 1989)", "manualFormatting" : "Tulving, 1989", "plainTextFormattedCitation" : "(Tulving, 1989)", "previouslyFormattedCitation" : "(Tulving, 1989)" }, "properties" : {  }, "schema" : "https://github.com/citation-style-language/schema/raw/master/csl-citation.json" }</w:instrText>
      </w:r>
      <w:r w:rsidR="0011095C">
        <w:fldChar w:fldCharType="separate"/>
      </w:r>
      <w:r w:rsidR="0011095C" w:rsidRPr="0011095C">
        <w:rPr>
          <w:noProof/>
        </w:rPr>
        <w:t>Tulving, 1989</w:t>
      </w:r>
      <w:r w:rsidR="0011095C">
        <w:fldChar w:fldCharType="end"/>
      </w:r>
      <w:r w:rsidR="0011095C">
        <w:t xml:space="preserve"> (and more explicitly in </w:t>
      </w:r>
      <w:r>
        <w:fldChar w:fldCharType="begin" w:fldLock="1"/>
      </w:r>
      <w:r w:rsidR="004C7410">
        <w:instrText>ADDIN CSL_CITATION { "citationItems" : [ { "id" : "ITEM-1", "itemData" : { "DOI" : "10.1146/annurev.psych.53.100901.135114", "ISBN" : "0066-4308 (Print) 0066-4308", "ISSN" : "0066-4308", "PMID" : "11752477", "abstract" : "\u25aa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"http://www.mendeley.com/documents/?uuid=2d0ebcaf-9d63-471e-90d5-a80fd086f741" ] } ], "mendeley" : { "formattedCitation" : "(Tulving, 2002)", "manualFormatting" : "Tulving, 2002a", "plainTextFormattedCitation" : "(Tulving, 2002)", "previouslyFormattedCitation" : "(Tulving, 2002)" }, "properties" : {  }, "schema" : "https://github.com/citation-style-language/schema/raw/master/csl-citation.json" }</w:instrText>
      </w:r>
      <w:r>
        <w:fldChar w:fldCharType="separate"/>
      </w:r>
      <w:r w:rsidRPr="00A94C8C">
        <w:rPr>
          <w:noProof/>
        </w:rPr>
        <w:t>Tulving, 2002a</w:t>
      </w:r>
      <w:r>
        <w:fldChar w:fldCharType="end"/>
      </w:r>
      <w:r w:rsidR="0011095C">
        <w:t>)</w:t>
      </w:r>
      <w:r>
        <w:t xml:space="preserve"> have said, memory is time travel, with further evidence that MTL neurons “jump back in time” </w:t>
      </w:r>
      <w:r w:rsidR="0011095C">
        <w:t xml:space="preserve">by replaying specific patterns of firing </w:t>
      </w:r>
      <w:r>
        <w:t>in response to repeated stimulus (</w:t>
      </w:r>
      <w:r>
        <w:fldChar w:fldCharType="begin" w:fldLock="1"/>
      </w:r>
      <w:r w:rsidR="00EB50C9">
        <w:instrText>ADDIN CSL_CITATION { "citationItems" : [ { "id" : "ITEM-1", "itemData" : { "DOI" : "10.1002/hipo.22018", "ISSN" : "1098-1063", "PMID" : "22488671", "abstract" : "Episodic memory, which depends critically on the integrity of the medial temporal lobe (MTL), has been described as \"mental time travel\" in which the rememberer \"jumps back in time.\" The neural mechanism underlying this ability remains elusive. Mathematical and computational models of performance in episodic memory tasks provide a specific hypothesis regarding the computation that supports such a jump back in time. The models suggest that a representation of temporal context, a representation that changes gradually over macroscopic periods of time, is the cue for episodic recall. According to these models, a jump back in time corresponds to a stimulus recovering a prior state of temporal context. In vivo single-neuron recordings were taken from the human MTL while epilepsy patients distinguished novel from repeated images in a continuous recognition memory task. The firing pattern of the ensemble of MTL neurons showed robust temporal autocorrelation over macroscopic periods of time during performance of the memory task. The gradually-changing part of the ensemble state was causally affected by the visual stimulus being presented. Critically, repetition of a stimulus caused the ensemble to elicit a pattern of activity that resembled the pattern of activity present before the initial presentation of the stimulus. These findings confirm a direct prediction of this class of temporal context models and may be a signature of the mechanism that underlies the experience of episodic memory as mental time travel.", "author" : [ { "dropping-particle" : "", "family" : "Howard", "given" : "Marc W", "non-dropping-particle" : "", "parse-names" : false, "suffix" : "" }, { "dropping-particle" : "V", "family" : "Viskontas", "given" : "Indre", "non-dropping-particle" : "", "parse-names" : false, "suffix" : "" }, { "dropping-particle" : "", "family" : "Shankar", "given" : "Karthik H", "non-dropping-particle" : "", "parse-names" : false, "suffix" : "" }, { "dropping-particle" : "", "family" : "Fried", "given" : "Itzhak", "non-dropping-particle" : "", "parse-names" : false, "suffix" : "" } ], "container-title" : "Hippocampus", "id" : "ITEM-1", "issue" : "9", "issued" : { "date-parts" : [ [ "2012", "9" ] ] }, "page" : "1833-47", "title" : "Ensembles of human MTL neurons \"jump back in time\" in response to a repeated stimulus.", "type" : "article-journal", "volume" : "22" }, "uris" : [ "http://www.mendeley.com/documents/?uuid=9aea0624-8a41-4926-8d0b-9e378cc48abb" ] } ], "mendeley" : { "formattedCitation" : "(Howard, Viskontas, Shankar, &amp; Fried, 2012)", "manualFormatting" : "Howard, Viskontas, Shankar, &amp; Fried, 2012", "plainTextFormattedCitation" : "(Howard, Viskontas, Shankar, &amp; Fried, 2012)", "previouslyFormattedCitation" : "(Howard, Viskontas, Shankar, &amp; Fried, 2012)" }, "properties" : {  }, "schema" : "https://github.com/citation-style-language/schema/raw/master/csl-citation.json" }</w:instrText>
      </w:r>
      <w:r>
        <w:fldChar w:fldCharType="separate"/>
      </w:r>
      <w:r w:rsidRPr="00F277DE">
        <w:rPr>
          <w:noProof/>
        </w:rPr>
        <w:t>Howard, Viskontas, Shankar, &amp; Fried, 2012</w:t>
      </w:r>
      <w:r>
        <w:fldChar w:fldCharType="end"/>
      </w:r>
      <w:r>
        <w:t xml:space="preserve">). </w:t>
      </w:r>
      <w:r w:rsidR="00346172">
        <w:t xml:space="preserve">The data in this chapter show that certain aspects of learning in navigation and exploration of both time and space relate significantly to learning of relational and contextual information, and ultimately, the systematicity and complexity of </w:t>
      </w:r>
      <w:r w:rsidR="002E59E4">
        <w:t>navigation</w:t>
      </w:r>
      <w:r w:rsidR="00346172">
        <w:t xml:space="preserve"> may be one of the more critical components in determining which individuals will improve most significantly in their temporal relational memory.</w:t>
      </w:r>
    </w:p>
    <w:p w14:paraId="3D32C34F" w14:textId="77777777" w:rsidR="00337079" w:rsidRPr="00552E6E" w:rsidRDefault="00552E6E" w:rsidP="00AA15F8">
      <w:pPr>
        <w:spacing w:line="360" w:lineRule="auto"/>
      </w:pPr>
      <w:r>
        <w:t xml:space="preserve">Before examining specific data on reconstruction and hippocampal function, several details regarding the theoretical prerequisites to analysis of this data should be explored. Information in reconstruction can be organized in a huge variety of ways, and it is useful to ensure that the analysis methods are capable of handling as many of these cases as possible. Also, by examining the assumptions made during task design, we can not only gain better insights into the </w:t>
      </w:r>
      <w:r w:rsidR="00C34F0A">
        <w:t>nature of the task and analyses</w:t>
      </w:r>
      <w:r>
        <w:t xml:space="preserve"> but we are </w:t>
      </w:r>
      <w:r w:rsidR="00C34F0A">
        <w:t xml:space="preserve">also </w:t>
      </w:r>
      <w:r>
        <w:t xml:space="preserve">presented with an enormous variety of follow-up experiments and questions that future work outside of this dissertation may address. The next section breaks down properties of this task by examining the two critical elements of reconstruction, </w:t>
      </w:r>
      <w:r w:rsidRPr="00552E6E">
        <w:rPr>
          <w:i/>
        </w:rPr>
        <w:t>domains</w:t>
      </w:r>
      <w:r>
        <w:t xml:space="preserve"> and </w:t>
      </w:r>
      <w:r w:rsidRPr="00552E6E">
        <w:rPr>
          <w:i/>
        </w:rPr>
        <w:t>entities</w:t>
      </w:r>
      <w:r>
        <w:t>, and enumerating properties and assumptions which warrant consideration in designing reconstruction tasks and analyses.</w:t>
      </w:r>
    </w:p>
    <w:p w14:paraId="5F7B7EEB" w14:textId="77777777" w:rsidR="008774A8" w:rsidRDefault="007353F3" w:rsidP="008600D6">
      <w:pPr>
        <w:pStyle w:val="Heading2"/>
      </w:pPr>
      <w:bookmarkStart w:id="4" w:name="_Toc505879077"/>
      <w:r>
        <w:t xml:space="preserve">1.1 </w:t>
      </w:r>
      <w:r w:rsidR="008774A8">
        <w:t>Domains and Entities: Building Systematic Understanding of Reconstruction</w:t>
      </w:r>
      <w:bookmarkEnd w:id="4"/>
    </w:p>
    <w:p w14:paraId="1FC0F9AE" w14:textId="77777777" w:rsidR="00781D25" w:rsidRDefault="00C34F0A" w:rsidP="00AA15F8">
      <w:pPr>
        <w:spacing w:line="360" w:lineRule="auto"/>
      </w:pPr>
      <w:r>
        <w:t>R</w:t>
      </w:r>
      <w:r w:rsidR="00566C24">
        <w:t>econstruction</w:t>
      </w:r>
      <w:r>
        <w:t xml:space="preserve"> can be defined</w:t>
      </w:r>
      <w:r w:rsidR="00566C24">
        <w:t xml:space="preserve">, in its most basic form, as containing two main components: a </w:t>
      </w:r>
      <w:r w:rsidR="00566C24" w:rsidRPr="0026239C">
        <w:rPr>
          <w:i/>
        </w:rPr>
        <w:t>domain</w:t>
      </w:r>
      <w:r w:rsidR="00566C24">
        <w:rPr>
          <w:i/>
        </w:rPr>
        <w:t>,</w:t>
      </w:r>
      <w:r w:rsidR="00566C24">
        <w:t xml:space="preserve"> </w:t>
      </w:r>
      <w:r w:rsidR="00552250">
        <w:t xml:space="preserve">i.e. an axis or set of axes into which </w:t>
      </w:r>
      <w:r w:rsidR="00552250" w:rsidRPr="00552250">
        <w:rPr>
          <w:i/>
        </w:rPr>
        <w:t>entities</w:t>
      </w:r>
      <w:r w:rsidR="00552250">
        <w:t xml:space="preserve"> (elements of a domain such as items, events, precise colors, pitches, etc.) can be embedded</w:t>
      </w:r>
      <w:r>
        <w:t xml:space="preserve"> (see </w:t>
      </w:r>
      <w:r w:rsidRPr="00C34F0A">
        <w:rPr>
          <w:b/>
        </w:rPr>
        <w:t xml:space="preserve">Table </w:t>
      </w:r>
      <w:r w:rsidR="00F76AD2">
        <w:rPr>
          <w:b/>
        </w:rPr>
        <w:t>1.</w:t>
      </w:r>
      <w:r w:rsidRPr="00C34F0A">
        <w:rPr>
          <w:b/>
        </w:rPr>
        <w:t>1</w:t>
      </w:r>
      <w:r>
        <w:t xml:space="preserve"> for an enumeration of key properties of domains and entities)</w:t>
      </w:r>
      <w:r w:rsidR="00566C24">
        <w:t xml:space="preserve">. It is interesting to see the similarities between this classification and the dorsal and ventral </w:t>
      </w:r>
      <w:r w:rsidR="00566C24">
        <w:lastRenderedPageBreak/>
        <w:t xml:space="preserve">“where” and “what” pathways of the perceptual system, which converge in the hippocampal system </w:t>
      </w:r>
      <w:r w:rsidR="00566C24">
        <w:fldChar w:fldCharType="begin" w:fldLock="1"/>
      </w:r>
      <w:r w:rsidR="00EB50C9">
        <w:instrText>ADDIN CSL_CITATION { "citationItems" : [ { "id" : "ITEM-1", "itemData" : { "DOI" : "10.1002/cne.902640306", "ISSN" : "0021-9967", "author" : [ { "dropping-particle" : "", "family" : "Insausti", "given" : "R.", "non-dropping-particle" : "", "parse-names" : false, "suffix" : "" }, { "dropping-particle" : "", "family" : "Amaral", "given" : "D. G.", "non-dropping-particle" : "", "parse-names" : false, "suffix" : "" }, { "dropping-particle" : "", "family" : "Cowan", "given" : "W. M.", "non-dropping-particle" : "", "parse-names" : false, "suffix" : "" } ], "container-title" : "The Journal of Comparative Neurology", "id" : "ITEM-1", "issue" : "3", "issued" : { "date-parts" : [ [ "1987", "10", "15" ] ] }, "page" : "356-395", "title" : "The entorhinal cortex of the monkey: II. Cortical afferents", "type" : "article-journal", "volume" : "264" }, "uris" : [ "http://www.mendeley.com/documents/?uuid=63656094-c0ac-4c79-82a8-ecb84d259695" ] }, { "id" : "ITEM-2", "itemData" : { "ISSN" : "0036-8075", "PMID" : "1896849", "abstract" : "Studies of 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the role of this system is only temporary. As time passes after learning, memory stored in neocortex gradually becomes independent of medial temporal lobe structures.", "author" : [ { "dropping-particle" : "", "family" : "Squire", "given" : "L R", "non-dropping-particle" : "", "parse-names" : false, "suffix" : "" }, { "dropping-particle" : "", "family" : "Zola-Morgan", "given" : "S", "non-dropping-particle" : "", "parse-names" : false, "suffix" : "" } ], "container-title" : "Science (New York, N.Y.)", "id" : "ITEM-2", "issue" : "5026", "issued" : { "date-parts" : [ [ "1991", "9", "20" ] ] }, "page" : "1380-6", "title" : "The medial temporal lobe memory system.", "type" : "article-journal", "volume" : "253" }, "uris" : [ "http://www.mendeley.com/documents/?uuid=16ee9c2b-2698-4bfc-8353-0b151d9f5fdf" ] }, { "id" : "ITEM-3", "itemData" : { "ISSN" : "0036-8075", "PMID" : "109926", "abstract" : "The subicular cortices of the primate hippocampal formation form a physical and connectional link between the cortex of the temporal lobe and the hippocampus. Their direct connections with all classes of cortex in the temporal lobe except primary sensory cortex underscore the pivotal role of these areas in the potential interplay between the hippocampal formation and the association cortices.", "author" : [ { "dropping-particle" : "", "family" : "Hoesen", "given" : "G W", "non-dropping-particle" : "Van", "parse-names" : false, "suffix" : "" }, { "dropping-particle" : "", "family" : "Rosene", "given" : "D L", "non-dropping-particle" : "", "parse-names" : false, "suffix" : "" }, { "dropping-particle" : "", "family" : "Mesulam", "given" : "M M", "non-dropping-particle" : "", "parse-names" : false, "suffix" : "" } ], "container-title" : "Science (New York, N.Y.)", "id" : "ITEM-3", "issue" : "4406", "issued" : { "date-parts" : [ [ "1979", "8", "10" ] ] }, "page" : "608-10", "title" : "Subicular input from temporal cortex in the rhesus monkey.", "type" : "article-journal", "volume" : "205" }, "uris" : [ "http://www.mendeley.com/documents/?uuid=b516646a-4bc2-45d4-84f6-89865c63fef5" ] } ], "mendeley" : { "formattedCitation" : "(Insausti, Amaral, &amp; Cowan, 1987; Squire &amp; Zola-Morgan, 1991; Van Hoesen, Rosene, &amp; Mesulam, 1979)", "plainTextFormattedCitation" : "(Insausti, Amaral, &amp; Cowan, 1987; Squire &amp; Zola-Morgan, 1991; Van Hoesen, Rosene, &amp; Mesulam, 1979)", "previouslyFormattedCitation" : "(Insausti, Amaral, &amp; Cowan, 1987; Squire &amp; Zola-Morgan, 1991; Van Hoesen, Rosene, &amp; Mesulam, 1979)" }, "properties" : {  }, "schema" : "https://github.com/citation-style-language/schema/raw/master/csl-citation.json" }</w:instrText>
      </w:r>
      <w:r w:rsidR="00566C24">
        <w:fldChar w:fldCharType="separate"/>
      </w:r>
      <w:r w:rsidR="00566C24" w:rsidRPr="00C93D34">
        <w:rPr>
          <w:noProof/>
        </w:rPr>
        <w:t>(Insausti, Amaral, &amp; Cowan, 1987; Squire &amp; Zola-Morgan, 1991; Van Hoesen, Rosene, &amp; Mesulam, 1979)</w:t>
      </w:r>
      <w:r w:rsidR="00566C24">
        <w:fldChar w:fldCharType="end"/>
      </w:r>
      <w:r w:rsidR="00560F80">
        <w:t xml:space="preserve"> as well as in descriptions of processing in scene-selective visual areas such as the functionally defined Parahippocampal place area </w:t>
      </w:r>
      <w:r w:rsidR="00560F80">
        <w:fldChar w:fldCharType="begin" w:fldLock="1"/>
      </w:r>
      <w:r w:rsidR="00560F80">
        <w:instrText>ADDIN CSL_CITATION { "citationItems" : [ { "id" : "ITEM-1", "itemData" : { "DOI" : "10.7551/mitpress/9780262027854.001.0001", "ISBN" : "9780262027854", "abstract" : "If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objects\u2014it is a coherent entity that we colloquially label a \u201cscene.\u201d In this chapter I describe the neural systems involved in the", "author" : [ { "dropping-particle" : "", "family" : "Epstein", "given" : "Russell A.", "non-dropping-particle" : "", "parse-names" : false, "suffix" : "" } ], "chapter-number" : "6", "container-title" : "Scene Vision", "id" : "ITEM-1", "issued" : { "date-parts" : [ [ "2014" ] ] }, "page" : "105-134", "title" : "Neural Systems for Visual Scene Recognition", "type" : "article-journal" }, "uris" : [ "http://www.mendeley.com/documents/?uuid=2251d3fb-6943-4881-aeeb-c5eee167d7b8" ] } ], "mendeley" : { "formattedCitation" : "(Epstein, 2014)", "manualFormatting" : "(see Epstein, 2014 for a detailed examination)", "plainTextFormattedCitation" : "(Epstein, 2014)", "previouslyFormattedCitation" : "(Epstein, 2014)" }, "properties" : {  }, "schema" : "https://github.com/citation-style-language/schema/raw/master/csl-citation.json" }</w:instrText>
      </w:r>
      <w:r w:rsidR="00560F80">
        <w:fldChar w:fldCharType="separate"/>
      </w:r>
      <w:r w:rsidR="00560F80" w:rsidRPr="00560F80">
        <w:rPr>
          <w:noProof/>
        </w:rPr>
        <w:t>(</w:t>
      </w:r>
      <w:r w:rsidR="00560F80">
        <w:rPr>
          <w:noProof/>
        </w:rPr>
        <w:t xml:space="preserve">see </w:t>
      </w:r>
      <w:r w:rsidR="00560F80" w:rsidRPr="00560F80">
        <w:rPr>
          <w:noProof/>
        </w:rPr>
        <w:t>Epstein, 2014</w:t>
      </w:r>
      <w:r w:rsidR="00560F80">
        <w:rPr>
          <w:noProof/>
        </w:rPr>
        <w:t xml:space="preserve"> for a detailed examination</w:t>
      </w:r>
      <w:r w:rsidR="00560F80" w:rsidRPr="00560F80">
        <w:rPr>
          <w:noProof/>
        </w:rPr>
        <w:t>)</w:t>
      </w:r>
      <w:r w:rsidR="00560F80">
        <w:fldChar w:fldCharType="end"/>
      </w:r>
      <w:r w:rsidR="00566C24">
        <w:t>. While, of course, multiple types of domains and entities interact in memory, for the sake of our understanding of the memory representations which are involved in reconstruction, it is helpful to at first restrict our focus to instances in which only one domain and one type of entity are present, at least when developing our methodological and theoretical framework.</w:t>
      </w:r>
    </w:p>
    <w:p w14:paraId="493748CD" w14:textId="77777777" w:rsidR="0026239C" w:rsidRDefault="00781D25" w:rsidP="00EF7D5A">
      <w:r>
        <w:rPr>
          <w:noProof/>
        </w:rPr>
        <mc:AlternateContent>
          <mc:Choice Requires="wps">
            <w:drawing>
              <wp:anchor distT="45720" distB="45720" distL="114300" distR="114300" simplePos="0" relativeHeight="251677696" behindDoc="0" locked="0" layoutInCell="1" allowOverlap="1" wp14:anchorId="373022D1" wp14:editId="4CB47CC6">
                <wp:simplePos x="0" y="0"/>
                <wp:positionH relativeFrom="margin">
                  <wp:posOffset>0</wp:posOffset>
                </wp:positionH>
                <wp:positionV relativeFrom="paragraph">
                  <wp:posOffset>2994660</wp:posOffset>
                </wp:positionV>
                <wp:extent cx="5581650" cy="10668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66800"/>
                        </a:xfrm>
                        <a:prstGeom prst="rect">
                          <a:avLst/>
                        </a:prstGeom>
                        <a:solidFill>
                          <a:srgbClr val="FFFFFF"/>
                        </a:solidFill>
                        <a:ln w="9525">
                          <a:noFill/>
                          <a:miter lim="800000"/>
                          <a:headEnd/>
                          <a:tailEnd/>
                        </a:ln>
                      </wps:spPr>
                      <wps:txbx>
                        <w:txbxContent>
                          <w:p w14:paraId="001B47E1" w14:textId="77777777" w:rsidR="00CD5B06" w:rsidRDefault="00CD5B06" w:rsidP="00566C24">
                            <w:r w:rsidRPr="00781D25">
                              <w:rPr>
                                <w:b/>
                              </w:rPr>
                              <w:t>Figure 1</w:t>
                            </w:r>
                            <w:r>
                              <w:rPr>
                                <w:b/>
                              </w:rPr>
                              <w:t>.1</w:t>
                            </w:r>
                            <w:r>
                              <w:t xml:space="preserve">. The Beckman Institute; an example of a 3D spatial domain populated by numerous </w:t>
                            </w:r>
                            <w:proofErr w:type="gramStart"/>
                            <w:r>
                              <w:t>entities which</w:t>
                            </w:r>
                            <w:proofErr w:type="gramEnd"/>
                            <w:r>
                              <w:t xml:space="preserve"> occupy specific points in space and have various identities. Red/dotted squares highlight </w:t>
                            </w:r>
                            <w:proofErr w:type="gramStart"/>
                            <w:r>
                              <w:t>entities which</w:t>
                            </w:r>
                            <w:proofErr w:type="gramEnd"/>
                            <w:r>
                              <w:t xml:space="preserve"> occupy the spatial domain. Some occupy fixed locations while others move at different time scales. The blue/dotted arrows illustrate the three spatial </w:t>
                            </w:r>
                            <w:proofErr w:type="gramStart"/>
                            <w:r>
                              <w:t>dimensions which</w:t>
                            </w:r>
                            <w:proofErr w:type="gramEnd"/>
                            <w:r>
                              <w:t xml:space="preserve"> comprise the spatial domain.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F3D61FB" id="_x0000_t202" coordsize="21600,21600" o:spt="202" path="m,l,21600r21600,l21600,xe">
                <v:stroke joinstyle="miter"/>
                <v:path gradientshapeok="t" o:connecttype="rect"/>
              </v:shapetype>
              <v:shape id="_x0000_s1026" type="#_x0000_t202" style="position:absolute;margin-left:0;margin-top:235.8pt;width:439.5pt;height:8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" stroked="f">
                <v:textbox>
                  <w:txbxContent>
                    <w:p w14:paraId="6E323535" w14:textId="40C26EDD" w:rsidR="00E16C1E" w:rsidRDefault="00E16C1E"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v:textbox>
                <w10:wrap type="square" anchorx="margin"/>
              </v:shape>
            </w:pict>
          </mc:Fallback>
        </mc:AlternateContent>
      </w:r>
      <w:r w:rsidR="0026239C" w:rsidRPr="0026239C">
        <w:rPr>
          <w:noProof/>
        </w:rPr>
        <w:drawing>
          <wp:inline distT="0" distB="0" distL="0" distR="0" wp14:anchorId="43239165" wp14:editId="468DA4E3">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72740"/>
                    </a:xfrm>
                    <a:prstGeom prst="rect">
                      <a:avLst/>
                    </a:prstGeom>
                  </pic:spPr>
                </pic:pic>
              </a:graphicData>
            </a:graphic>
          </wp:inline>
        </w:drawing>
      </w:r>
    </w:p>
    <w:p w14:paraId="68F0A9FA" w14:textId="77777777" w:rsidR="00566C24" w:rsidRDefault="00566C24" w:rsidP="00EF7D5A"/>
    <w:p w14:paraId="73B5BCED" w14:textId="77777777" w:rsidR="00552250" w:rsidRDefault="00552250" w:rsidP="00EF7D5A"/>
    <w:p w14:paraId="1E1DB986" w14:textId="77777777" w:rsidR="00552250" w:rsidRDefault="00552250" w:rsidP="00EF7D5A"/>
    <w:p w14:paraId="75631308" w14:textId="77777777" w:rsidR="00552250" w:rsidRDefault="00552250" w:rsidP="00EF7D5A"/>
    <w:p w14:paraId="74DE1370" w14:textId="77777777" w:rsidR="00EF7D5A" w:rsidRDefault="00566C24" w:rsidP="00AA15F8">
      <w:pPr>
        <w:spacing w:line="360" w:lineRule="auto"/>
      </w:pPr>
      <w:r>
        <w:t xml:space="preserve">Let us take a specific example to which we can link the abstract terms defined in the previous paragraph to clarify their meaning. Imagine a 2D spatial domain </w:t>
      </w:r>
      <w:r w:rsidR="00904AAD">
        <w:t xml:space="preserve">in a space such as the Beckman Institute Café (pictured in </w:t>
      </w:r>
      <w:r w:rsidR="00904AAD" w:rsidRPr="00522435">
        <w:rPr>
          <w:b/>
        </w:rPr>
        <w:t>Figure 1</w:t>
      </w:r>
      <w:r w:rsidR="00693F41" w:rsidRPr="00522435">
        <w:rPr>
          <w:b/>
        </w:rPr>
        <w:t>.1</w:t>
      </w:r>
      <w:r w:rsidR="00904AAD">
        <w:t>)</w:t>
      </w:r>
      <w:r>
        <w:t>. Within this spatial domain exist items, i.e. discrete entities which have a pr</w:t>
      </w:r>
      <w:r w:rsidR="00904AAD">
        <w:t xml:space="preserve">ecisely defined location (such as the lamp, humans, and kiosk) </w:t>
      </w:r>
      <w:r>
        <w:t>and locations relative to one-another</w:t>
      </w:r>
      <w:r w:rsidR="00904AAD">
        <w:t xml:space="preserve"> (as defined by the three spatial axes)</w:t>
      </w:r>
      <w:r>
        <w:t xml:space="preserve">. If we consider the number of restrictions we have already made, we can begin to understand how difficult the problem of a systematic breakdown of reconstruction is. First, the reader may have implicitly assumed (likely, </w:t>
      </w:r>
      <w:r w:rsidR="00904AAD">
        <w:t>rightfully so due to my example</w:t>
      </w:r>
      <w:r>
        <w:t xml:space="preserve">) that the 2D space </w:t>
      </w:r>
      <w:r>
        <w:lastRenderedPageBreak/>
        <w:t>in question is finite. However, this was never explicitly stated</w:t>
      </w:r>
      <w:r w:rsidR="00904AAD">
        <w:t xml:space="preserve"> (i.e. the spaces adjacent to the café, outside of the Beckman Institute, outside of Urbana, IL, and outside of Earth’s atmosphere may be equally considered part of the space)</w:t>
      </w:r>
      <w:r>
        <w:t xml:space="preserve">. An infinite space opens up a variety of new problems of scale and geometry which </w:t>
      </w:r>
      <w:r w:rsidR="00074F01">
        <w:t>future studies should</w:t>
      </w:r>
      <w:r>
        <w:t xml:space="preserve"> address. For example, </w:t>
      </w:r>
      <w:r w:rsidR="00074F01">
        <w:t xml:space="preserve">space could be </w:t>
      </w:r>
      <w:r>
        <w:t xml:space="preserve">a toroidal ring like we see in video games such as the classic, Asteroids </w:t>
      </w:r>
      <w:r>
        <w:fldChar w:fldCharType="begin" w:fldLock="1"/>
      </w:r>
      <w:r w:rsidR="00EB50C9">
        <w:instrText>ADDIN CSL_CITATION { "citationItems" : [ { "id" : "ITEM-1", "itemData" : { "abstract" : "Space is understood best through movement, and complexspaces require not only movement but navigation. The theoriza-tion of navigable space requires a conceptual representation of space which is adaptable to the great malleability of video gamespaces, a malleability which allows for designs which combinespaces with differing dimensionality and even involve non-Eu-clidean con\ufb01gurations with contingent connectivity. This es-say attempts to describe the structural elements of video gamespace and to de\ufb01ne them in such a way so as to make them ap-plicable to all video game spaces, including potential ones stillundiscovered, and to provide analytical tools for their comparisonand examination. Along with the consideration of space, therewill be a brief discussion of navigational logic, which arises fromdetectable regularities in a spatial structure that allow players tounderstand and form expectations regarding a game\u2019s spaces", "author" : [ { "dropping-particle" : "", "family" : "Wolf", "given" : "Mark J P", "non-dropping-particle" : "", "parse-names" : false, "suffix" : "" } ], "container-title" : "Logic and Structure of the Computer Game", "id" : "ITEM-1", "issued" : { "date-parts" : [ [ "2010" ] ] }, "page" : "36-62", "title" : "Theorizing Navigable Space in Video Games", "type" : "article-journal" }, "uris" : [ "http://www.mendeley.com/documents/?uuid=35323ee4-0c6e-4f94-a9b6-651a2db65017" ] } ], "mendeley" : { "formattedCitation" : "(Wolf, 2010)", "plainTextFormattedCitation" : "(Wolf, 2010)", "previouslyFormattedCitation" : "(Wolf, 2010)" }, "properties" : {  }, "schema" : "https://github.com/citation-style-language/schema/raw/master/csl-citation.json" }</w:instrText>
      </w:r>
      <w:r>
        <w:fldChar w:fldCharType="separate"/>
      </w:r>
      <w:r w:rsidRPr="002D5C66">
        <w:rPr>
          <w:noProof/>
        </w:rPr>
        <w:t>(Wolf, 2010)</w:t>
      </w:r>
      <w:r>
        <w:fldChar w:fldCharType="end"/>
      </w:r>
      <w:r w:rsidR="00074F01">
        <w:t>,</w:t>
      </w:r>
      <w:r>
        <w:t xml:space="preserve"> wrapped on a sphere like we experience on maps from day-to-day (i.e. the earth; </w:t>
      </w:r>
      <w:r>
        <w:fldChar w:fldCharType="begin" w:fldLock="1"/>
      </w:r>
      <w:r w:rsidR="004C7410">
        <w:instrText>ADDIN CSL_CITATION { "citationItems" : [ { "id" : "ITEM-1", "itemData" : { "DOI" : "10.2307/1774978", "ISBN" : "9998605067", "ISSN" : "00167398", "PMID" : "10018", "abstract" : "After decades of using only one map projection, the Polyconic, for its mapping program, the U.S. Geological Survey (USGS) now uses several of the more common projections for its published maps. For larger scale maps, including topographic quadrangles and the State Base Map Series, conformal projections such as the Transverse Mercator and the Lambert Conformal Conic are used. Equal-area and equidistant projections appear in the National Atlas. Other projections, such as the Miller Cylindrical and the Van der Grinten, are chosen occasionally for convenience, sometimes making use of existing base maps prepared by others. Some projections treat the Earth only as a sphere, others as either ellipsoid or sphere. The USGS has also conceived and designed several new projections, including the Space Oblique Mercator, the first map projection designed to permit mapping of the Earth continuously from a satellite with low distortion. The mapping of extraterrestrial bodies has resulted in the use of standard projections in completely new settings. Several other projections which have not been used by the USGS are frequently of interest to the cartographic public. With increased computerization, it is important to realize that rectangular coordinates for all these projections may be mathematically calculated with formulas which would have seemed too complicated in the past, but which now may be programmed routinely, especially if aided by numerical examples. A discussion of appearance, usage, and history is given together with both forward and inverse equations for each projection involved.", "author" : [ { "dropping-particle" : "", "family" : "Close", "given" : "C. F.", "non-dropping-particle" : "", "parse-names" : false, "suffix" : "" } ], "container-title" : "The Geographical Journal", "id" : "ITEM-1", "issue" : "1", "issued" : { "date-parts" : [ [ "1902", "12" ] ] }, "page" : "78", "title" : "Map Projections", "type" : "article-journal", "volume" : "19" }, "uris" : [ "http://www.mendeley.com/documents/?uuid=d49a12fa-e529-49b1-a7ec-8602ecf57434" ] } ], "mendeley" : { "formattedCitation" : "(Close, 1902)", "manualFormatting" : "Snyder, 1987", "plainTextFormattedCitation" : "(Close, 1902)", "previouslyFormattedCitation" : "(Close, 1902)" }, "properties" : {  }, "schema" : "https://github.com/citation-style-language/schema/raw/master/csl-citation.json" }</w:instrText>
      </w:r>
      <w:r>
        <w:fldChar w:fldCharType="separate"/>
      </w:r>
      <w:r w:rsidRPr="002D5C66">
        <w:rPr>
          <w:noProof/>
        </w:rPr>
        <w:t>Snyder, 1987</w:t>
      </w:r>
      <w:r>
        <w:fldChar w:fldCharType="end"/>
      </w:r>
      <w:r>
        <w:t>)</w:t>
      </w:r>
      <w:r w:rsidR="00074F01">
        <w:t>,</w:t>
      </w:r>
      <w:r w:rsidR="009A1544">
        <w:t xml:space="preserve"> in a</w:t>
      </w:r>
      <w:r>
        <w:t xml:space="preserve"> hyperbolic space (a la a Penrose diagram in theoretical physics; </w:t>
      </w:r>
      <w:r>
        <w:fldChar w:fldCharType="begin" w:fldLock="1"/>
      </w:r>
      <w:r w:rsidR="004C7410">
        <w:instrText>ADDIN CSL_CITATION { "citationItems" : [ { "id" : "ITEM-1", "itemData" : { "DOI" : "10.1017/CBO9780511524646", "ISBN" : "9780511524646", "abstract" : "Einstein's General Theory of Relativity leads to two remarkable predictions: first, that the ultimate destiny of many massive stars is to undergo gravitational collapse and to disappear from view, leaving behind a 'black hole' in space; and secondly, that there will exist singularities in space-time itself. These singularities are places where space-time begins or ends, and the presently known laws of physics break down. They will occur inside black holes, and in the past are what might be construed as the beginning of the universe. To show how these predictions arise, the authors discuss the General Theory of Relativity in the large. Starting with a precise formulation of the theory and an account of the necessary background of differential geometry, the significance of space-time curvature is discussed and the global properties of a number of exact solutions of Einstein's field equations are examined. The theory of the causal structure of a general space-time is developed, and is used to study black holes and to prove a number of theorems establishing the inevitability of singualarities under certain conditions. A discussion of the Cauchy problem for General Relativity is also included in this 1973 book.", "author" : [ { "dropping-particle" : "", "family" : "Hawking", "given" : "S W", "non-dropping-particle" : "", "parse-names" : false, "suffix" : "" }, { "dropping-particle" : "", "family" : "Ellis", "given" : "G F R", "non-dropping-particle" : "", "parse-names" : false, "suffix" : "" } ], "container-title" : "Book", "id" : "ITEM-1", "issued" : { "date-parts" : [ [ "1973" ] ] }, "number-of-pages" : "xi, 391 p.", "title" : "The Large Scale Structure of Space\u2013Time", "type" : "book" }, "uris" : [ "http://www.mendeley.com/documents/?uuid=8d09890a-1c06-4046-aa29-3c11cd16a70e" ] } ], "mendeley" : { "formattedCitation" : "(Hawking &amp; Ellis, 1973)", "manualFormatting" : "Hawking &amp; Ellis, 1973", "plainTextFormattedCitation" : "(Hawking &amp; Ellis, 1973)", "previouslyFormattedCitation" : "(Hawking &amp; Ellis, 1973)" }, "properties" : {  }, "schema" : "https://github.com/citation-style-language/schema/raw/master/csl-citation.json" }</w:instrText>
      </w:r>
      <w:r>
        <w:fldChar w:fldCharType="separate"/>
      </w:r>
      <w:r w:rsidRPr="002D5C66">
        <w:rPr>
          <w:noProof/>
        </w:rPr>
        <w:t>Hawking &amp; Ellis, 1973</w:t>
      </w:r>
      <w:r>
        <w:fldChar w:fldCharType="end"/>
      </w:r>
      <w:r>
        <w:t xml:space="preserve">) where distance becomes asymptotically large as </w:t>
      </w:r>
      <w:r w:rsidR="009A1544">
        <w:t>boundaries are approached, o</w:t>
      </w:r>
      <w:r>
        <w:t xml:space="preserve">r something more exotic </w:t>
      </w:r>
      <w:r>
        <w:fldChar w:fldCharType="begin" w:fldLock="1"/>
      </w:r>
      <w:r w:rsidR="004C7410">
        <w:instrText>ADDIN CSL_CITATION { "citationItems" : [ { "id" : "ITEM-1", "itemData" : { "ISBN" : "0883855224", "abstract" : "Sixth edition. The MAA is delighted to be the publisher of the sixth edition of this book, updated with a new section 15.9 on the author's useful concept of inversive distance. Throughout most of this book, non-Euclidean geometries in spaces of two or three dimensions are treated as specializations of real projective geometry in terms of a simple set of axioms concerning points, lines, planes, incidence, order and continuity, with no mention of the measurement of distances or angles. This synthetic development is followed by the introduction of homogeneous coordinates, beginning with Von Staudt's idea of regarding points as entities that can be added or multiplied. Transformations that preserve incidence are called colineations. They lead in a natural way to elliptic isometries or \"congruent transformations\". Following a recommendation by Bertrand Russell, continuity is described in terms of order. Elliptic and hyperbolic geometries are derived from real projective geometry by specializing an elliptic or hyperbolic polarity which transforms points into lines (in two dimensions) or planes (in three dimensions) and vice versa. This treatment can be enjoyed by anyone who is familiar with algebra up to the elements of group theory. - Publisher.", "author" : [ { "dropping-particle" : "", "family" : "Coxeter", "given" : "H. S. M. (Harold Scott Macdonald)", "non-dropping-particle" : "", "parse-names" : false, "suffix" : "" } ], "id" : "ITEM-1", "issued" : { "date-parts" : [ [ "1998" ] ] }, "number-of-pages" : "336", "title" : "Non-Euclidean geometry", "type" : "book" }, "uris" : [ "http://www.mendeley.com/documents/?uuid=6429aa3e-c4aa-4fab-b12d-663d2434a3fb" ] } ], "mendeley" : { "formattedCitation" : "(Coxeter, 1998)", "manualFormatting" : "(Coxeter, 2008; see Figure 1.2 for visualizations of some of these spaces)", "plainTextFormattedCitation" : "(Coxeter, 1998)", "previouslyFormattedCitation" : "(Coxeter, 1998)" }, "properties" : {  }, "schema" : "https://github.com/citation-style-language/schema/raw/master/csl-citation.json" }</w:instrText>
      </w:r>
      <w:r>
        <w:fldChar w:fldCharType="separate"/>
      </w:r>
      <w:r w:rsidRPr="002D5C66">
        <w:rPr>
          <w:noProof/>
        </w:rPr>
        <w:t>(Coxeter, 2008</w:t>
      </w:r>
      <w:r w:rsidR="00EF4BE5">
        <w:rPr>
          <w:noProof/>
        </w:rPr>
        <w:t xml:space="preserve">; see </w:t>
      </w:r>
      <w:r w:rsidR="00EF4BE5" w:rsidRPr="00522435">
        <w:rPr>
          <w:b/>
          <w:noProof/>
        </w:rPr>
        <w:t xml:space="preserve">Figure </w:t>
      </w:r>
      <w:r w:rsidR="00693F41" w:rsidRPr="00522435">
        <w:rPr>
          <w:b/>
          <w:noProof/>
        </w:rPr>
        <w:t>1.</w:t>
      </w:r>
      <w:r w:rsidR="00EF4BE5" w:rsidRPr="00522435">
        <w:rPr>
          <w:b/>
          <w:noProof/>
        </w:rPr>
        <w:t>2</w:t>
      </w:r>
      <w:r w:rsidR="00EF4BE5">
        <w:rPr>
          <w:noProof/>
        </w:rPr>
        <w:t xml:space="preserve"> for visualizations of some of these spaces</w:t>
      </w:r>
      <w:r w:rsidRPr="002D5C66">
        <w:rPr>
          <w:noProof/>
        </w:rPr>
        <w:t>)</w:t>
      </w:r>
      <w:r>
        <w:fldChar w:fldCharType="end"/>
      </w:r>
      <w:r w:rsidR="009A1544">
        <w:t>. Although humans more typically navigate a flat, 2D, Euclidean space, we are nonetheless capable of understanding and utilizing these other spaces</w:t>
      </w:r>
      <w:r w:rsidR="00904AAD">
        <w:t xml:space="preserve"> (as can be easily observed by anyone who has ever played Asteroids or navigated the globe)</w:t>
      </w:r>
      <w:r w:rsidR="009A1544">
        <w:t xml:space="preserve">. </w:t>
      </w:r>
    </w:p>
    <w:p w14:paraId="069CA182" w14:textId="77777777" w:rsidR="00FC5D71" w:rsidRDefault="0002455A" w:rsidP="00EF7D5A">
      <w:r>
        <w:rPr>
          <w:noProof/>
        </w:rPr>
        <mc:AlternateContent>
          <mc:Choice Requires="wps">
            <w:drawing>
              <wp:anchor distT="45720" distB="45720" distL="114300" distR="114300" simplePos="0" relativeHeight="251659264" behindDoc="0" locked="0" layoutInCell="1" allowOverlap="1" wp14:anchorId="42FB6019" wp14:editId="40A26B6F">
                <wp:simplePos x="0" y="0"/>
                <wp:positionH relativeFrom="margin">
                  <wp:posOffset>0</wp:posOffset>
                </wp:positionH>
                <wp:positionV relativeFrom="paragraph">
                  <wp:posOffset>1883410</wp:posOffset>
                </wp:positionV>
                <wp:extent cx="5581650" cy="304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304800"/>
                        </a:xfrm>
                        <a:prstGeom prst="rect">
                          <a:avLst/>
                        </a:prstGeom>
                        <a:solidFill>
                          <a:srgbClr val="FFFFFF"/>
                        </a:solidFill>
                        <a:ln w="9525">
                          <a:noFill/>
                          <a:miter lim="800000"/>
                          <a:headEnd/>
                          <a:tailEnd/>
                        </a:ln>
                      </wps:spPr>
                      <wps:txbx>
                        <w:txbxContent>
                          <w:p w14:paraId="0FDD96D7" w14:textId="77777777" w:rsidR="00CD5B06" w:rsidRDefault="00CD5B06">
                            <w:r w:rsidRPr="00781D25">
                              <w:rPr>
                                <w:b/>
                              </w:rPr>
                              <w:t xml:space="preserve">Figure </w:t>
                            </w:r>
                            <w:r>
                              <w:rPr>
                                <w:b/>
                              </w:rPr>
                              <w:t>1.</w:t>
                            </w:r>
                            <w:r w:rsidRPr="00781D25">
                              <w:rPr>
                                <w:b/>
                              </w:rPr>
                              <w:t>2</w:t>
                            </w:r>
                            <w:r>
                              <w:t xml:space="preserve">: Examples of spaces with different geometries. </w:t>
                            </w:r>
                            <w:proofErr w:type="gramStart"/>
                            <w:r>
                              <w:t xml:space="preserve">Euclidean, </w:t>
                            </w:r>
                            <w:proofErr w:type="spellStart"/>
                            <w:r>
                              <w:t>toroidal</w:t>
                            </w:r>
                            <w:proofErr w:type="spellEnd"/>
                            <w:r>
                              <w:t>, and hyperbolic.</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32F1D0" id="_x0000_s1027" type="#_x0000_t202" style="position:absolute;margin-left:0;margin-top:148.3pt;width:439.5pt;height:2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" stroked="f">
                <v:textbox>
                  <w:txbxContent>
                    <w:p w14:paraId="1559C483" w14:textId="002E80CB" w:rsidR="00E16C1E" w:rsidRDefault="00E16C1E">
                      <w:r w:rsidRPr="00781D25">
                        <w:rPr>
                          <w:b/>
                        </w:rPr>
                        <w:t xml:space="preserve">Figure </w:t>
                      </w:r>
                      <w:r>
                        <w:rPr>
                          <w:b/>
                        </w:rPr>
                        <w:t>1.</w:t>
                      </w:r>
                      <w:r w:rsidRPr="00781D25">
                        <w:rPr>
                          <w:b/>
                        </w:rPr>
                        <w:t>2</w:t>
                      </w:r>
                      <w:r>
                        <w:t>: Examples of spaces with different geometries. Euclidean, toroidal, and hyperbolic.</w:t>
                      </w:r>
                    </w:p>
                  </w:txbxContent>
                </v:textbox>
                <w10:wrap type="square" anchorx="margin"/>
              </v:shape>
            </w:pict>
          </mc:Fallback>
        </mc:AlternateContent>
      </w:r>
      <w:r w:rsidR="00DF6251">
        <w:rPr>
          <w:noProof/>
        </w:rPr>
        <w:drawing>
          <wp:inline distT="0" distB="0" distL="0" distR="0" wp14:anchorId="32005EB0" wp14:editId="533D45DA">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70AD93B5" wp14:editId="4E088CF3">
            <wp:extent cx="1828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lastRenderedPageBreak/>
        <w:t xml:space="preserve"> </w:t>
      </w:r>
      <w:r w:rsidR="00DF6251">
        <w:rPr>
          <w:noProof/>
        </w:rPr>
        <w:drawing>
          <wp:inline distT="0" distB="0" distL="0" distR="0" wp14:anchorId="39142C68" wp14:editId="55F85B5C">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H2chess_246a.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p>
    <w:p w14:paraId="41ECA868" w14:textId="77777777" w:rsidR="0002455A" w:rsidRDefault="009A1544" w:rsidP="00AA15F8">
      <w:pPr>
        <w:spacing w:line="360" w:lineRule="auto"/>
      </w:pPr>
      <w:r>
        <w:t xml:space="preserve">Entities, on the other hand are typically </w:t>
      </w:r>
      <w:r w:rsidR="00566C24">
        <w:t xml:space="preserve">restricted to have a precisely defined location, so entities which occupy multiple locations simultaneously have been eliminated. </w:t>
      </w:r>
      <w:r>
        <w:t>E</w:t>
      </w:r>
      <w:r w:rsidR="00566C24">
        <w:t xml:space="preserve">ntities </w:t>
      </w:r>
      <w:r>
        <w:t xml:space="preserve">typically </w:t>
      </w:r>
      <w:r w:rsidR="00566C24">
        <w:t xml:space="preserve">have identities </w:t>
      </w:r>
      <w:r>
        <w:t xml:space="preserve">(rather than being anonymous) and are assumed to be </w:t>
      </w:r>
      <w:r w:rsidR="00566C24">
        <w:t>equally likely to be positioned</w:t>
      </w:r>
      <w:r>
        <w:t xml:space="preserve"> anywhere in the space while not occupying the same location as another entity (though we will see in the next section how subtle violations of this assumption can warp reconstruction</w:t>
      </w:r>
      <w:r w:rsidR="00EF4BE5">
        <w:t xml:space="preserve"> expectations</w:t>
      </w:r>
      <w:r>
        <w:t>).</w:t>
      </w:r>
      <w:r w:rsidR="00566C24">
        <w:t xml:space="preserve"> These systematic assumptions that both experimenter and participant make may seem unimportant as, if both parties make the same assumptions, it should not confound the results. However, participants which are unable to remember some information due to an impairment </w:t>
      </w:r>
      <w:r w:rsidR="00EF4BE5">
        <w:t xml:space="preserve">such as </w:t>
      </w:r>
      <w:r w:rsidR="00566C24">
        <w:t>hippocampal damage</w:t>
      </w:r>
      <w:r>
        <w:t xml:space="preserve"> may </w:t>
      </w:r>
      <w:r w:rsidR="00566C24">
        <w:t>fall back to these core assumptions and perform the task via heuristic</w:t>
      </w:r>
      <w:r w:rsidR="00552250">
        <w:t>, guessing locations based on an understanding of task design rather than an explicit knowledge of locations</w:t>
      </w:r>
      <w:r w:rsidR="00566C24">
        <w:t xml:space="preserve">. </w:t>
      </w:r>
      <w:r w:rsidR="00EF4BE5">
        <w:t xml:space="preserve">Minor changes in how the studied locations are chosen can have a large impact on the subsequent probability space of the items and, therefore, drastically change the efficacy of various heuristics in chosen locations (see </w:t>
      </w:r>
      <w:r w:rsidR="00EF4BE5" w:rsidRPr="00522435">
        <w:rPr>
          <w:b/>
        </w:rPr>
        <w:t xml:space="preserve">Figure </w:t>
      </w:r>
      <w:r w:rsidR="00693F41" w:rsidRPr="00522435">
        <w:rPr>
          <w:b/>
        </w:rPr>
        <w:t>1.</w:t>
      </w:r>
      <w:r w:rsidR="00EF4BE5" w:rsidRPr="00522435">
        <w:rPr>
          <w:b/>
        </w:rPr>
        <w:t>3</w:t>
      </w:r>
      <w:r w:rsidR="00EF4BE5">
        <w:t xml:space="preserve"> for examples of various probably spaces from real reconstruction experiments). </w:t>
      </w:r>
      <w:r w:rsidR="00566C24">
        <w:t xml:space="preserve">There is mounting evidence that hippocampal damage impairs precision in spatial memory </w:t>
      </w:r>
      <w:r w:rsidR="00566C24">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 "plainTextFormattedCitation" : "(Kolarik et al., 2016, 2017; Yonelinas, 2013)", "previouslyFormattedCitation" : "(Kolarik et al., 2016, 2017; Yonelinas, 2013)" }, "properties" : {  }, "schema" : "https://github.com/citation-style-language/schema/raw/master/csl-citation.json" }</w:instrText>
      </w:r>
      <w:r w:rsidR="00566C24">
        <w:fldChar w:fldCharType="separate"/>
      </w:r>
      <w:r w:rsidR="004C7410" w:rsidRPr="004C7410">
        <w:rPr>
          <w:noProof/>
        </w:rPr>
        <w:t>(Kolarik et al., 2016, 2017; Yonelinas, 2013)</w:t>
      </w:r>
      <w:r w:rsidR="00566C24">
        <w:fldChar w:fldCharType="end"/>
      </w:r>
      <w:r w:rsidR="00566C24">
        <w:t xml:space="preserve">, </w:t>
      </w:r>
      <w:r w:rsidR="00552250">
        <w:t>which could be explained, in part, by a heuristic approach to memory</w:t>
      </w:r>
      <w:r w:rsidR="00566C24">
        <w:t xml:space="preserve">. Alternatively, patients might actually be able to maintain relational information of some sort via alternative methods. Patients might, for instance, remember Gestalten perceptual features, i.e. configural features which constitute parts of a unified whole, rather than specific types of relations in order to reconstruct </w:t>
      </w:r>
      <w:r w:rsidR="00566C24">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van Zandvoort, Postma, Kappelle, &amp; de Haan, 2000; Uttal &amp; Chiong, 2004)", "plainTextFormattedCitation" : "(Corsi, 1972; Kessels, van Zandvoort, Postma, Kappelle, &amp; de Haan, 2000; Uttal &amp; Chiong, 2004)", "previouslyFormattedCitation" : "(Corsi, 1972; Kessels, van Zandvoort, Postma, Kappelle, &amp; de Haan, 2000; Uttal &amp; Chiong, 2004)" }, "properties" : {  }, "schema" : "https://github.com/citation-style-language/schema/raw/master/csl-citation.json" }</w:instrText>
      </w:r>
      <w:r w:rsidR="00566C24">
        <w:fldChar w:fldCharType="separate"/>
      </w:r>
      <w:r w:rsidR="00566C24" w:rsidRPr="00725901">
        <w:rPr>
          <w:noProof/>
        </w:rPr>
        <w:t>(Corsi, 1972; Kessels, van Zandvoort, Postma, Kappelle, &amp; de Haan, 2000; Uttal &amp; Chiong, 2004)</w:t>
      </w:r>
      <w:r w:rsidR="00566C24">
        <w:fldChar w:fldCharType="end"/>
      </w:r>
      <w:r w:rsidR="00566C24">
        <w:t>. Although we might be tempted to call heuristic performance “random”</w:t>
      </w:r>
      <w:r w:rsidR="00552250">
        <w:t xml:space="preserve"> (because on some level, patients are “guessing” locations without any precise knowledge)</w:t>
      </w:r>
      <w:r w:rsidR="00566C24">
        <w:t xml:space="preserve">, or perceptually based performance “imprecise”, by acknowledging when our own assumptions of our task might become violated in a systematic way, we might gain insight into the sorts of information processing which are and are not impaired with damage </w:t>
      </w:r>
      <w:r w:rsidR="00566C24">
        <w:lastRenderedPageBreak/>
        <w:t xml:space="preserve">to certain brain regions, and, by extension, we may better understand neural information processing as a whole. </w:t>
      </w:r>
    </w:p>
    <w:p w14:paraId="2F056FC1" w14:textId="77777777" w:rsidR="0002455A" w:rsidRDefault="0002455A" w:rsidP="00EF7D5A">
      <w:r>
        <w:rPr>
          <w:noProof/>
        </w:rPr>
        <mc:AlternateContent>
          <mc:Choice Requires="wps">
            <w:drawing>
              <wp:anchor distT="45720" distB="45720" distL="114300" distR="114300" simplePos="0" relativeHeight="251661312" behindDoc="0" locked="0" layoutInCell="1" allowOverlap="1" wp14:anchorId="33D5C080" wp14:editId="2A46AD71">
                <wp:simplePos x="0" y="0"/>
                <wp:positionH relativeFrom="margin">
                  <wp:posOffset>-7620</wp:posOffset>
                </wp:positionH>
                <wp:positionV relativeFrom="paragraph">
                  <wp:posOffset>1430020</wp:posOffset>
                </wp:positionV>
                <wp:extent cx="5581650" cy="84010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840105"/>
                        </a:xfrm>
                        <a:prstGeom prst="rect">
                          <a:avLst/>
                        </a:prstGeom>
                        <a:solidFill>
                          <a:srgbClr val="FFFFFF"/>
                        </a:solidFill>
                        <a:ln w="9525">
                          <a:noFill/>
                          <a:miter lim="800000"/>
                          <a:headEnd/>
                          <a:tailEnd/>
                        </a:ln>
                      </wps:spPr>
                      <wps:txbx>
                        <w:txbxContent>
                          <w:p w14:paraId="1C00EB73" w14:textId="77777777" w:rsidR="00CD5B06" w:rsidRDefault="00CD5B06" w:rsidP="0002455A">
                            <w:r w:rsidRPr="00781D25">
                              <w:rPr>
                                <w:b/>
                              </w:rPr>
                              <w:t xml:space="preserve">Figure </w:t>
                            </w:r>
                            <w:r>
                              <w:rPr>
                                <w:b/>
                              </w:rPr>
                              <w:t>1.</w:t>
                            </w:r>
                            <w:r w:rsidRPr="00781D25">
                              <w:rPr>
                                <w:b/>
                              </w:rPr>
                              <w:t>3</w:t>
                            </w:r>
                            <w:r>
                              <w:t xml:space="preserve">: Examples of </w:t>
                            </w:r>
                            <w:proofErr w:type="spellStart"/>
                            <w:r>
                              <w:t>heatmaps</w:t>
                            </w:r>
                            <w:proofErr w:type="spellEnd"/>
                            <w:r>
                              <w:t xml:space="preserve"> of item placement with different constraints. From left to right: random placement, random placement with aspect ratio constraint, random placement avoiding boundaries, random placement with a distance constraint (i.e. items must be a certain distance apart).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655C40" id="_x0000_s1028" type="#_x0000_t202" style="position:absolute;margin-left:-.6pt;margin-top:112.6pt;width:439.5pt;height:66.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" stroked="f">
                <v:textbox>
                  <w:txbxContent>
                    <w:p w14:paraId="0B60F766" w14:textId="4F976B65" w:rsidR="00E16C1E" w:rsidRDefault="00E16C1E"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v:textbox>
                <w10:wrap type="square" anchorx="margin"/>
              </v:shape>
            </w:pict>
          </mc:Fallback>
        </mc:AlternateContent>
      </w:r>
      <w:r w:rsidRPr="0002455A">
        <w:rPr>
          <w:noProof/>
        </w:rPr>
        <w:drawing>
          <wp:inline distT="0" distB="0" distL="0" distR="0" wp14:anchorId="747891B4" wp14:editId="507A956F">
            <wp:extent cx="1380744" cy="1371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6"/>
                    <a:srcRect l="24997" t="10599" r="19811" b="11526"/>
                    <a:stretch/>
                  </pic:blipFill>
                  <pic:spPr bwMode="auto">
                    <a:xfrm>
                      <a:off x="0" y="0"/>
                      <a:ext cx="1380744"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09C3A4A9" wp14:editId="31909900">
            <wp:extent cx="1362456" cy="1371600"/>
            <wp:effectExtent l="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7"/>
                    <a:srcRect l="23055" t="7404" r="17402" b="7163"/>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134A51EB" wp14:editId="253571B3">
            <wp:extent cx="1362456" cy="1371600"/>
            <wp:effectExtent l="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8"/>
                    <a:srcRect l="22856" t="7974" r="18187" b="7716"/>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r w:rsidRPr="0002455A">
        <w:rPr>
          <w:noProof/>
        </w:rPr>
        <w:drawing>
          <wp:inline distT="0" distB="0" distL="0" distR="0" wp14:anchorId="0E57A4E4" wp14:editId="535D6F88">
            <wp:extent cx="1371600" cy="13716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9"/>
                    <a:srcRect l="22857" t="7405" r="17804" b="8304"/>
                    <a:stretch/>
                  </pic:blipFill>
                  <pic:spPr bwMode="auto">
                    <a:xfrm>
                      <a:off x="0" y="0"/>
                      <a:ext cx="1371600"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p>
    <w:p w14:paraId="7E9D0E02" w14:textId="77777777" w:rsidR="0002455A" w:rsidRDefault="0002455A" w:rsidP="00EF7D5A"/>
    <w:p w14:paraId="6A2F6D31" w14:textId="77777777" w:rsidR="0002455A" w:rsidRDefault="0002455A" w:rsidP="00EF7D5A"/>
    <w:p w14:paraId="387CE46A" w14:textId="77777777" w:rsidR="008774A8" w:rsidRDefault="007353F3" w:rsidP="008774A8">
      <w:pPr>
        <w:pStyle w:val="Heading4"/>
      </w:pPr>
      <w:r>
        <w:t>1.1.</w:t>
      </w:r>
      <w:r w:rsidR="00FC5D71">
        <w:t>1</w:t>
      </w:r>
      <w:r>
        <w:t xml:space="preserve"> </w:t>
      </w:r>
      <w:r w:rsidR="008774A8" w:rsidRPr="008774A8">
        <w:t>Illustratability</w:t>
      </w:r>
      <w:r w:rsidR="008774A8">
        <w:t xml:space="preserve"> Does Not Define Domains of Information</w:t>
      </w:r>
    </w:p>
    <w:p w14:paraId="2A539AC3" w14:textId="77777777" w:rsidR="00566C24" w:rsidRDefault="00566C24" w:rsidP="00AA15F8">
      <w:pPr>
        <w:spacing w:line="360" w:lineRule="auto"/>
      </w:pPr>
      <w:r>
        <w:t>Another critical assumption often made in reconstruction is the types of domains and entities which might be involved. Typically, reconstruction tasks have involved</w:t>
      </w:r>
      <w:r w:rsidR="00552250">
        <w:t xml:space="preserve"> studying entities located in the</w:t>
      </w:r>
      <w:r>
        <w:t xml:space="preserve"> </w:t>
      </w:r>
      <w:r w:rsidR="00552250">
        <w:t xml:space="preserve">spatial domain </w:t>
      </w:r>
      <w:r>
        <w:t xml:space="preserve">(as illustrated above). However, this is, once again, an arbitrary imposition on what reconstruction is, especially given the evidence that the hippocampus is critical for all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00625AB3" w:rsidRPr="00625AB3">
        <w:rPr>
          <w:noProof/>
        </w:rPr>
        <w:t>(Konkel et al., 2008)</w:t>
      </w:r>
      <w:r>
        <w:fldChar w:fldCharType="end"/>
      </w:r>
      <w:r>
        <w:t xml:space="preserve">. Before enumerating examples of domains and entities which go beyond these examples, it’s useful to take a moment to consider why space (and sometimes time) may be so dominant. Reality, as we observe it, is intrinsically experienced in 3 spatial dimensions and 1 temporal dimension. All information of any type which we observe will </w:t>
      </w:r>
      <w:r w:rsidR="00EF4BE5">
        <w:t>be</w:t>
      </w:r>
      <w:r>
        <w:t xml:space="preserve"> embedded in these 4 dimensions. This is often used as an argument as to why these must be the critical dimensions to neural systems, and perhaps, on some level, they are. However, it is incredibly restrictive to allow the </w:t>
      </w:r>
      <w:r>
        <w:lastRenderedPageBreak/>
        <w:t xml:space="preserve">definitions of domains which could be encoded to only be those which can be illustrated. Illustration requires, by its very nature, embedding whatever domain or idea is being observed into the observable 4D world. However, the set of all possible representable information need not be bound to what can be illustrated. An analogous situation happens when we imagine the dimensionality of data. We cannot easily illustrate data beyond 3 dimensions (see </w:t>
      </w:r>
      <w:r>
        <w:fldChar w:fldCharType="begin" w:fldLock="1"/>
      </w:r>
      <w:r w:rsidR="00EB50C9">
        <w:instrText>ADDIN CSL_CITATION { "citationItems" : [ { "id" : "ITEM-1", "itemData" : { "author" : [ { "dropping-particle" : "", "family" : "Abbott", "given" : "Edwin A.", "non-dropping-particle" : "", "parse-names" : false, "suffix" : "" } ], "id" : "ITEM-1", "issued" : { "date-parts" : [ [ "1884" ] ] }, "publisher" : "Dover Thrift", "publisher-place" : "New York", "title" : "Flatland: A Romance in Multiple Dimensions", "type" : "book" }, "uris" : [ "http://www.mendeley.com/documents/?uuid=73d266e6-b706-4a54-a5f7-459c40a078f6" ] } ], "mendeley" : { "formattedCitation" : "(Abbott, 1884)", "manualFormatting" : "Abbott, 1884", "plainTextFormattedCitation" : "(Abbott, 1884)", "previouslyFormattedCitation" : "(Abbott, 1884)" }, "properties" : {  }, "schema" : "https://github.com/citation-style-language/schema/raw/master/csl-citation.json" }</w:instrText>
      </w:r>
      <w:r>
        <w:fldChar w:fldCharType="separate"/>
      </w:r>
      <w:r w:rsidRPr="00B63870">
        <w:rPr>
          <w:noProof/>
        </w:rPr>
        <w:t>Abbott, 1884</w:t>
      </w:r>
      <w:r>
        <w:fldChar w:fldCharType="end"/>
      </w:r>
      <w:r>
        <w:t xml:space="preserve"> for a playful exploration of attempting to visualize alternate numbers of dimensions). We can add color, animation, shape, size, and all sorts of other illustrative methods, but we can always add more dimensions to the data. If we stopped accepting dimensions beyond those that can be illustrated as easily as we stop accepting domains of information, much of the powerful mathematics used in the world today would be out of our reach. It is not a necessary precondition for a brain to represent information which can be illustrated.</w:t>
      </w:r>
    </w:p>
    <w:p w14:paraId="64650607" w14:textId="77777777" w:rsidR="008774A8" w:rsidRDefault="007353F3" w:rsidP="008774A8">
      <w:pPr>
        <w:pStyle w:val="Heading4"/>
      </w:pPr>
      <w:r>
        <w:t>1.1.</w:t>
      </w:r>
      <w:r w:rsidR="00FC5D71">
        <w:t>2</w:t>
      </w:r>
      <w:r>
        <w:t xml:space="preserve"> </w:t>
      </w:r>
      <w:r w:rsidR="004C38FD">
        <w:t>Domains Other than Space and Time</w:t>
      </w:r>
    </w:p>
    <w:p w14:paraId="12A5168F" w14:textId="77777777" w:rsidR="00566C24" w:rsidRDefault="00C34F0A" w:rsidP="00AA15F8">
      <w:pPr>
        <w:spacing w:line="360" w:lineRule="auto"/>
      </w:pPr>
      <w:r>
        <w:t xml:space="preserve">Several domains other than space and time have been examined in the literature in recent years. </w:t>
      </w:r>
      <w:r w:rsidR="00566C24">
        <w:t xml:space="preserve">Social space, as defined by the relative affiliation and power between individuals </w:t>
      </w:r>
      <w:r w:rsidR="00566C24">
        <w:fldChar w:fldCharType="begin" w:fldLock="1"/>
      </w:r>
      <w:r w:rsidR="00EB50C9">
        <w:instrText>ADDIN CSL_CITATION { "citationItems" : [ { "id" : "ITEM-1",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"ITEM-1", "issue" : "1", "issued" : { "date-parts" : [ [ "2015" ] ] }, "page" : "9-11", "title" : "The Hippocampus as a Cognitive Map ... of Social Space", "type" : "article-journal", "volume" : "87" }, "uris" : [ "http://www.mendeley.com/documents/?uuid=285c804d-c5d0-4712-b4cb-eea956309b68"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"mendeley" : { "formattedCitation" : "(Howard Eichenbaum, 2015; Tavares et al., 2015)", "plainTextFormattedCitation" : "(Howard Eichenbaum, 2015; Tavares et al., 2015)", "previouslyFormattedCitation" : "(Howard Eichenbaum, 2015; Tavares et al., 2015)" }, "properties" : {  }, "schema" : "https://github.com/citation-style-language/schema/raw/master/csl-citation.json" }</w:instrText>
      </w:r>
      <w:r w:rsidR="00566C24">
        <w:fldChar w:fldCharType="separate"/>
      </w:r>
      <w:r w:rsidR="007B454C" w:rsidRPr="007B454C">
        <w:rPr>
          <w:noProof/>
        </w:rPr>
        <w:t>(Howard Eichenbaum, 2015; Tavares et al., 2015)</w:t>
      </w:r>
      <w:r w:rsidR="00566C24">
        <w:fldChar w:fldCharType="end"/>
      </w:r>
      <w:r w:rsidR="00566C24">
        <w:t xml:space="preserve">, is another possible abstract space and has been investigated in the context of hippocampal function, finding that hippocampal fMRI activation located characters in a 2D power-affiliation “map”. Color can be thought of as an abstract </w:t>
      </w:r>
      <w:r w:rsidR="008B6BE1">
        <w:t xml:space="preserve">domain where entities can be embedded in locations in a “color space” </w:t>
      </w:r>
      <w:r w:rsidR="00566C24">
        <w:t>independent</w:t>
      </w:r>
      <w:r w:rsidR="008B6BE1">
        <w:t>ly</w:t>
      </w:r>
      <w:r w:rsidR="00566C24">
        <w:t xml:space="preserve"> of </w:t>
      </w:r>
      <w:r w:rsidR="008B6BE1">
        <w:t xml:space="preserve">locations in </w:t>
      </w:r>
      <w:r w:rsidR="00566C24">
        <w:t xml:space="preserve">space and time </w:t>
      </w:r>
      <w:r w:rsidR="00566C24">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Duff, Cohen, &amp; Tranel, 2015)", "manualFormatting" : "(see Warren, Duff, Cohen, &amp; Tranel, 2015 for an example of a reconstruction task involving color as a domain of interest)", "plainTextFormattedCitation" : "(Warren, Duff, Cohen, &amp; Tranel, 2015)", "previouslyFormattedCitation" : "(Warren, Duff, Cohen, &amp; Tranel, 2015)" }, "properties" : {  }, "schema" : "https://github.com/citation-style-language/schema/raw/master/csl-citation.json" }</w:instrText>
      </w:r>
      <w:r w:rsidR="00566C24">
        <w:fldChar w:fldCharType="separate"/>
      </w:r>
      <w:r w:rsidR="00566C24" w:rsidRPr="00D17836">
        <w:rPr>
          <w:noProof/>
        </w:rPr>
        <w:t>(</w:t>
      </w:r>
      <w:r w:rsidR="008B6BE1">
        <w:rPr>
          <w:noProof/>
        </w:rPr>
        <w:t xml:space="preserve">see </w:t>
      </w:r>
      <w:r w:rsidR="00566C24" w:rsidRPr="00D17836">
        <w:rPr>
          <w:noProof/>
        </w:rPr>
        <w:t>Warren, Duff, Cohen, &amp; Tranel, 2015</w:t>
      </w:r>
      <w:r w:rsidR="008B6BE1">
        <w:rPr>
          <w:noProof/>
        </w:rPr>
        <w:t xml:space="preserve"> for an example of a reconstruction task involving color as a domain of interest</w:t>
      </w:r>
      <w:r w:rsidR="00566C24" w:rsidRPr="00D17836">
        <w:rPr>
          <w:noProof/>
        </w:rPr>
        <w:t>)</w:t>
      </w:r>
      <w:r w:rsidR="00566C24">
        <w:fldChar w:fldCharType="end"/>
      </w:r>
      <w:r w:rsidR="00566C24">
        <w:t xml:space="preserve">. Of course, it is tempting to fall back into old habits and think of color as being on a 1D line, with the x axis defined as hue, and social space being illustrated via a scatter plot in 2 dimensions. These are useful illustrations, but domains of information are only illustrated to help us understand them. Their illustration does not define them. Additionally, although time has been discussed as if it can be easily lumped in with space up until now, it obviously has its own interesting properties. Time is intrinsically unidirectional. Time is continuous, and motion through it is obligatory. Few other domains have this property, and as such, time may be of special interest. Moreover time cells have been identified in the hippocampus </w:t>
      </w:r>
      <w:r w:rsidR="00566C24">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rsidR="00566C24">
        <w:fldChar w:fldCharType="separate"/>
      </w:r>
      <w:r w:rsidR="00625AB3" w:rsidRPr="00625AB3">
        <w:rPr>
          <w:noProof/>
        </w:rPr>
        <w:t>(B. Kraus et al., 2013)</w:t>
      </w:r>
      <w:r w:rsidR="00566C24">
        <w:fldChar w:fldCharType="end"/>
      </w:r>
      <w:r w:rsidR="00566C24">
        <w:t xml:space="preserve"> which act much like place cells but activate corresponding with particular moments in time. Although it is difficult to disentangle temporal firing from spatial or distance firing, via careful task design, cells which fire to time and distance in exclusion of one another (as well as cells which fire for both) have been identified </w:t>
      </w:r>
      <w:r w:rsidR="00566C24">
        <w:fldChar w:fldCharType="begin" w:fldLock="1"/>
      </w:r>
      <w:r w:rsidR="007C3648">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rsidR="00566C24">
        <w:fldChar w:fldCharType="separate"/>
      </w:r>
      <w:r w:rsidR="004C7410" w:rsidRPr="004C7410">
        <w:rPr>
          <w:noProof/>
        </w:rPr>
        <w:t>(B. J. J. Kraus et al., 2015)</w:t>
      </w:r>
      <w:r w:rsidR="00566C24">
        <w:fldChar w:fldCharType="end"/>
      </w:r>
      <w:r w:rsidR="00566C24">
        <w:t xml:space="preserve"> in the hippocampus. Together these pieces begin to paint a picture of a hippocampus in which entities can be bound within and across a variety of domains. Indeed, previous work has shown the hippocampus is critical for all manner (i.e. domain) of relations </w:t>
      </w:r>
      <w:r w:rsidR="00566C24">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rsidR="00566C24">
        <w:fldChar w:fldCharType="separate"/>
      </w:r>
      <w:r w:rsidR="00625AB3" w:rsidRPr="00625AB3">
        <w:rPr>
          <w:noProof/>
        </w:rPr>
        <w:t>(Konkel et al., 2008)</w:t>
      </w:r>
      <w:r w:rsidR="00566C24">
        <w:fldChar w:fldCharType="end"/>
      </w:r>
      <w:r w:rsidR="00566C24">
        <w:t xml:space="preserve">. As such, our methodological framework should attempt to be agnostic to domain </w:t>
      </w:r>
      <w:r w:rsidR="00566C24">
        <w:lastRenderedPageBreak/>
        <w:t>as much as is possible so that domain representation differences can be identified using the same metrics.</w:t>
      </w:r>
    </w:p>
    <w:tbl>
      <w:tblPr>
        <w:tblW w:w="0" w:type="auto"/>
        <w:tblBorders>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4675"/>
        <w:gridCol w:w="4675"/>
      </w:tblGrid>
      <w:tr w:rsidR="0089174C" w:rsidRPr="008B6BE1" w14:paraId="6FBE4764" w14:textId="77777777" w:rsidTr="008B6BE1">
        <w:tc>
          <w:tcPr>
            <w:tcW w:w="4675" w:type="dxa"/>
          </w:tcPr>
          <w:p w14:paraId="625F2185" w14:textId="77777777" w:rsidR="0089174C" w:rsidRPr="008B6BE1" w:rsidRDefault="0089174C" w:rsidP="00286C57">
            <w:pPr>
              <w:pStyle w:val="Heading5"/>
              <w:rPr>
                <w:sz w:val="16"/>
                <w:szCs w:val="16"/>
              </w:rPr>
            </w:pPr>
            <w:r w:rsidRPr="008B6BE1">
              <w:rPr>
                <w:sz w:val="16"/>
                <w:szCs w:val="16"/>
              </w:rPr>
              <w:t>Domains</w:t>
            </w:r>
          </w:p>
        </w:tc>
        <w:tc>
          <w:tcPr>
            <w:tcW w:w="4675" w:type="dxa"/>
          </w:tcPr>
          <w:p w14:paraId="7695E6A5" w14:textId="77777777" w:rsidR="0089174C" w:rsidRPr="008B6BE1" w:rsidRDefault="0089174C" w:rsidP="00286C57">
            <w:pPr>
              <w:pStyle w:val="Heading5"/>
              <w:rPr>
                <w:sz w:val="16"/>
                <w:szCs w:val="16"/>
              </w:rPr>
            </w:pPr>
            <w:r w:rsidRPr="008B6BE1">
              <w:rPr>
                <w:sz w:val="16"/>
                <w:szCs w:val="16"/>
              </w:rPr>
              <w:t>Entities</w:t>
            </w:r>
          </w:p>
        </w:tc>
      </w:tr>
      <w:tr w:rsidR="0089174C" w:rsidRPr="008B6BE1" w14:paraId="1FDADFA9" w14:textId="77777777" w:rsidTr="008B6BE1">
        <w:trPr>
          <w:trHeight w:val="1457"/>
        </w:trPr>
        <w:tc>
          <w:tcPr>
            <w:tcW w:w="4675" w:type="dxa"/>
          </w:tcPr>
          <w:p w14:paraId="71C5C67B" w14:textId="77777777" w:rsidR="0082313E" w:rsidRPr="008B6BE1" w:rsidRDefault="0089174C" w:rsidP="00FC5D71">
            <w:pPr>
              <w:jc w:val="center"/>
              <w:rPr>
                <w:sz w:val="16"/>
                <w:szCs w:val="16"/>
              </w:rPr>
            </w:pPr>
            <w:r w:rsidRPr="008B6BE1">
              <w:rPr>
                <w:b/>
                <w:sz w:val="16"/>
                <w:szCs w:val="16"/>
              </w:rPr>
              <w:t>Finite vs. Infinite</w:t>
            </w:r>
            <w:r w:rsidR="00F53158" w:rsidRPr="008B6BE1">
              <w:rPr>
                <w:b/>
                <w:sz w:val="16"/>
                <w:szCs w:val="16"/>
              </w:rPr>
              <w:br/>
            </w:r>
            <w:r w:rsidR="0082313E" w:rsidRPr="008B6BE1">
              <w:rPr>
                <w:sz w:val="16"/>
                <w:szCs w:val="16"/>
              </w:rPr>
              <w:t>(i.e. there are boundaries or not)</w:t>
            </w:r>
          </w:p>
          <w:p w14:paraId="4B5C3FF7" w14:textId="77777777" w:rsidR="0089174C" w:rsidRPr="008B6BE1" w:rsidRDefault="00FE6C4F" w:rsidP="0082313E">
            <w:pPr>
              <w:jc w:val="center"/>
              <w:rPr>
                <w:b/>
                <w:sz w:val="16"/>
                <w:szCs w:val="16"/>
              </w:rPr>
            </w:pPr>
            <w:r w:rsidRPr="008B6BE1">
              <w:rPr>
                <w:b/>
                <w:noProof/>
                <w:sz w:val="16"/>
                <w:szCs w:val="16"/>
              </w:rPr>
              <w:drawing>
                <wp:inline distT="0" distB="0" distL="0" distR="0" wp14:anchorId="428C90CB" wp14:editId="259B942A">
                  <wp:extent cx="457200" cy="171450"/>
                  <wp:effectExtent l="0" t="0" r="0" b="0"/>
                  <wp:docPr id="3" name="Picture 3" descr="C:\Users\Kevin\AppData\Local\Microsoft\Windows\INetCache\Content.Word\finite_infin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nite_infinit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 cy="171450"/>
                          </a:xfrm>
                          <a:prstGeom prst="rect">
                            <a:avLst/>
                          </a:prstGeom>
                          <a:noFill/>
                          <a:ln>
                            <a:noFill/>
                          </a:ln>
                        </pic:spPr>
                      </pic:pic>
                    </a:graphicData>
                  </a:graphic>
                </wp:inline>
              </w:drawing>
            </w:r>
          </w:p>
        </w:tc>
        <w:tc>
          <w:tcPr>
            <w:tcW w:w="4675" w:type="dxa"/>
          </w:tcPr>
          <w:p w14:paraId="2D0EB422" w14:textId="77777777" w:rsidR="0082313E" w:rsidRPr="008B6BE1" w:rsidRDefault="0089174C" w:rsidP="00FC5D71">
            <w:pPr>
              <w:jc w:val="center"/>
              <w:rPr>
                <w:sz w:val="16"/>
                <w:szCs w:val="16"/>
              </w:rPr>
            </w:pPr>
            <w:r w:rsidRPr="008B6BE1">
              <w:rPr>
                <w:b/>
                <w:sz w:val="16"/>
                <w:szCs w:val="16"/>
              </w:rPr>
              <w:t>Precisely Located</w:t>
            </w:r>
            <w:r w:rsidRPr="008B6BE1">
              <w:rPr>
                <w:sz w:val="16"/>
                <w:szCs w:val="16"/>
              </w:rPr>
              <w:t xml:space="preserve"> </w:t>
            </w:r>
            <w:r w:rsidR="008B6BE1">
              <w:rPr>
                <w:sz w:val="16"/>
                <w:szCs w:val="16"/>
              </w:rPr>
              <w:t xml:space="preserve">and </w:t>
            </w:r>
            <w:r w:rsidR="008B6BE1" w:rsidRPr="008B6BE1">
              <w:rPr>
                <w:b/>
                <w:sz w:val="16"/>
                <w:szCs w:val="16"/>
              </w:rPr>
              <w:t>Encapsulated/Finite</w:t>
            </w:r>
            <w:r w:rsidR="008B6BE1">
              <w:rPr>
                <w:sz w:val="16"/>
                <w:szCs w:val="16"/>
              </w:rPr>
              <w:br/>
            </w:r>
            <w:r w:rsidRPr="008B6BE1">
              <w:rPr>
                <w:sz w:val="16"/>
                <w:szCs w:val="16"/>
              </w:rPr>
              <w:t>(i.e. their position can be defined by one point)</w:t>
            </w:r>
          </w:p>
          <w:p w14:paraId="2821482E" w14:textId="77777777" w:rsidR="0089174C" w:rsidRPr="008B6BE1" w:rsidRDefault="00FE6C4F" w:rsidP="00C34F0A">
            <w:pPr>
              <w:jc w:val="center"/>
              <w:rPr>
                <w:sz w:val="16"/>
                <w:szCs w:val="16"/>
              </w:rPr>
            </w:pPr>
            <w:r w:rsidRPr="008B6BE1">
              <w:rPr>
                <w:noProof/>
                <w:sz w:val="16"/>
                <w:szCs w:val="16"/>
              </w:rPr>
              <w:drawing>
                <wp:inline distT="0" distB="0" distL="0" distR="0" wp14:anchorId="5C8FCF9F" wp14:editId="141CE1BA">
                  <wp:extent cx="457200" cy="457200"/>
                  <wp:effectExtent l="0" t="0" r="0" b="0"/>
                  <wp:docPr id="19" name="Picture 19" descr="C:\Users\Kevin\AppData\Local\Microsoft\Windows\INetCache\Content.Word\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posit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V="1">
                            <a:off x="0" y="0"/>
                            <a:ext cx="457200" cy="457200"/>
                          </a:xfrm>
                          <a:prstGeom prst="rect">
                            <a:avLst/>
                          </a:prstGeom>
                          <a:noFill/>
                          <a:ln>
                            <a:noFill/>
                          </a:ln>
                        </pic:spPr>
                      </pic:pic>
                    </a:graphicData>
                  </a:graphic>
                </wp:inline>
              </w:drawing>
            </w:r>
          </w:p>
        </w:tc>
      </w:tr>
      <w:tr w:rsidR="0089174C" w:rsidRPr="008B6BE1" w14:paraId="1868E63A" w14:textId="77777777" w:rsidTr="008B6BE1">
        <w:tc>
          <w:tcPr>
            <w:tcW w:w="4675" w:type="dxa"/>
          </w:tcPr>
          <w:p w14:paraId="2AC30CCB" w14:textId="77777777" w:rsidR="0082313E" w:rsidRPr="008B6BE1" w:rsidRDefault="0089174C" w:rsidP="00FC5D71">
            <w:pPr>
              <w:jc w:val="center"/>
              <w:rPr>
                <w:sz w:val="16"/>
                <w:szCs w:val="16"/>
              </w:rPr>
            </w:pPr>
            <w:r w:rsidRPr="008B6BE1">
              <w:rPr>
                <w:b/>
                <w:sz w:val="16"/>
                <w:szCs w:val="16"/>
              </w:rPr>
              <w:t>Continuous vs. Discrete</w:t>
            </w:r>
            <w:r w:rsidR="00F53158" w:rsidRPr="008B6BE1">
              <w:rPr>
                <w:b/>
                <w:sz w:val="16"/>
                <w:szCs w:val="16"/>
              </w:rPr>
              <w:br/>
            </w:r>
            <w:r w:rsidR="0082313E" w:rsidRPr="008B6BE1">
              <w:rPr>
                <w:sz w:val="16"/>
                <w:szCs w:val="16"/>
              </w:rPr>
              <w:t>(i.e. any location is valid or only some are)</w:t>
            </w:r>
          </w:p>
          <w:p w14:paraId="17CE9CA5" w14:textId="77777777" w:rsidR="00FE6C4F" w:rsidRPr="008B6BE1" w:rsidRDefault="00FE6C4F" w:rsidP="0082313E">
            <w:pPr>
              <w:jc w:val="center"/>
              <w:rPr>
                <w:b/>
                <w:sz w:val="16"/>
                <w:szCs w:val="16"/>
              </w:rPr>
            </w:pPr>
            <w:r w:rsidRPr="008B6BE1">
              <w:rPr>
                <w:b/>
                <w:noProof/>
                <w:sz w:val="16"/>
                <w:szCs w:val="16"/>
              </w:rPr>
              <w:drawing>
                <wp:inline distT="0" distB="0" distL="0" distR="0" wp14:anchorId="330C63AE" wp14:editId="7D58CC25">
                  <wp:extent cx="457200" cy="144018"/>
                  <wp:effectExtent l="0" t="0" r="0" b="8890"/>
                  <wp:docPr id="12" name="Picture 12" descr="C:\Users\Kevin\AppData\Local\Microsoft\Windows\INetCache\Content.Word\discrete_continu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discrete_continuou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 cy="144018"/>
                          </a:xfrm>
                          <a:prstGeom prst="rect">
                            <a:avLst/>
                          </a:prstGeom>
                          <a:noFill/>
                          <a:ln>
                            <a:noFill/>
                          </a:ln>
                        </pic:spPr>
                      </pic:pic>
                    </a:graphicData>
                  </a:graphic>
                </wp:inline>
              </w:drawing>
            </w:r>
          </w:p>
        </w:tc>
        <w:tc>
          <w:tcPr>
            <w:tcW w:w="4675" w:type="dxa"/>
          </w:tcPr>
          <w:p w14:paraId="6C5C11B2" w14:textId="77777777" w:rsidR="00FE6C4F" w:rsidRPr="008B6BE1" w:rsidRDefault="00FE6C4F" w:rsidP="00FC5D71">
            <w:pPr>
              <w:jc w:val="center"/>
              <w:rPr>
                <w:sz w:val="16"/>
                <w:szCs w:val="16"/>
              </w:rPr>
            </w:pPr>
            <w:r w:rsidRPr="008B6BE1">
              <w:rPr>
                <w:b/>
                <w:sz w:val="16"/>
                <w:szCs w:val="16"/>
              </w:rPr>
              <w:t>Distribution</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entities are more likely in some areas</w:t>
            </w:r>
            <w:r w:rsidRPr="008B6BE1">
              <w:rPr>
                <w:sz w:val="16"/>
                <w:szCs w:val="16"/>
              </w:rPr>
              <w:t>)</w:t>
            </w:r>
          </w:p>
          <w:p w14:paraId="231FDCDE" w14:textId="77777777" w:rsidR="0089174C" w:rsidRPr="008B6BE1" w:rsidRDefault="00FE6C4F" w:rsidP="00FC5D71">
            <w:pPr>
              <w:jc w:val="center"/>
              <w:rPr>
                <w:sz w:val="16"/>
                <w:szCs w:val="16"/>
              </w:rPr>
            </w:pPr>
            <w:r w:rsidRPr="008B6BE1">
              <w:rPr>
                <w:noProof/>
                <w:sz w:val="16"/>
                <w:szCs w:val="16"/>
              </w:rPr>
              <w:drawing>
                <wp:inline distT="0" distB="0" distL="0" distR="0" wp14:anchorId="529CA1A6" wp14:editId="5DF24108">
                  <wp:extent cx="571500" cy="457200"/>
                  <wp:effectExtent l="0" t="0" r="0" b="0"/>
                  <wp:docPr id="21" name="Picture 21" descr="C:\Users\Kevin\AppData\Local\Microsoft\Windows\INetCache\Content.Word\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vin\AppData\Local\Microsoft\Windows\INetCache\Content.Word\scatter.png"/>
                          <pic:cNvPicPr>
                            <a:picLocks noChangeAspect="1" noChangeArrowheads="1"/>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1500" cy="457200"/>
                          </a:xfrm>
                          <a:prstGeom prst="rect">
                            <a:avLst/>
                          </a:prstGeom>
                          <a:noFill/>
                          <a:ln>
                            <a:noFill/>
                          </a:ln>
                        </pic:spPr>
                      </pic:pic>
                    </a:graphicData>
                  </a:graphic>
                </wp:inline>
              </w:drawing>
            </w:r>
          </w:p>
        </w:tc>
      </w:tr>
      <w:tr w:rsidR="0089174C" w:rsidRPr="008B6BE1" w14:paraId="16EDF803" w14:textId="77777777" w:rsidTr="008B6BE1">
        <w:tc>
          <w:tcPr>
            <w:tcW w:w="4675" w:type="dxa"/>
          </w:tcPr>
          <w:p w14:paraId="0B54EDAE" w14:textId="77777777" w:rsidR="0089174C" w:rsidRPr="008B6BE1" w:rsidRDefault="0089174C" w:rsidP="00FC5D71">
            <w:pPr>
              <w:jc w:val="center"/>
              <w:rPr>
                <w:sz w:val="16"/>
                <w:szCs w:val="16"/>
              </w:rPr>
            </w:pPr>
            <w:r w:rsidRPr="008B6BE1">
              <w:rPr>
                <w:b/>
                <w:sz w:val="16"/>
                <w:szCs w:val="16"/>
              </w:rPr>
              <w:t>Dimensionality</w:t>
            </w:r>
            <w:r w:rsidR="00F53158" w:rsidRPr="008B6BE1">
              <w:rPr>
                <w:b/>
                <w:sz w:val="16"/>
                <w:szCs w:val="16"/>
              </w:rPr>
              <w:br/>
            </w:r>
            <w:r w:rsidR="0082313E" w:rsidRPr="008B6BE1">
              <w:rPr>
                <w:sz w:val="16"/>
                <w:szCs w:val="16"/>
              </w:rPr>
              <w:t>(i.e. there are multiple of the same domain type)</w:t>
            </w:r>
          </w:p>
          <w:p w14:paraId="542EDEF0" w14:textId="77777777" w:rsidR="0089174C" w:rsidRPr="008B6BE1" w:rsidRDefault="00FE6C4F" w:rsidP="0082313E">
            <w:pPr>
              <w:jc w:val="center"/>
              <w:rPr>
                <w:sz w:val="16"/>
                <w:szCs w:val="16"/>
              </w:rPr>
            </w:pPr>
            <w:r w:rsidRPr="008B6BE1">
              <w:rPr>
                <w:noProof/>
                <w:sz w:val="16"/>
                <w:szCs w:val="16"/>
              </w:rPr>
              <w:drawing>
                <wp:inline distT="0" distB="0" distL="0" distR="0" wp14:anchorId="31B5C70B" wp14:editId="25A1C37E">
                  <wp:extent cx="457200" cy="429768"/>
                  <wp:effectExtent l="0" t="0" r="0" b="8890"/>
                  <wp:docPr id="13" name="Picture 13" descr="C:\Users\Kevin\AppData\Local\Microsoft\Windows\INetCache\Content.Word\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dimensions.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528" b="3633"/>
                          <a:stretch/>
                        </pic:blipFill>
                        <pic:spPr bwMode="auto">
                          <a:xfrm>
                            <a:off x="0" y="0"/>
                            <a:ext cx="457200" cy="429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252B75E8" w14:textId="77777777" w:rsidR="00FE6C4F" w:rsidRPr="008B6BE1" w:rsidRDefault="00FE6C4F" w:rsidP="00FC5D71">
            <w:pPr>
              <w:jc w:val="center"/>
              <w:rPr>
                <w:sz w:val="16"/>
                <w:szCs w:val="16"/>
              </w:rPr>
            </w:pPr>
            <w:r w:rsidRPr="008B6BE1">
              <w:rPr>
                <w:b/>
                <w:sz w:val="16"/>
                <w:szCs w:val="16"/>
              </w:rPr>
              <w:t>Constraint</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positions of entities are relative to others</w:t>
            </w:r>
            <w:r w:rsidRPr="008B6BE1">
              <w:rPr>
                <w:sz w:val="16"/>
                <w:szCs w:val="16"/>
              </w:rPr>
              <w:t>)</w:t>
            </w:r>
          </w:p>
          <w:p w14:paraId="0F56FB28" w14:textId="77777777" w:rsidR="0089174C" w:rsidRPr="008B6BE1" w:rsidRDefault="00FE6C4F" w:rsidP="0082313E">
            <w:pPr>
              <w:jc w:val="center"/>
              <w:rPr>
                <w:sz w:val="16"/>
                <w:szCs w:val="16"/>
              </w:rPr>
            </w:pPr>
            <w:r w:rsidRPr="008B6BE1">
              <w:rPr>
                <w:noProof/>
                <w:sz w:val="16"/>
                <w:szCs w:val="16"/>
              </w:rPr>
              <w:drawing>
                <wp:inline distT="0" distB="0" distL="0" distR="0" wp14:anchorId="49D59216" wp14:editId="2152439D">
                  <wp:extent cx="457200" cy="45720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9">
                            <a:grayscl/>
                          </a:blip>
                          <a:srcRect l="22857" t="7405" r="17804" b="8304"/>
                          <a:stretch/>
                        </pic:blipFill>
                        <pic:spPr bwMode="auto">
                          <a:xfrm>
                            <a:off x="0" y="0"/>
                            <a:ext cx="457200" cy="457200"/>
                          </a:xfrm>
                          <a:prstGeom prst="rect">
                            <a:avLst/>
                          </a:prstGeom>
                          <a:ln>
                            <a:noFill/>
                          </a:ln>
                          <a:extLst>
                            <a:ext uri="{53640926-AAD7-44d8-BBD7-CCE9431645EC}">
                              <a14:shadowObscured xmlns:a14="http://schemas.microsoft.com/office/drawing/2010/main"/>
                            </a:ext>
                          </a:extLst>
                        </pic:spPr>
                      </pic:pic>
                    </a:graphicData>
                  </a:graphic>
                </wp:inline>
              </w:drawing>
            </w:r>
          </w:p>
        </w:tc>
      </w:tr>
      <w:tr w:rsidR="0022708C" w:rsidRPr="008B6BE1" w14:paraId="5233159D" w14:textId="77777777" w:rsidTr="008B6BE1">
        <w:tc>
          <w:tcPr>
            <w:tcW w:w="4675" w:type="dxa"/>
          </w:tcPr>
          <w:p w14:paraId="425053B2" w14:textId="77777777" w:rsidR="0022708C" w:rsidRPr="008B6BE1" w:rsidRDefault="0022708C" w:rsidP="00FC5D71">
            <w:pPr>
              <w:jc w:val="center"/>
              <w:rPr>
                <w:sz w:val="16"/>
                <w:szCs w:val="16"/>
              </w:rPr>
            </w:pPr>
            <w:r w:rsidRPr="008B6BE1">
              <w:rPr>
                <w:b/>
                <w:sz w:val="16"/>
                <w:szCs w:val="16"/>
              </w:rPr>
              <w:t>Geometry/Topology</w:t>
            </w:r>
            <w:r w:rsidR="008B6BE1">
              <w:rPr>
                <w:sz w:val="16"/>
                <w:szCs w:val="16"/>
              </w:rPr>
              <w:br/>
            </w:r>
            <w:r w:rsidRPr="008B6BE1">
              <w:rPr>
                <w:sz w:val="16"/>
                <w:szCs w:val="16"/>
              </w:rPr>
              <w:t>(i.e. Euclidean, toroidal, hyperbolic)</w:t>
            </w:r>
          </w:p>
          <w:p w14:paraId="1EA7ADE1" w14:textId="77777777" w:rsidR="0022708C" w:rsidRPr="008B6BE1" w:rsidRDefault="008B6BE1" w:rsidP="0082313E">
            <w:pPr>
              <w:jc w:val="center"/>
              <w:rPr>
                <w:sz w:val="16"/>
                <w:szCs w:val="16"/>
              </w:rPr>
            </w:pPr>
            <w:r>
              <w:rPr>
                <w:noProof/>
              </w:rPr>
              <w:drawing>
                <wp:inline distT="0" distB="0" distL="0" distR="0" wp14:anchorId="6BF8ADE8" wp14:editId="3E348F3F">
                  <wp:extent cx="457200" cy="457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Pr>
                <w:noProof/>
              </w:rPr>
              <w:drawing>
                <wp:inline distT="0" distB="0" distL="0" distR="0" wp14:anchorId="0168485F" wp14:editId="18AD07E1">
                  <wp:extent cx="457200" cy="457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sidR="0022708C" w:rsidRPr="008B6BE1">
              <w:rPr>
                <w:noProof/>
                <w:sz w:val="16"/>
                <w:szCs w:val="16"/>
              </w:rPr>
              <w:drawing>
                <wp:inline distT="0" distB="0" distL="0" distR="0" wp14:anchorId="41141263" wp14:editId="3A124887">
                  <wp:extent cx="457200" cy="457200"/>
                  <wp:effectExtent l="0" t="0" r="0" b="0"/>
                  <wp:docPr id="16" name="Picture 16" descr="C:\Users\Kevin\AppData\Local\Microsoft\Windows\INetCache\Content.Word\H2chess_2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vin\AppData\Local\Microsoft\Windows\INetCache\Content.Word\H2chess_246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4675" w:type="dxa"/>
          </w:tcPr>
          <w:p w14:paraId="21C65EE4" w14:textId="77777777" w:rsidR="0022708C" w:rsidRPr="008B6BE1" w:rsidRDefault="0022708C" w:rsidP="00C34F0A">
            <w:pPr>
              <w:jc w:val="center"/>
              <w:rPr>
                <w:sz w:val="16"/>
                <w:szCs w:val="16"/>
              </w:rPr>
            </w:pPr>
            <w:r w:rsidRPr="008B6BE1">
              <w:rPr>
                <w:b/>
                <w:sz w:val="16"/>
                <w:szCs w:val="16"/>
              </w:rPr>
              <w:t>Identity</w:t>
            </w:r>
            <w:r w:rsidR="008B6BE1">
              <w:rPr>
                <w:sz w:val="16"/>
                <w:szCs w:val="16"/>
              </w:rPr>
              <w:t xml:space="preserve"> </w:t>
            </w:r>
            <w:r w:rsidR="008B6BE1">
              <w:rPr>
                <w:sz w:val="16"/>
                <w:szCs w:val="16"/>
              </w:rPr>
              <w:br/>
            </w:r>
            <w:r w:rsidRPr="008B6BE1">
              <w:rPr>
                <w:sz w:val="16"/>
                <w:szCs w:val="16"/>
              </w:rPr>
              <w:t>(i.e. they are anonymous or labelled)</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6A753C0E" wp14:editId="2E8DDD33">
                  <wp:extent cx="679010" cy="457200"/>
                  <wp:effectExtent l="0" t="0" r="6985" b="0"/>
                  <wp:docPr id="23" name="Picture 23" descr="C:\Users\Kevin\AppData\Local\Microsoft\Windows\INetCache\Content.Word\id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vin\AppData\Local\Microsoft\Windows\INetCache\Content.Word\identities.png"/>
                          <pic:cNvPicPr>
                            <a:picLocks noChangeAspect="1" noChangeArrowheads="1"/>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79010" cy="457200"/>
                          </a:xfrm>
                          <a:prstGeom prst="rect">
                            <a:avLst/>
                          </a:prstGeom>
                          <a:noFill/>
                          <a:ln>
                            <a:noFill/>
                          </a:ln>
                        </pic:spPr>
                      </pic:pic>
                    </a:graphicData>
                  </a:graphic>
                </wp:inline>
              </w:drawing>
            </w:r>
          </w:p>
        </w:tc>
      </w:tr>
      <w:tr w:rsidR="00FC5D71" w:rsidRPr="008B6BE1" w14:paraId="3E988A9E" w14:textId="77777777" w:rsidTr="008B6BE1">
        <w:tc>
          <w:tcPr>
            <w:tcW w:w="4675" w:type="dxa"/>
          </w:tcPr>
          <w:p w14:paraId="0CD0F823" w14:textId="77777777" w:rsidR="00FC5D71" w:rsidRPr="008B6BE1" w:rsidRDefault="00FC5D71" w:rsidP="00FC5D71">
            <w:pPr>
              <w:jc w:val="center"/>
              <w:rPr>
                <w:sz w:val="16"/>
                <w:szCs w:val="16"/>
              </w:rPr>
            </w:pPr>
            <w:r w:rsidRPr="008B6BE1">
              <w:rPr>
                <w:b/>
                <w:sz w:val="16"/>
                <w:szCs w:val="16"/>
              </w:rPr>
              <w:t>Disjoint vs. Connected</w:t>
            </w:r>
            <w:r w:rsidRPr="008B6BE1">
              <w:rPr>
                <w:sz w:val="16"/>
                <w:szCs w:val="16"/>
              </w:rPr>
              <w:t xml:space="preserve"> </w:t>
            </w:r>
            <w:r w:rsidRPr="008B6BE1">
              <w:rPr>
                <w:sz w:val="16"/>
                <w:szCs w:val="16"/>
              </w:rPr>
              <w:br/>
              <w:t>(i.e. can all space be reached from anywhere)</w:t>
            </w:r>
          </w:p>
          <w:p w14:paraId="47CC10DC" w14:textId="77777777" w:rsidR="00FC5D71" w:rsidRPr="008B6BE1" w:rsidRDefault="00FC5D71" w:rsidP="0082313E">
            <w:pPr>
              <w:jc w:val="center"/>
              <w:rPr>
                <w:sz w:val="16"/>
                <w:szCs w:val="16"/>
              </w:rPr>
            </w:pPr>
            <w:r w:rsidRPr="008B6BE1">
              <w:rPr>
                <w:noProof/>
                <w:sz w:val="16"/>
                <w:szCs w:val="16"/>
              </w:rPr>
              <w:drawing>
                <wp:inline distT="0" distB="0" distL="0" distR="0" wp14:anchorId="136BA786" wp14:editId="240689C9">
                  <wp:extent cx="548641" cy="457200"/>
                  <wp:effectExtent l="0" t="0" r="3810" b="0"/>
                  <wp:docPr id="18" name="Picture 18" descr="C:\Users\Kevin\AppData\Local\Microsoft\Windows\INetCache\Content.Word\3dfi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3dfig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1" cy="457200"/>
                          </a:xfrm>
                          <a:prstGeom prst="rect">
                            <a:avLst/>
                          </a:prstGeom>
                          <a:noFill/>
                          <a:ln>
                            <a:noFill/>
                          </a:ln>
                        </pic:spPr>
                      </pic:pic>
                    </a:graphicData>
                  </a:graphic>
                </wp:inline>
              </w:drawing>
            </w:r>
          </w:p>
        </w:tc>
        <w:tc>
          <w:tcPr>
            <w:tcW w:w="4675" w:type="dxa"/>
          </w:tcPr>
          <w:p w14:paraId="7AAF9FF6" w14:textId="77777777" w:rsidR="00FC5D71" w:rsidRPr="008B6BE1" w:rsidRDefault="00CA6CA8" w:rsidP="00CA6CA8">
            <w:pPr>
              <w:jc w:val="center"/>
              <w:rPr>
                <w:sz w:val="16"/>
                <w:szCs w:val="16"/>
              </w:rPr>
            </w:pPr>
            <w:r>
              <w:rPr>
                <w:b/>
                <w:sz w:val="16"/>
                <w:szCs w:val="16"/>
              </w:rPr>
              <w:t>Category</w:t>
            </w:r>
            <w:r>
              <w:rPr>
                <w:sz w:val="16"/>
                <w:szCs w:val="16"/>
              </w:rPr>
              <w:t xml:space="preserve"> </w:t>
            </w:r>
            <w:r>
              <w:rPr>
                <w:sz w:val="16"/>
                <w:szCs w:val="16"/>
              </w:rPr>
              <w:br/>
            </w:r>
            <w:r w:rsidRPr="008B6BE1">
              <w:rPr>
                <w:sz w:val="16"/>
                <w:szCs w:val="16"/>
              </w:rPr>
              <w:t xml:space="preserve">(i.e. </w:t>
            </w:r>
            <w:r>
              <w:rPr>
                <w:sz w:val="16"/>
                <w:szCs w:val="16"/>
              </w:rPr>
              <w:t>entities have distinct groupings</w:t>
            </w:r>
            <w:r w:rsidRPr="008B6BE1">
              <w:rPr>
                <w:sz w:val="16"/>
                <w:szCs w:val="16"/>
              </w:rPr>
              <w:t>)</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29E0B026" wp14:editId="2BD26A43">
                  <wp:extent cx="577271" cy="457200"/>
                  <wp:effectExtent l="0" t="0" r="0" b="0"/>
                  <wp:docPr id="241" name="Picture 241"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401" r="74968" b="49446"/>
                          <a:stretch/>
                        </pic:blipFill>
                        <pic:spPr bwMode="auto">
                          <a:xfrm>
                            <a:off x="0" y="0"/>
                            <a:ext cx="577271"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D0A98C0" w14:textId="77777777" w:rsidR="00C34F0A" w:rsidRPr="00F81F31" w:rsidRDefault="00AA15F8" w:rsidP="00AA15F8">
      <w:pPr>
        <w:spacing w:line="360" w:lineRule="auto"/>
      </w:pPr>
      <w:r>
        <w:rPr>
          <w:noProof/>
        </w:rPr>
        <mc:AlternateContent>
          <mc:Choice Requires="wps">
            <w:drawing>
              <wp:anchor distT="45720" distB="45720" distL="114300" distR="114300" simplePos="0" relativeHeight="251665408" behindDoc="0" locked="0" layoutInCell="1" allowOverlap="1" wp14:anchorId="4243589E" wp14:editId="2CAB7BCB">
                <wp:simplePos x="0" y="0"/>
                <wp:positionH relativeFrom="margin">
                  <wp:posOffset>57150</wp:posOffset>
                </wp:positionH>
                <wp:positionV relativeFrom="paragraph">
                  <wp:posOffset>182245</wp:posOffset>
                </wp:positionV>
                <wp:extent cx="5581650" cy="468630"/>
                <wp:effectExtent l="0" t="0" r="0" b="762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68630"/>
                        </a:xfrm>
                        <a:prstGeom prst="rect">
                          <a:avLst/>
                        </a:prstGeom>
                        <a:solidFill>
                          <a:srgbClr val="FFFFFF"/>
                        </a:solidFill>
                        <a:ln w="9525">
                          <a:noFill/>
                          <a:miter lim="800000"/>
                          <a:headEnd/>
                          <a:tailEnd/>
                        </a:ln>
                      </wps:spPr>
                      <wps:txbx>
                        <w:txbxContent>
                          <w:p w14:paraId="68AD227F" w14:textId="77777777" w:rsidR="00CD5B06" w:rsidRDefault="00CD5B06"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E333DC" id="_x0000_s1029" type="#_x0000_t202" style="position:absolute;margin-left:4.5pt;margin-top:14.35pt;width:439.5pt;height:36.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" stroked="f">
                <v:textbox>
                  <w:txbxContent>
                    <w:p w14:paraId="5CBCB482" w14:textId="19051DAE" w:rsidR="00E16C1E" w:rsidRDefault="00E16C1E"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v:textbox>
                <w10:wrap type="square" anchorx="margin"/>
              </v:shape>
            </w:pict>
          </mc:Fallback>
        </mc:AlternateContent>
      </w:r>
      <w:r w:rsidR="002A3BBD">
        <w:br/>
      </w:r>
      <w:r w:rsidR="00F81F31">
        <w:t xml:space="preserve">Relational memory theory </w:t>
      </w:r>
      <w:r w:rsidR="00F81F31">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rsidR="00F81F31">
        <w:fldChar w:fldCharType="separate"/>
      </w:r>
      <w:r w:rsidR="00F81F31" w:rsidRPr="00F81F31">
        <w:rPr>
          <w:noProof/>
        </w:rPr>
        <w:t>(Neal J. Cohen &amp; Eichenbaum, 1993)</w:t>
      </w:r>
      <w:r w:rsidR="00F81F31">
        <w:fldChar w:fldCharType="end"/>
      </w:r>
      <w:r w:rsidR="00F81F31">
        <w:t xml:space="preserve"> captures the vast majority of phenomena described in the previous paragraphs, but several properties that have been described have, to my knowledge, never been tested. It is not the goal of this dissertation to systematically test all of these variations, but rather, by describing these variations, a better understanding of the simpler cases of reconstruction can be gained which can generalize to other domains with more complex properties. In this way, relational memory theory can be refined to determine the </w:t>
      </w:r>
      <w:r w:rsidR="00F81F31">
        <w:rPr>
          <w:i/>
        </w:rPr>
        <w:t>types</w:t>
      </w:r>
      <w:r w:rsidR="00F81F31">
        <w:t xml:space="preserve"> of relationships which are critical in different domains given different properties, and the organization of memory </w:t>
      </w:r>
      <w:r w:rsidR="00F81F31">
        <w:lastRenderedPageBreak/>
        <w:t xml:space="preserve">regardless of domain can become clearer. Although the complex cases described above of domains with toroidal geometry and disjoint features do exist in video games such as Asteroids or Portal and can be potentially addressed with the methods described in Chapter 2, a more fundamental understanding of reconstruction in the familiar domain of 2D Euclidean space should first be attained. </w:t>
      </w:r>
    </w:p>
    <w:p w14:paraId="1A92F749" w14:textId="77777777" w:rsidR="004C38FD" w:rsidRDefault="007353F3" w:rsidP="004C38FD">
      <w:pPr>
        <w:pStyle w:val="Heading4"/>
      </w:pPr>
      <w:r>
        <w:t>1.1.</w:t>
      </w:r>
      <w:r w:rsidR="00FC5D71">
        <w:t>3</w:t>
      </w:r>
      <w:r>
        <w:t xml:space="preserve"> </w:t>
      </w:r>
      <w:r w:rsidR="004C38FD">
        <w:t xml:space="preserve">2D Spatial Reconstruction – The </w:t>
      </w:r>
      <w:r w:rsidR="00940598">
        <w:t>Spatial Reconstruction</w:t>
      </w:r>
      <w:r w:rsidR="004C38FD">
        <w:t xml:space="preserve"> Task</w:t>
      </w:r>
    </w:p>
    <w:p w14:paraId="132576FA" w14:textId="77777777" w:rsidR="00566C24" w:rsidRDefault="00F81F31" w:rsidP="00AA15F8">
      <w:pPr>
        <w:spacing w:line="360" w:lineRule="auto"/>
      </w:pPr>
      <w:r>
        <w:t xml:space="preserve">In the parlance of the previous sections, the </w:t>
      </w:r>
      <w:r w:rsidR="00940598">
        <w:t xml:space="preserve">Spatial Reconstruction </w:t>
      </w:r>
      <w:r>
        <w:t xml:space="preserve">task is comprised of </w:t>
      </w:r>
      <w:r w:rsidR="00566C24">
        <w:t xml:space="preserve">a finite, continuous, 2D, Euclidean, spatial, connected domain (i.e. a computer screen) populated with 6, precisely located, finite, randomly distributed pictures of real-world </w:t>
      </w:r>
      <w:r>
        <w:t>entities</w:t>
      </w:r>
      <w:r w:rsidR="00566C24">
        <w:t xml:space="preserve"> which will not overlap/appear on top of one another and are sampled from a finite set of possible </w:t>
      </w:r>
      <w:r>
        <w:t>entities</w:t>
      </w:r>
      <w:r w:rsidR="00566C24">
        <w:t xml:space="preserve">. This scenario has been used in several publications at this point </w:t>
      </w:r>
      <w:r w:rsidR="00566C24">
        <w:fldChar w:fldCharType="begin" w:fldLock="1"/>
      </w:r>
      <w:r w:rsidR="007C3648">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"id" : "ITEM-3",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"ITEM-3", "issue" : "2", "issued" : { "date-parts" : [ [ "2015", "2" ] ] }, "page" : "234-245", "title" : "Relating Hippocampus to Relational Memory Processing across Domains and Delays", "type" : "article-journal", "volume" : "27" }, "uris" : [ "http://www.mendeley.com/documents/?uuid=1ad95d76-9dc0-43db-a4eb-9046890b306e" ] }, { "id" : "ITEM-4",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"ITEM-4", "issued" : { "date-parts" : [ [ "2016" ] ] }, "page" : "534-541", "publisher" : "Elsevier Inc.", "title" : "Medial temporal lobe viscoelasticity and relational memory performance", "type" : "article-journal", "volume" : "132" }, "uris" : [ "http://www.mendeley.com/documents/?uuid=ac469dc4-fdec-4d6b-ac61-322c6e2dea26" ] }, { "id" : "ITEM-5", "itemData" : { "DOI" : "10.1016/j.neuroimage.2017.03.061", "ISBN" : "1053-8119",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"ITEM-5", "issue" : "March", "issued" : { "date-parts" : [ [ "2017" ] ] }, "page" : "179-188", "publisher" : "Elsevier", "title" : "Aerobic fitness, hippocampal viscoelasticity, and relational memory performance", "type" : "article-journal", "volume" : "153" }, "uris" : [ "http://www.mendeley.com/documents/?uuid=7f26bf7f-6aa3-48e1-817e-d06761192c02" ] }, { "id" : "ITEM-6",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"ITEM-6",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"(Jeneson et al., 2010; Lucas et al., 2016; Monti et al., 2015; Schwarb et al., 2017; Schwarb, Johnson, McGarry, &amp; Cohen, 2016; Watson et al., 2013)", "plainTextFormattedCitation" : "(Jeneson et al., 2010; Lucas et al., 2016; Monti et al., 2015; Schwarb et al., 2017; Schwarb, Johnson, McGarry, &amp; Cohen, 2016; Watson et al., 2013)", "previouslyFormattedCitation" : "(Jeneson et al., 2010; Lucas et al., 2016; Monti et al., 2015; Schwarb et al., 2017; Schwarb, Johnson, McGarry, &amp; Cohen, 2016; Watson et al., 2013)" }, "properties" : {  }, "schema" : "https://github.com/citation-style-language/schema/raw/master/csl-citation.json" }</w:instrText>
      </w:r>
      <w:r w:rsidR="00566C24">
        <w:fldChar w:fldCharType="separate"/>
      </w:r>
      <w:r w:rsidR="004C7410" w:rsidRPr="004C7410">
        <w:rPr>
          <w:noProof/>
        </w:rPr>
        <w:t>(Jeneson et al., 2010; Lucas et al., 2016; Monti et al., 2015; Schwarb et al., 2017; Schwarb, Johnson, McGarry, &amp; Cohen, 2016; Watson et al., 2013)</w:t>
      </w:r>
      <w:r w:rsidR="00566C24">
        <w:fldChar w:fldCharType="end"/>
      </w:r>
      <w:r w:rsidR="00566C24">
        <w:t xml:space="preserve"> and has a proven track record of having hippocampal-dependent performance components. </w:t>
      </w:r>
      <w:r>
        <w:t xml:space="preserve">To break down this task, it is helpful to consider the information-theoretic content of the task. To determine the amount of information necessary to perfectly reconstruct a 6-item trial of the task, the simplest method is to assess </w:t>
      </w:r>
      <w:r w:rsidR="00566C24">
        <w:t xml:space="preserve">how many numbers would </w:t>
      </w:r>
      <w:r>
        <w:t xml:space="preserve">be needed to describe 6 precise locations and the associated identity information. </w:t>
      </w:r>
      <w:r w:rsidR="00566C24">
        <w:t xml:space="preserve">This question is intimately related to questions of information entropy </w:t>
      </w:r>
      <w:r w:rsidR="00566C24">
        <w:fldChar w:fldCharType="begin" w:fldLock="1"/>
      </w:r>
      <w:r w:rsidR="00EB50C9">
        <w:instrText>ADDIN CSL_CITATION { "citationItems" : [ { "id" : "ITEM-1", "itemData" : { "DOI" : "10.1145/584091.584093", "ISBN" : "0252725484", "ISSN" : "07246811", "PMID" : "9230594", "abstract" : "The recent development of various methods of modulation such as PCM and PPM which exchange bandwidth for signal-to-noise ratio has intensified the interest in a general theory of communication. A basis for such a theory is contained in the important papers of Nyquist and Hartley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 The fundamental problem of communication is that of reproducing at one point either exactly or approximately a message selected at another point. Frequently the messages have meaning; that is they refer to or are correlated according to some system with certain physical or conceptual entities. These semantic aspects of communication are irrelevant to the engineering problem. The significant aspect is that the actual message is one selected from a set of possible messages. The system must be designed to operate for each possible selection, not just the one which will actually be chosen since this is unknown at the time of design. If the number of messages in the set is finite then this number or any monotonic function of this number can be regarded as a measure of the information produced when one message is chosen from the set, all choices being equally likely. As was pointed out by Hartley the most natural choice is the logarithmic function. Although this definition must be generalized considerably when we consider the influence of the statistics of the message and when we have a continuous range of messages, we will in all cases use an essentially logarithmic measure.", "author" : [ { "dropping-particle" : "", "family" : "Shannon", "given" : "Claude E", "non-dropping-particle" : "", "parse-names" : false, "suffix" : "" } ], "container-title" : "The Bell System Technical Journal", "id" : "ITEM-1", "issue" : "July 1928", "issued" : { "date-parts" : [ [ "1948" ] ] }, "page" : "379-423", "title" : "A mathematical theory of communication", "type" : "article-journal", "volume" : "27" }, "uris" : [ "http://www.mendeley.com/documents/?uuid=014cc391-a45f-4c33-8f63-d7da8eba0c1e" ] }, { "id" : "ITEM-2", "itemData" : { "ISBN" : "0471062596", "ISSN" : "9780471241959", "abstract" : "The latest edition of this classic is updated with new problem sets and material The Second Edition of this fundamental textbook maintains the book's tradition of clear, thought-provoking instruction. Readers are provided once again with an instructive mix of mathematics, physics, statistics, and information theory. All the essential topics in information theory are covered in detail, including entropy, data compression, channel capacity, rate distortion, network information theory, and hypothesis testing. The authors provide readers with a solid understanding of the underlying theory and applications. Problem sets and a telegraphic summary at the end of each chapter further assist readers. The historical notes that follow each chapter recap the main points. The Second Edition features: * Chapters reorganized to improve teaching * 200 new problems * New material on source coding, portfolio theory, and feedback capacity * Updated references Now current and enhanced, the Second Edition of Elements of Information Theory remains the ideal textbook for upper-level undergraduate and graduate courses in electrical engineering, statistics, and telecommunications. An Instructor's Manual presenting detailed solutions to all the problems in the book is available from the Wiley editorial department.", "author" : [ { "dropping-particle" : "", "family" : "M.Cover", "given" : "Thomas", "non-dropping-particle" : "", "parse-names" : false, "suffix" : "" } ], "edition" : "2", "id" : "ITEM-2", "issue" : "X", "issued" : { "date-parts" : [ [ "2006" ] ] }, "number-of-pages" : "776", "publisher" : "Wiley", "title" : "Elements Of Information Theory", "type" : "book" }, "uris" : [ "http://www.mendeley.com/documents/?uuid=608a5aaa-581d-47ec-98b3-da6b1081c76a" ] } ], "mendeley" : { "formattedCitation" : "(M.Cover, 2006; Shannon, 1948)", "plainTextFormattedCitation" : "(M.Cover, 2006; Shannon, 1948)", "previouslyFormattedCitation" : "(M.Cover, 2006; Shannon, 1948)" }, "properties" : {  }, "schema" : "https://github.com/citation-style-language/schema/raw/master/csl-citation.json" }</w:instrText>
      </w:r>
      <w:r w:rsidR="00566C24">
        <w:fldChar w:fldCharType="separate"/>
      </w:r>
      <w:r w:rsidR="00566C24" w:rsidRPr="003A7F85">
        <w:rPr>
          <w:noProof/>
        </w:rPr>
        <w:t>(M.Cover, 2006; Shannon, 1948)</w:t>
      </w:r>
      <w:r w:rsidR="00566C24">
        <w:fldChar w:fldCharType="end"/>
      </w:r>
      <w:r w:rsidR="00566C24">
        <w:t xml:space="preserve">. A naïve approach </w:t>
      </w:r>
      <w:r>
        <w:t xml:space="preserve">to describing the location information </w:t>
      </w:r>
      <w:r w:rsidR="00566C24">
        <w:t>would be to represent each of the 6 items with 2 numbers (x and y) and, assuming we have a list of the possible objects (or at least an understanding of the objects which are currently present), 1 additional number is needed to define the identity of each entity. So, in our naïve case, we can represent all 6 items with 18 numbers. However, as we’ll see in a moment, this naïve representation may or may not represent the actual amount of information storage used by an individual in remembering the configuration in this task.</w:t>
      </w:r>
    </w:p>
    <w:p w14:paraId="1F5204ED" w14:textId="77777777" w:rsidR="009361C2" w:rsidRDefault="009361C2" w:rsidP="009361C2"/>
    <w:p w14:paraId="2893C31A" w14:textId="77777777" w:rsidR="00780F30" w:rsidRDefault="009361C2" w:rsidP="009361C2">
      <w:pPr>
        <w:jc w:val="center"/>
      </w:pPr>
      <w:r>
        <w:rPr>
          <w:noProof/>
        </w:rPr>
        <w:lastRenderedPageBreak/>
        <mc:AlternateContent>
          <mc:Choice Requires="wps">
            <w:drawing>
              <wp:anchor distT="45720" distB="45720" distL="114300" distR="114300" simplePos="0" relativeHeight="251667456" behindDoc="0" locked="0" layoutInCell="1" allowOverlap="1" wp14:anchorId="49B8DEC8" wp14:editId="544775CC">
                <wp:simplePos x="0" y="0"/>
                <wp:positionH relativeFrom="margin">
                  <wp:posOffset>-47708</wp:posOffset>
                </wp:positionH>
                <wp:positionV relativeFrom="paragraph">
                  <wp:posOffset>2126808</wp:posOffset>
                </wp:positionV>
                <wp:extent cx="5581650" cy="12001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11BDD16B" w14:textId="77777777" w:rsidR="00CD5B06" w:rsidRDefault="00CD5B06"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2BCF81" id="_x0000_s1030" type="#_x0000_t202" style="position:absolute;left:0;text-align:left;margin-left:-3.75pt;margin-top:167.45pt;width:439.5pt;height:9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" stroked="f">
                <v:textbox>
                  <w:txbxContent>
                    <w:p w14:paraId="6A027608" w14:textId="7EFFDB61" w:rsidR="00E16C1E" w:rsidRDefault="00E16C1E"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v:textbox>
                <w10:wrap type="square" anchorx="margin"/>
              </v:shape>
            </w:pict>
          </mc:Fallback>
        </mc:AlternateContent>
      </w:r>
      <w:r>
        <w:br/>
      </w:r>
      <w:r>
        <w:rPr>
          <w:noProof/>
        </w:rPr>
        <w:drawing>
          <wp:inline distT="0" distB="0" distL="0" distR="0" wp14:anchorId="547EF677" wp14:editId="25C20787">
            <wp:extent cx="3116911" cy="1685714"/>
            <wp:effectExtent l="76200" t="76200" r="64770" b="105410"/>
            <wp:docPr id="24" name="Picture 24" descr="C:\Users\Kevin\AppData\Local\Microsoft\Windows\INetCache\Content.Word\Task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vin\AppData\Local\Microsoft\Windows\INetCache\Content.Word\Task Figur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69" r="20618"/>
                    <a:stretch/>
                  </pic:blipFill>
                  <pic:spPr bwMode="auto">
                    <a:xfrm>
                      <a:off x="0" y="0"/>
                      <a:ext cx="3136146" cy="1696117"/>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7B08F77" w14:textId="77777777" w:rsidR="00880BAB" w:rsidRDefault="00880BAB" w:rsidP="004C38FD">
      <w:pPr>
        <w:pStyle w:val="Heading4"/>
      </w:pPr>
    </w:p>
    <w:p w14:paraId="5B7CABF5" w14:textId="77777777" w:rsidR="00880BAB" w:rsidRDefault="00880BAB" w:rsidP="004C38FD">
      <w:pPr>
        <w:pStyle w:val="Heading4"/>
      </w:pPr>
    </w:p>
    <w:p w14:paraId="58DDCD24" w14:textId="77777777" w:rsidR="00880BAB" w:rsidRDefault="00880BAB" w:rsidP="004C38FD">
      <w:pPr>
        <w:pStyle w:val="Heading4"/>
      </w:pPr>
    </w:p>
    <w:p w14:paraId="5013B093" w14:textId="77777777" w:rsidR="00880BAB" w:rsidRDefault="00880BAB" w:rsidP="004C38FD">
      <w:pPr>
        <w:pStyle w:val="Heading4"/>
      </w:pPr>
    </w:p>
    <w:p w14:paraId="1E69D0B8" w14:textId="77777777" w:rsidR="00880BAB" w:rsidRDefault="00880BAB" w:rsidP="004C38FD">
      <w:pPr>
        <w:pStyle w:val="Heading4"/>
      </w:pPr>
    </w:p>
    <w:p w14:paraId="5C78EA19" w14:textId="77777777" w:rsidR="00880BAB" w:rsidRDefault="00880BAB" w:rsidP="004C38FD">
      <w:pPr>
        <w:pStyle w:val="Heading4"/>
      </w:pPr>
    </w:p>
    <w:p w14:paraId="25B9B752" w14:textId="77777777" w:rsidR="00566C24" w:rsidRDefault="00566C24" w:rsidP="00AA15F8">
      <w:pPr>
        <w:spacing w:line="360" w:lineRule="auto"/>
      </w:pPr>
      <w:r>
        <w:t xml:space="preserve">First, for location information, if the intent is to reconstruct an original configuration of these items, a precise reconstruction will require all 12 location numbers to be represented. However, for an approximate representation, a much more compressed option may be available. Suppose the positions of each element were encoded into a graph-like representation where the relations between a subset of the items was encoded instead of any explicit location. This is, in fact, a representational framework posited by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Now, if the graph can be represented more efficiently, only one position need be remembered precisely (i.e. the overall position of the graph within the environment). Moreover, with this representation, the positions can now be transformed in ways which are not obvious given a set of 6 unassociated points. For instance, if the space were to be scaled up or down </w:t>
      </w:r>
      <w:r>
        <w:fldChar w:fldCharType="begin" w:fldLock="1"/>
      </w:r>
      <w:r w:rsidR="004C7410">
        <w:instrText>ADDIN CSL_CITATION { "citationItems" : [ { "id" : "ITEM-1", "itemData" : { "ISBN" : "0270-6474 (Print)\\n0270-6474 (Linking)", "ISSN" : "0270-6474", "PMID" : "3612226", "abstract" : "Using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 "author" : [ { "dropping-particle" : "", "family" : "Muller", "given" : "R U", "non-dropping-particle" : "", "parse-names" : false, "suffix" : "" }, { "dropping-particle" : "", "family" : "Kubie", "given" : "John L", "non-dropping-particle" : "", "parse-names" : false, "suffix" : "" } ], "container-title" : "The Journal of neuroscience : the official journal of the Society for Neuroscience", "id" : "ITEM-1", "issue" : "7", "issued" : { "date-parts" : [ [ "1987", "7" ] ] }, "page" : "1951-68", "title" : "The effects of changes in the environment on the spatial firing of hippocampal complex-spike cells.", "type" : "article-journal", "volume" : "7" }, "uris" : [ "http://www.mendeley.com/documents/?uuid=8edb5900-9e01-4ad7-b1ae-98fd7a1eec25" ] } ], "mendeley" : { "formattedCitation" : "(Muller &amp; Kubie, 1987)", "manualFormatting" : "(as was done in Muller &amp; Kubie, 1987 in rodents)", "plainTextFormattedCitation" : "(Muller &amp; Kubie, 1987)", "previouslyFormattedCitation" : "(Muller &amp; Kubie, 1987)" }, "properties" : {  }, "schema" : "https://github.com/citation-style-language/schema/raw/master/csl-citation.json" }</w:instrText>
      </w:r>
      <w:r>
        <w:fldChar w:fldCharType="separate"/>
      </w:r>
      <w:r w:rsidRPr="00D77A77">
        <w:rPr>
          <w:noProof/>
        </w:rPr>
        <w:t>(</w:t>
      </w:r>
      <w:r>
        <w:rPr>
          <w:noProof/>
        </w:rPr>
        <w:t xml:space="preserve">as was done in </w:t>
      </w:r>
      <w:r w:rsidRPr="00D77A77">
        <w:rPr>
          <w:noProof/>
        </w:rPr>
        <w:t>Muller &amp; Kubie, 1987</w:t>
      </w:r>
      <w:r>
        <w:rPr>
          <w:noProof/>
        </w:rPr>
        <w:t xml:space="preserve"> in rodents</w:t>
      </w:r>
      <w:r w:rsidRPr="00D77A77">
        <w:rPr>
          <w:noProof/>
        </w:rPr>
        <w:t>)</w:t>
      </w:r>
      <w:r>
        <w:fldChar w:fldCharType="end"/>
      </w:r>
      <w:r>
        <w:t xml:space="preserve">, the relative relations would simply be scaled up or down in accordance (and in fact, Muller &amp; Kubie showed that place cell firing in an open field remapped with scaling, maintaining the relative shape of spatial firing). If the space were to be translated (i.e. moved in any direction a fixed distance), the graph itself need not change, only the global position would need to be adjusted. In fact, within a space like the one we’ve defined, scaling and translation are the fundamental transformations which do not require alteration of the graph of relative positions. Interestingly, some theories of temporal memory for order also share this property of scale and translation invariance in time </w:t>
      </w:r>
      <w:r>
        <w:fldChar w:fldCharType="begin" w:fldLock="1"/>
      </w:r>
      <w:r w:rsidR="004C7410">
        <w:instrText>ADDIN CSL_CITATION { "citationItems" : [ { "id" : "ITEM-1", "itemData" : { "DOI" : "10.1162/NECO_a_00891", "ISSN" : "0899-7667", "abstract" : "Predicting the timing of future events is important for efficient planning. We propose a neural mechanism to non-destructively translate the current state of temporal memory into the future, so as to construct a timeline of future predictions. In a two-layer memory network that encodes the Laplace transform of the past, time-translation can be accomplished by modulating the connection weights between the layers. We propose that within each cycle of hippocampal theta oscillations, the memory state is swept through a range of time-translations to yield a future timeline of predictions. A physical constraint requiring coherence in time-translation across memory nodes results in a Weber-Fechner spacing for the representation of both past (memory) and future (prediction) timelines. The formalism presented here is consistent with, and inspired by the neurobiological findings of the existence of place and time cells, traveling theta waves, and theta phase precession.", "author" : [ { "dropping-particle" : "", "family" : "Shankar", "given" : "Karthik H", "non-dropping-particle" : "", "parse-names" : false, "suffix" : "" }, { "dropping-particle" : "", "family" : "Singh", "given" : "Inder", "non-dropping-particle" : "", "parse-names" : false, "suffix" : "" }, { "dropping-particle" : "", "family" : "Howard", "given" : "Marc W", "non-dropping-particle" : "", "parse-names" : false, "suffix" : "" } ], "container-title" : "Neural Computation", "id" : "ITEM-1", "issue" : "12", "issued" : { "date-parts" : [ [ "2016" ] ] }, "page" : "2594-2627", "title" : "Neural Mechanism to Simulate a Scale-Invariant Future", "type" : "article-journal", "volume" : "28" }, "uris" : [ "http://www.mendeley.com/documents/?uuid=f28dcb62-40c3-4c58-bddb-b93abebe4f13" ] }, { "id" : "ITEM-2",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"ITEM-2", "issue" : "3", "issued" : { "date-parts" : [ [ "2002" ] ] }, "page" : "269-299", "title" : "A Distributed Representation of Temporal Context", "type" : "article-journal", "volume" : "46" }, "uris" : [ "http://www.mendeley.com/documents/?uuid=5f36a4bf-3358-4293-b62d-3132ab3e0d75" ] }, { "id" : "ITEM-3",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"ITEM-3", "issue" : "9", "issued" : { "date-parts" : [ [ "2005" ] ] }, "page" : "1150-1162", "title" : "Place from time: Reconstructing position from a distributed representation of temporal context", "type" : "article-journal", "volume" : "18" }, "uris" : [ "http://www.mendeley.com/documents/?uuid=4b11a121-b7e6-4af5-b944-c1ab0b60afa4"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Fotedar, Datey, &amp; Hasselmo, 2005; Howard &amp; Kahana, 2002; Howard &amp; Natu, 2005; Shankar, Singh, &amp; Howard, 2016)", "plainTextFormattedCitation" : "(Howard, Fotedar, Datey, &amp; Hasselmo, 2005; Howard &amp; Kahana, 2002; Howard &amp; Natu, 2005; Shankar, Singh, &amp; Howard, 2016)", "previouslyFormattedCitation" : "(Howard, Fotedar, Datey, &amp; Hasselmo, 2005; Howard &amp; Kahana, 2002; Howard &amp; Natu, 2005; Shankar, Singh, &amp; Howard, 2016)" }, "properties" : {  }, "schema" : "https://github.com/citation-style-language/schema/raw/master/csl-citation.json" }</w:instrText>
      </w:r>
      <w:r>
        <w:fldChar w:fldCharType="separate"/>
      </w:r>
      <w:r w:rsidR="004C7410" w:rsidRPr="004C7410">
        <w:rPr>
          <w:noProof/>
        </w:rPr>
        <w:t>(Howard, Fotedar, Datey, &amp; Hasselmo, 2005; Howard &amp; Kahana, 2002; Howard &amp; Natu, 2005; Shankar, Singh, &amp; Howard, 2016)</w:t>
      </w:r>
      <w:r>
        <w:fldChar w:fldCharType="end"/>
      </w:r>
      <w:r>
        <w:t xml:space="preserve">. Rotation, sheering, or other more complex transformations can potentially result in the relative positions of items being </w:t>
      </w:r>
      <w:r>
        <w:lastRenderedPageBreak/>
        <w:t>changed, but with scaling and translation, any item to the left of another will remain to the left, and any item on top will remain on top</w:t>
      </w:r>
      <w:r w:rsidR="00D01287">
        <w:t xml:space="preserve"> (see </w:t>
      </w:r>
      <w:r w:rsidR="00D01287" w:rsidRPr="00522435">
        <w:rPr>
          <w:b/>
        </w:rPr>
        <w:t xml:space="preserve">Figure </w:t>
      </w:r>
      <w:r w:rsidR="00693F41" w:rsidRPr="00522435">
        <w:rPr>
          <w:b/>
        </w:rPr>
        <w:t>1.</w:t>
      </w:r>
      <w:r w:rsidR="00D01287" w:rsidRPr="00522435">
        <w:rPr>
          <w:b/>
        </w:rPr>
        <w:t>5</w:t>
      </w:r>
      <w:r w:rsidR="00D01287">
        <w:t xml:space="preserve"> for a visualization of these phenomena)</w:t>
      </w:r>
      <w:r>
        <w:t xml:space="preserve">. This idea parallels similar ideas from physics and mathematics, where certain quantities are conserved (or invariant) under certain transformations. Noether’s theorem </w:t>
      </w:r>
      <w:r>
        <w:fldChar w:fldCharType="begin" w:fldLock="1"/>
      </w:r>
      <w:r w:rsidR="00EB50C9">
        <w:instrText>ADDIN CSL_CITATION { "citationItems" : [ { "id" : "ITEM-1", "itemData" : { "DOI" : "10.1080/00411457108231446", "ISSN" : "0041-1450", "author" : [ { "dropping-particle" : "", "family" : "Noether", "given" : "Emmy", "non-dropping-particle" : "", "parse-names" : false, "suffix" : "" } ], "container-title" : "Transport Theory and Statistical Physics", "id" : "ITEM-1", "issue" : "3", "issued" : { "date-parts" : [ [ "1971", "1" ] ] }, "page" : "186-207", "title" : "Invariant variation problems", "type" : "article-journal", "volume" : "1" }, "uris" : [ "http://www.mendeley.com/documents/?uuid=27bf87f9-029e-42fa-b3f5-287141d5a4ef" ] } ], "mendeley" : { "formattedCitation" : "(Noether, 1971)", "plainTextFormattedCitation" : "(Noether, 1971)", "previouslyFormattedCitation" : "(Noether, 1971)" }, "properties" : {  }, "schema" : "https://github.com/citation-style-language/schema/raw/master/csl-citation.json" }</w:instrText>
      </w:r>
      <w:r>
        <w:fldChar w:fldCharType="separate"/>
      </w:r>
      <w:r w:rsidRPr="00D77A77">
        <w:rPr>
          <w:noProof/>
        </w:rPr>
        <w:t>(Noether, 1971)</w:t>
      </w:r>
      <w:r>
        <w:fldChar w:fldCharType="end"/>
      </w:r>
      <w:r>
        <w:t>, in fact, specifically states that for any transformation (specifically, those which are differential symmetries of an action), there is some corresponding conservation law (conservation of energy is equivalent to translational symmetry in time, conversation of moment is translational symmetry in space, conservation of angular momentum is rotational symmetry in space, etc.). If we believe memory for the location information which describes a set of points is encoded in such a relational graph, we should similarly believe that the representation should only be conserved under those transformations which have relational invariance (i.e. scaling and translation) but not those which lack such an invariance (i.e. rotation and sheering). Moreover, we might suspect that transformations which conserve parts of the relational information (like reflection, which conserves relations on all but the reflected axis) might have a graded effect on memory for the locations. However, in 1D domains (such as time) a reflection would have a more extreme effect as it is guaranteed to damage the relational information between every item pair that isn’t directly on top of each other.</w:t>
      </w:r>
    </w:p>
    <w:p w14:paraId="60BA9064" w14:textId="77777777" w:rsidR="00780F30" w:rsidRDefault="00780F30" w:rsidP="00780F30">
      <w:pPr>
        <w:jc w:val="center"/>
      </w:pPr>
      <w:r>
        <w:rPr>
          <w:noProof/>
        </w:rPr>
        <w:lastRenderedPageBreak/>
        <mc:AlternateContent>
          <mc:Choice Requires="wps">
            <w:drawing>
              <wp:anchor distT="45720" distB="45720" distL="114300" distR="114300" simplePos="0" relativeHeight="251669504" behindDoc="0" locked="0" layoutInCell="1" allowOverlap="1" wp14:anchorId="1FA786C9" wp14:editId="78EA7E18">
                <wp:simplePos x="0" y="0"/>
                <wp:positionH relativeFrom="margin">
                  <wp:posOffset>163902</wp:posOffset>
                </wp:positionH>
                <wp:positionV relativeFrom="paragraph">
                  <wp:posOffset>2684049</wp:posOffset>
                </wp:positionV>
                <wp:extent cx="5581650" cy="120015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386F7104" w14:textId="77777777" w:rsidR="00CD5B06" w:rsidRDefault="00CD5B06"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9FED7F" id="_x0000_s1031" type="#_x0000_t202" style="position:absolute;left:0;text-align:left;margin-left:12.9pt;margin-top:211.35pt;width:439.5pt;height:9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" stroked="f">
                <v:textbox>
                  <w:txbxContent>
                    <w:p w14:paraId="4AFD209A" w14:textId="38900256" w:rsidR="00E16C1E" w:rsidRDefault="00E16C1E"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v:textbox>
                <w10:wrap type="square" anchorx="margin"/>
              </v:shape>
            </w:pict>
          </mc:Fallback>
        </mc:AlternateContent>
      </w:r>
      <w:r>
        <w:rPr>
          <w:noProof/>
        </w:rPr>
        <w:drawing>
          <wp:inline distT="0" distB="0" distL="0" distR="0" wp14:anchorId="56F45DF2" wp14:editId="77C4F73C">
            <wp:extent cx="5939790" cy="2607945"/>
            <wp:effectExtent l="0" t="0" r="3810" b="1905"/>
            <wp:docPr id="26" name="Picture 26"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704230BB" w14:textId="77777777" w:rsidR="00566C24" w:rsidRDefault="00566C24" w:rsidP="00AA15F8">
      <w:pPr>
        <w:spacing w:line="360" w:lineRule="auto"/>
      </w:pPr>
      <w:r>
        <w:t xml:space="preserve">Of course, the precision of the memory for the graph position and for the relational information may vary as well, but this can be treated as different types of noise which can be quantified in particular ways. The Precision and Binding Model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"plainTextFormattedCitation" : "(Yonelinas, 2013)", "previouslyFormattedCitation" : "(Yonelinas, 2013)" }, "properties" : {  }, "schema" : "https://github.com/citation-style-language/schema/raw/master/csl-citation.json" }</w:instrText>
      </w:r>
      <w:r>
        <w:fldChar w:fldCharType="separate"/>
      </w:r>
      <w:r w:rsidR="004C7410" w:rsidRPr="004C7410">
        <w:rPr>
          <w:noProof/>
        </w:rPr>
        <w:t>(Yonelinas, 2013)</w:t>
      </w:r>
      <w:r>
        <w:fldChar w:fldCharType="end"/>
      </w:r>
      <w:r>
        <w:t xml:space="preserve"> suggests that the hippocampus is critical for binding precise, high resolution information, and the associated measures of precision used in testing this model (a variable sized accuracy window) are one example of a quantification method which shows promise in providing more interpretability when working with complex path data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 xml:space="preserve">(Kolarik et al., 2016, </w:t>
      </w:r>
      <w:r w:rsidR="00625AB3" w:rsidRPr="00625AB3">
        <w:rPr>
          <w:noProof/>
        </w:rPr>
        <w:lastRenderedPageBreak/>
        <w:t>2017)</w:t>
      </w:r>
      <w:r>
        <w:fldChar w:fldCharType="end"/>
      </w:r>
      <w:r>
        <w:t xml:space="preserve">. However, this model addresses precision in continuous domains, not precision for discrete information, and it does not address the specifics of how different binding configurations might influence memory. Moreover, because the theory addresses behavior only in a Virtual Morris Water Maze with a platform as the target entity, there is no identity information and no item-item relational information (item-environment relational information is present in the form of platform-landmark relations).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on the other hand, very directly addresses how memory for arbitrary relations might form a flexible representation (in the graph-like manner discussed previously). However, even once we accept that a graph-like representation is at the core of memory for reconstruction, the problem is still far from solved. We don’t know, for instance, if a subset of items </w:t>
      </w:r>
      <w:r w:rsidR="00940598">
        <w:t>is</w:t>
      </w:r>
      <w:r>
        <w:t xml:space="preserve"> being represented relationally, bound to each other, while a single item is being bound to some aspect of the environment in exclusion of the other items. Additionally, the presence of higher-order organizational information (such as contextual information) might bias the reconstruction in ways which are measurable in the change of position of the groups of entities which share that higher-order property. The exact definition of context, however, is a topic of heavy debate and will not be resolved in this work.</w:t>
      </w:r>
    </w:p>
    <w:p w14:paraId="36545F0F" w14:textId="77777777" w:rsidR="005C3793" w:rsidRDefault="00566C24" w:rsidP="00AA15F8">
      <w:pPr>
        <w:spacing w:line="360" w:lineRule="auto"/>
      </w:pPr>
      <w:r>
        <w:t xml:space="preserve">Now, for identity information, we also have several possibilities. If the identity information is being convolved with some aspect of the spatial information, we would expect it to be subject to the same transformation and invariance rules outlined in the previous paragraph. If, however, the items are being bound to particular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"(as was suggested in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BE1935">
        <w:rPr>
          <w:noProof/>
        </w:rPr>
        <w:t>(</w:t>
      </w:r>
      <w:r>
        <w:rPr>
          <w:noProof/>
        </w:rPr>
        <w:t xml:space="preserve">as was suggested in </w:t>
      </w:r>
      <w:r w:rsidRPr="00BE1935">
        <w:rPr>
          <w:noProof/>
        </w:rPr>
        <w:t>Watson, Voss, Warren, Tranel, &amp; Cohen, 2013)</w:t>
      </w:r>
      <w:r>
        <w:fldChar w:fldCharType="end"/>
      </w:r>
      <w:r>
        <w:t>, these bindings might be subject to their own invariance rules. This situation is more likely if the items are arbitrary, i.e. they just as easily could have been any item. Arbitrary items cannot be as easily convolved with location, as no expectancy can be formed about what item should be associated with a given location (thus, arbitrary). In reality, arbitrary items may still end up with alternative associations by chance (for instance, if an image of a plane happens to appear over an image of a tree, this obviously has a location-identity association which is non-arbitrary as planes tend to fly over trees, but it may have occurred by chance), but if the items are arbitrary, we can imagine them, in some way, as a disjoint domain of their own which must be bound to the continuous, connected domain of space. This binding may not be damaged by transformation of the space as it is being done via creating arbitrary relations from single points to identities. The various identities, however, could end up confused in some way if that information was not remembered but the location information was. In this way, particular identities might be assigned to the wrong location, or identities might switch places</w:t>
      </w:r>
      <w:r w:rsidR="00180A7E">
        <w:t xml:space="preserve"> (see </w:t>
      </w:r>
      <w:r w:rsidR="00180A7E" w:rsidRPr="00522435">
        <w:rPr>
          <w:b/>
        </w:rPr>
        <w:t xml:space="preserve">Figure </w:t>
      </w:r>
      <w:r w:rsidR="00693F41" w:rsidRPr="00522435">
        <w:rPr>
          <w:b/>
        </w:rPr>
        <w:t>1.</w:t>
      </w:r>
      <w:r w:rsidR="00180A7E" w:rsidRPr="00522435">
        <w:rPr>
          <w:b/>
        </w:rPr>
        <w:t>6</w:t>
      </w:r>
      <w:r w:rsidR="00180A7E">
        <w:t xml:space="preserve"> for a visual </w:t>
      </w:r>
      <w:r w:rsidR="00180A7E">
        <w:lastRenderedPageBreak/>
        <w:t>description of these representational differences)</w:t>
      </w:r>
      <w:r>
        <w:t xml:space="preserve">. If the relations are arbitrary, these errors should be thought of as distinct from the sorts which might result from some failure to remember location. </w:t>
      </w:r>
    </w:p>
    <w:p w14:paraId="5DCF964B" w14:textId="77777777" w:rsidR="00327E3C" w:rsidRDefault="00327E3C" w:rsidP="00327E3C">
      <w:pPr>
        <w:jc w:val="center"/>
      </w:pPr>
      <w:r>
        <w:rPr>
          <w:noProof/>
        </w:rPr>
        <mc:AlternateContent>
          <mc:Choice Requires="wps">
            <w:drawing>
              <wp:anchor distT="45720" distB="45720" distL="114300" distR="114300" simplePos="0" relativeHeight="251673600" behindDoc="0" locked="0" layoutInCell="1" allowOverlap="1" wp14:anchorId="5A4DAF55" wp14:editId="714C3781">
                <wp:simplePos x="0" y="0"/>
                <wp:positionH relativeFrom="margin">
                  <wp:posOffset>109220</wp:posOffset>
                </wp:positionH>
                <wp:positionV relativeFrom="paragraph">
                  <wp:posOffset>1843405</wp:posOffset>
                </wp:positionV>
                <wp:extent cx="5581650" cy="1748155"/>
                <wp:effectExtent l="0" t="0" r="0" b="444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748155"/>
                        </a:xfrm>
                        <a:prstGeom prst="rect">
                          <a:avLst/>
                        </a:prstGeom>
                        <a:solidFill>
                          <a:srgbClr val="FFFFFF"/>
                        </a:solidFill>
                        <a:ln w="9525">
                          <a:noFill/>
                          <a:miter lim="800000"/>
                          <a:headEnd/>
                          <a:tailEnd/>
                        </a:ln>
                      </wps:spPr>
                      <wps:txbx>
                        <w:txbxContent>
                          <w:p w14:paraId="4F0E5C0D" w14:textId="77777777" w:rsidR="00CD5B06" w:rsidRDefault="00CD5B06" w:rsidP="00327E3C">
                            <w:r w:rsidRPr="00781D25">
                              <w:rPr>
                                <w:b/>
                              </w:rPr>
                              <w:t xml:space="preserve">Figure </w:t>
                            </w:r>
                            <w:r>
                              <w:rPr>
                                <w:b/>
                              </w:rPr>
                              <w:t>1.</w:t>
                            </w:r>
                            <w:r w:rsidRPr="00781D25">
                              <w:rPr>
                                <w:b/>
                              </w:rPr>
                              <w:t>6</w:t>
                            </w:r>
                            <w:r>
                              <w:t xml:space="preserve">: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w:t>
                            </w:r>
                            <w:proofErr w:type="spellStart"/>
                            <w:r>
                              <w:t>misassigned</w:t>
                            </w:r>
                            <w:proofErr w:type="spellEnd"/>
                            <w:r>
                              <w:t xml:space="preserve">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w:t>
                            </w:r>
                            <w:proofErr w:type="gramStart"/>
                            <w:r>
                              <w:t>information which</w:t>
                            </w:r>
                            <w:proofErr w:type="gramEnd"/>
                            <w:r>
                              <w:t xml:space="preserve"> is lacking.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76E1F9" id="_x0000_s1032" type="#_x0000_t202" style="position:absolute;left:0;text-align:left;margin-left:8.6pt;margin-top:145.15pt;width:439.5pt;height:137.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" stroked="f">
                <v:textbox>
                  <w:txbxContent>
                    <w:p w14:paraId="150BDF8D" w14:textId="07B67EE1" w:rsidR="00E16C1E" w:rsidRDefault="00E16C1E"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v:textbox>
                <w10:wrap type="square" anchorx="margin"/>
              </v:shape>
            </w:pict>
          </mc:Fallback>
        </mc:AlternateContent>
      </w:r>
      <w:r w:rsidR="00A4507A">
        <w:rPr>
          <w:noProof/>
        </w:rPr>
        <w:drawing>
          <wp:inline distT="0" distB="0" distL="0" distR="0" wp14:anchorId="13FA31B9" wp14:editId="00524261">
            <wp:extent cx="5932805" cy="1733550"/>
            <wp:effectExtent l="0" t="0" r="0" b="0"/>
            <wp:docPr id="221" name="Picture 221" descr="C:\Users\Kevin\AppData\Local\Microsoft\Windows\INetCache\Content.Word\identity-location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identity-location relation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2805" cy="1733550"/>
                    </a:xfrm>
                    <a:prstGeom prst="rect">
                      <a:avLst/>
                    </a:prstGeom>
                    <a:noFill/>
                    <a:ln>
                      <a:noFill/>
                    </a:ln>
                  </pic:spPr>
                </pic:pic>
              </a:graphicData>
            </a:graphic>
          </wp:inline>
        </w:drawing>
      </w:r>
    </w:p>
    <w:p w14:paraId="7FC59EE6" w14:textId="77777777" w:rsidR="004C38FD" w:rsidRDefault="007353F3" w:rsidP="004C38FD">
      <w:pPr>
        <w:pStyle w:val="Heading4"/>
      </w:pPr>
      <w:r>
        <w:t>1.1.</w:t>
      </w:r>
      <w:r w:rsidR="00FC5D71">
        <w:t>4</w:t>
      </w:r>
      <w:r>
        <w:t xml:space="preserve"> </w:t>
      </w:r>
      <w:r w:rsidR="004C38FD">
        <w:t>Sampling and Encoding During Study</w:t>
      </w:r>
    </w:p>
    <w:p w14:paraId="5B6DCDB9" w14:textId="77777777" w:rsidR="00566C24" w:rsidRDefault="00566C24" w:rsidP="00AA15F8">
      <w:pPr>
        <w:spacing w:line="360" w:lineRule="auto"/>
      </w:pPr>
      <w:r>
        <w:t xml:space="preserve">Finally, the discussion up until now has been exclusive to the representational portion of memory, but it largely neglects the </w:t>
      </w:r>
      <w:r w:rsidR="00180A7E">
        <w:t xml:space="preserve">learning </w:t>
      </w:r>
      <w:r>
        <w:t xml:space="preserve">aspect of reconstruction. When performing a reconstruction task, individuals are given some amount of time to study the information. During this time, there are numerous behaviors which might be performed in order to attempt to gather the information. The structure of human sensory systems is such that we generally sample specific aspects of information one-at-a-time, rather than assimilating the whole environment simultaneously </w:t>
      </w:r>
      <w:r>
        <w:fldChar w:fldCharType="begin" w:fldLock="1"/>
      </w:r>
      <w:r w:rsidR="00EB50C9">
        <w:instrText>ADDIN CSL_CITATION { "citationItems" : [ { "id" : "ITEM-1", "itemData" : { "DOI" : "10.1177/0301006615600645", "ISBN" : "10.1177/0301006615600645", "ISSN" : "0301-0066", "abstract" : "For many years, researchers have studied visual recognition with objects -- single, clean, clear, and isolated objects, presented to subjects at the center of the screen. In our real environment, however, objects do not appear so neatly. Our visual world is a stimulating scenery mess; fragments, colors, occlusions, motions, eye movements, context, and distraction all affect perception. In this volume, pioneering researchers address the visual cognition of scenes from neuroimaging, psychology, modeling, electrophysiology, and computer vision perspectives. Building on past research -- and accepting the challenge of applying what we have learned from the study of object recognition to the visual cognition of scenes -- these leading scholars consider issues of spatial vision, context, rapid perception, emotion, attention, memory, and the neural mechanisms underlying scene representation. Taken together, their contributions offer a snapshot of our current knowledge of how we understand scenes and the visual world around us.", "author" : [ { "dropping-particle" : "", "family" : "Kveraga", "given" : "Kestutis", "non-dropping-particle" : "", "parse-names" : false, "suffix" : "" }, { "dropping-particle" : "", "family" : "Bar", "given" : "Moshe", "non-dropping-particle" : "", "parse-names" : false, "suffix" : "" } ], "id" : "ITEM-1", "issued" : { "date-parts" : [ [ "2015" ] ] }, "number-of-pages" : "331", "title" : "Scene Vision: Making Sense of What We See", "type" : "book" }, "uris" : [ "http://www.mendeley.com/documents/?uuid=6c949152-ab0d-4df1-8bb5-1ff6922364b6" ] } ], "mendeley" : { "formattedCitation" : "(Kveraga &amp; Bar, 2015)", "manualFormatting" : "(see Kveraga &amp; Bar, 2015 for a thorough treatment of the topic)", "plainTextFormattedCitation" : "(Kveraga &amp; Bar, 2015)", "previouslyFormattedCitation" : "(Kveraga &amp; Bar, 2015)" }, "properties" : {  }, "schema" : "https://github.com/citation-style-language/schema/raw/master/csl-citation.json" }</w:instrText>
      </w:r>
      <w:r>
        <w:fldChar w:fldCharType="separate"/>
      </w:r>
      <w:r w:rsidRPr="00BE1935">
        <w:rPr>
          <w:noProof/>
        </w:rPr>
        <w:t>(</w:t>
      </w:r>
      <w:r>
        <w:rPr>
          <w:noProof/>
        </w:rPr>
        <w:t xml:space="preserve">see </w:t>
      </w:r>
      <w:r w:rsidRPr="00BE1935">
        <w:rPr>
          <w:noProof/>
        </w:rPr>
        <w:t>Kveraga &amp; Bar, 2015</w:t>
      </w:r>
      <w:r>
        <w:rPr>
          <w:noProof/>
        </w:rPr>
        <w:t xml:space="preserve"> for a thorough treatment of the topic</w:t>
      </w:r>
      <w:r w:rsidRPr="00BE1935">
        <w:rPr>
          <w:noProof/>
        </w:rPr>
        <w:t>)</w:t>
      </w:r>
      <w:r>
        <w:fldChar w:fldCharType="end"/>
      </w:r>
      <w:r>
        <w:t xml:space="preserve">. This sampling behavior is of particular interest as it is often </w:t>
      </w:r>
      <w:r>
        <w:lastRenderedPageBreak/>
        <w:t xml:space="preserve">measurable. If the information being studies is all visual (such as a computer screen task), the eyes will be the only sampling medium and, as such, the movement of the eyes in some way determines the information which can be encoded. Eye movements have been successfully used to identify critical differences between viewing patterns in hippocampal damaged individuals and comparison participants due to memory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"id" : "ITEM-2",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"ITEM-2",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"(Neal J. Cohen &amp; Banich, 2003; Deborah E. Hannula &amp; Ranganath, 2009)", "plainTextFormattedCitation" : "(Neal J. Cohen &amp; Banich, 2003; Deborah E. Hannula &amp; Ranganath, 2009)", "previouslyFormattedCitation" : "(Neal J. Cohen &amp; Banich, 2003; Deborah E. Hannula &amp; Ranganath, 2009)" }, "properties" : {  }, "schema" : "https://github.com/citation-style-language/schema/raw/master/csl-citation.json" }</w:instrText>
      </w:r>
      <w:r>
        <w:fldChar w:fldCharType="separate"/>
      </w:r>
      <w:r w:rsidRPr="00563ABB">
        <w:rPr>
          <w:noProof/>
        </w:rPr>
        <w:t>(Neal J. Cohen &amp; Banich, 2003; Deborah E. Hannula &amp; Ranganath, 2009)</w:t>
      </w:r>
      <w:r>
        <w:fldChar w:fldCharType="end"/>
      </w:r>
      <w:r>
        <w:t xml:space="preserve">. In Virtual Reality or Real-World environments, navigation (the combination of body-movement and eye-movement) provides a more flexible form of sampling (and, in fact, eye movements can be a subset of this sampling as the technology to sample eye movement at the same time as head movement and environment position has been available for nearly 20 years; </w:t>
      </w:r>
      <w:r>
        <w:fldChar w:fldCharType="begin" w:fldLock="1"/>
      </w:r>
      <w:r w:rsidR="00EB50C9">
        <w:instrText>ADDIN CSL_CITATION { "citationItems" : [ { "id" : "ITEM-1", "itemData" : { "DOI" : "10.1145/355017.355031", "ISBN" : "1581132808", "author" : [ { "dropping-particle" : "", "family" : "Duchowski", "given" : "Andrew T.", "non-dropping-particle" : "", "parse-names" : false, "suffix" : "" }, { "dropping-particle" : "", "family" : "Shivashankaraiah", "given" : "Vinay", "non-dropping-particle" : "", "parse-names" : false, "suffix" : "" }, { "dropping-particle" : "", "family" : "Rawls", "given" : "Tim", "non-dropping-particle" : "", "parse-names" : false, "suffix" : "" }, { "dropping-particle" : "", "family" : "Gramopadhye", "given" : "Anand K.", "non-dropping-particle" : "", "parse-names" : false, "suffix" : "" }, { "dropping-particle" : "", "family" : "Melloy", "given" : "Brian J.", "non-dropping-particle" : "", "parse-names" : false, "suffix" : "" }, { "dropping-particle" : "", "family" : "Kanki", "given" : "Barbara", "non-dropping-particle" : "", "parse-names" : false, "suffix" : "" } ], "container-title" : "Proceedings of the symposium on Eye tracking research &amp; applications - ETRA '00", "id" : "ITEM-1", "issued" : { "date-parts" : [ [ "2000" ] ] }, "page" : "89-96", "publisher" : "ACM Press", "publisher-place" : "New York, New York, USA", "title" : "Binocular eye tracking in virtual reality for inspection training", "type" : "paper-conference" }, "uris" : [ "http://www.mendeley.com/documents/?uuid=fa600ae6-f0ae-4cb6-ade0-f3e59b490c11" ] } ], "mendeley" : { "formattedCitation" : "(Duchowski et al., 2000)", "manualFormatting" : "Duchowski et al., 2000", "plainTextFormattedCitation" : "(Duchowski et al., 2000)", "previouslyFormattedCitation" : "(Duchowski et al., 2000)" }, "properties" : {  }, "schema" : "https://github.com/citation-style-language/schema/raw/master/csl-citation.json" }</w:instrText>
      </w:r>
      <w:r>
        <w:fldChar w:fldCharType="separate"/>
      </w:r>
      <w:r w:rsidRPr="00BE1935">
        <w:rPr>
          <w:noProof/>
        </w:rPr>
        <w:t>Duchowski et al., 2000</w:t>
      </w:r>
      <w:r>
        <w:fldChar w:fldCharType="end"/>
      </w:r>
      <w:r>
        <w:t xml:space="preserve">). In either case, sampling comes down to a stream of information which is received by the system whose contents can be guided by in-the-moment demands; in fact the Covert, Rapid, Action-Memory Simulation (CRAMS) model specifically addresses this sort of rapid, in the moment, memory guided decision making, suggesting that prefrontal-hippocampal interactions provide rapid simulations of potential outcomes of decisions in order to guide behavior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If the task at hand has few demands, very little sampling will be required, however, in a demanding task, extensive sampling may be required to acquire the necessary information. Task are sometimes designed to require participants to sample particular aspects of an environment (via masking all but some small region of the environment, a la </w:t>
      </w:r>
      <w:r>
        <w:fldChar w:fldCharType="begin" w:fldLock="1"/>
      </w:r>
      <w:r w:rsidR="00EB50C9">
        <w:instrText>ADDIN CSL_CITATION { "citationItems" : [ { "id" : "ITEM-1", "itemData" : { "abstract" : "Oftentimes, adaptive behavior relies on using memory for past events to guide upcoming decisions. To achieve this, memory structures in the brain interact with structures that exert cognitive control over the expression of such memories. This thesis investigated such interactions \u2013 the use of memory representations recently formed to guide adaptive behavior in the moment. The medial temporal lobe (MTL) is critical for human memory. Its role in memory at long delays is well-established, while its contribution to memory at short delays had not been appreciated until recently, when studies specifically targeted the kind of processing it has come to be known for \u2013 binding of arbitrary relations among items in scenes or events into relational memory representations. In contrast, the role of the prefrontal cortex (PFC) in memory on this timescale has been well studied. One consequence of new insights about the role of MTL in memory under short delays is the question of how PFC fits into the picture. The framework for the work performed here is that the PFC exerts cognitive control over relational memory representations supported by the MTL. The first experiment further shortened the delay, and investigated the role of the hippocampus in relational binding when there was no imposed delay. Using a restricted viewing paradigm, it was found that the hippocampus was critical for binding sequential glimpses into a coherent representation to guide exploration of a scene. The result demonstrated that, through its role in relational binding, the hippocampus contributes to task performance regardless of delays. The second experiment followed up on this finding, and investigated control processes carried out by the PFC that interact with MTL-based relational representations during ongoing behavior. iii Using fMRI, PFC-MTL interactions were studied using a search task that required frequent updates of cue-outcome relations. It was found that both the PFC and the hippocampus were involved during ongoing task performance but they displayed different activity profiles. Negatively correlated activity between the PFC and the hippocampus further suggested that the two regions were important for different aspects of the task. The third experiment focused on one type of cognitive control exerted by the PFC \u2013 interference resolution. In an fMRI experiment, it was found that the inferior frontal gyrus was active during interference resolution caused by recently studied object-loca\u2026", "author" : [ { "dropping-particle" : "", "family" : "Yee", "given" : "Ting Sum Lydia", "non-dropping-particle" : "", "parse-names" : false, "suffix" : "" } ], "id" : "ITEM-1", "issued" : { "date-parts" : [ [ "2012" ] ] }, "number-of-pages" : "137", "publisher" : "University of Illinois Urbana-Champaign", "title" : "Medial Temporal Lobe and Prefrontal Cortex Contributions to Memory Expressed on Short Timescales", "type" : "thesis" }, "uris" : [ "http://www.mendeley.com/documents/?uuid=5f7bf909-0076-4381-9dbf-d4771ce80792" ] } ], "mendeley" : { "formattedCitation" : "(Yee, 2012)", "manualFormatting" : "Yee, 2012", "plainTextFormattedCitation" : "(Yee, 2012)", "previouslyFormattedCitation" : "(Yee, 2012)" }, "properties" : {  }, "schema" : "https://github.com/citation-style-language/schema/raw/master/csl-citation.json" }</w:instrText>
      </w:r>
      <w:r>
        <w:fldChar w:fldCharType="separate"/>
      </w:r>
      <w:r w:rsidRPr="00341020">
        <w:rPr>
          <w:noProof/>
        </w:rPr>
        <w:t>Yee, 2012</w:t>
      </w:r>
      <w:r>
        <w:fldChar w:fldCharType="end"/>
      </w:r>
      <w:r>
        <w:t>, or by forcing the participant to acknowledge sampling of particular aspects of the environment before proceeding, for example), and these demands may also bias behavior in particular ways. Sampling is a complicated topic, and as such, it will only be examined in relation to the test performance and not in a more holistic, information rich manner.</w:t>
      </w:r>
    </w:p>
    <w:p w14:paraId="1E7A08E7" w14:textId="77777777" w:rsidR="004C38FD" w:rsidRPr="004C38FD" w:rsidRDefault="007353F3" w:rsidP="008600D6">
      <w:pPr>
        <w:pStyle w:val="Heading2"/>
      </w:pPr>
      <w:bookmarkStart w:id="5" w:name="_Toc505879078"/>
      <w:r>
        <w:t xml:space="preserve">1.2 </w:t>
      </w:r>
      <w:r w:rsidR="004C38FD">
        <w:t>Overview of Chapters</w:t>
      </w:r>
      <w:bookmarkEnd w:id="5"/>
    </w:p>
    <w:p w14:paraId="4AB43F76" w14:textId="77777777" w:rsidR="00566C24" w:rsidRDefault="00566C24" w:rsidP="00AA15F8">
      <w:pPr>
        <w:spacing w:line="360" w:lineRule="auto"/>
      </w:pPr>
      <w:r>
        <w:t xml:space="preserve">The remainder of this document will discuss algorithmic and mathematical formulations </w:t>
      </w:r>
      <w:r w:rsidR="003732FA">
        <w:t>of domains and entities in reconstruction tasks,</w:t>
      </w:r>
      <w:r>
        <w:t xml:space="preserve"> </w:t>
      </w:r>
      <w:r w:rsidR="003732FA">
        <w:t xml:space="preserve">starting, specifically, with </w:t>
      </w:r>
      <w:r>
        <w:t>the aforementioned example of 2D space</w:t>
      </w:r>
      <w:r w:rsidR="003732FA">
        <w:t>, validating the methods in hippocampal damaged patients.</w:t>
      </w:r>
      <w:r>
        <w:t xml:space="preserve"> </w:t>
      </w:r>
      <w:r w:rsidR="003732FA">
        <w:t xml:space="preserve">These methods will be used to show </w:t>
      </w:r>
      <w:r>
        <w:t xml:space="preserve">that hippocampal damage does uniquely impair some, but not all, measures of performance in reconstruction (Chapter </w:t>
      </w:r>
      <w:r w:rsidR="00941DA3">
        <w:t>2</w:t>
      </w:r>
      <w:r>
        <w:t xml:space="preserve">). Later sections will </w:t>
      </w:r>
      <w:r w:rsidR="003732FA">
        <w:t xml:space="preserve">show how </w:t>
      </w:r>
      <w:r>
        <w:t xml:space="preserve">these methods </w:t>
      </w:r>
      <w:r w:rsidR="003732FA">
        <w:t xml:space="preserve">can be applied </w:t>
      </w:r>
      <w:r>
        <w:t xml:space="preserve">to a temporal domain and show how, despite its differences, temporal memory representations may be treated in much the same way as spatial memory representations (Chapter </w:t>
      </w:r>
      <w:r w:rsidR="00941DA3">
        <w:t>3</w:t>
      </w:r>
      <w:r>
        <w:t>)</w:t>
      </w:r>
      <w:r w:rsidR="003732FA">
        <w:t xml:space="preserve"> under this theoretical framework</w:t>
      </w:r>
      <w:r>
        <w:t xml:space="preserve">. Temporal and spatial domains may share many similarities, but errors in each may be distinct in other ways which can be seen in reconstruction performance. In particular, contextual information may have a similar influence on memory in both space and time, when it comes to precise remembering of location </w:t>
      </w:r>
      <w:r>
        <w:lastRenderedPageBreak/>
        <w:t xml:space="preserve">information, but relational information may be in some way different in these two domains. Finally, we will examine aspects of sampling of a domain which might influence the ability to remember and reconstruct information (Chapter </w:t>
      </w:r>
      <w:r w:rsidR="00941DA3">
        <w:t>4</w:t>
      </w:r>
      <w:r w:rsidR="00180A7E">
        <w:t xml:space="preserve">), and we will specifically demonstrate how changes in navigation and exploration behavior relate to changes in various memory measures such that rapid </w:t>
      </w:r>
      <w:r w:rsidR="00A65013">
        <w:t>changes</w:t>
      </w:r>
      <w:r w:rsidR="00180A7E">
        <w:t xml:space="preserve"> in systematicity and complexity of navigation relate to </w:t>
      </w:r>
      <w:r w:rsidR="00C956EA">
        <w:t xml:space="preserve">faster improvement of </w:t>
      </w:r>
      <w:r w:rsidR="00180A7E">
        <w:t>subsequent relational memory performance</w:t>
      </w:r>
      <w:r w:rsidR="00C956EA">
        <w:t xml:space="preserve">, and faster increases in </w:t>
      </w:r>
      <w:r w:rsidR="00247215">
        <w:t>temporal-</w:t>
      </w:r>
      <w:r w:rsidR="00C956EA">
        <w:t xml:space="preserve">contiguity of </w:t>
      </w:r>
      <w:r w:rsidR="002E59E4">
        <w:t>navigation</w:t>
      </w:r>
      <w:r w:rsidR="00C956EA">
        <w:t xml:space="preserve"> relates to faster improvements in several aspects of relational and contextual memory</w:t>
      </w:r>
      <w:r w:rsidR="00180A7E">
        <w:t>.</w:t>
      </w:r>
    </w:p>
    <w:p w14:paraId="7FF37EE2" w14:textId="77777777" w:rsidR="004C38FD" w:rsidRDefault="007353F3" w:rsidP="004C38FD">
      <w:pPr>
        <w:pStyle w:val="Heading4"/>
      </w:pPr>
      <w:bookmarkStart w:id="6" w:name="_Hlk506045172"/>
      <w:r>
        <w:t xml:space="preserve">1.2.1 </w:t>
      </w:r>
      <w:r w:rsidR="004C38FD">
        <w:t>Reconstructing Relational Information</w:t>
      </w:r>
    </w:p>
    <w:p w14:paraId="3B57AF52" w14:textId="77777777" w:rsidR="00566C24" w:rsidRDefault="00566C24" w:rsidP="00AA15F8">
      <w:pPr>
        <w:spacing w:line="360" w:lineRule="auto"/>
      </w:pPr>
      <w:r>
        <w:t xml:space="preserve">In the </w:t>
      </w:r>
      <w:r w:rsidR="00941DA3">
        <w:t>second</w:t>
      </w:r>
      <w:r>
        <w:t xml:space="preserve"> Chapter, a computational framework based on the theories outlined so far in the introduction is established which attempts to approach the task of inferring information about spatial reconstruction performance in hippocampal damaged patients from a principled perspective, making as few assumptions as possible and carefully defining different </w:t>
      </w:r>
      <w:r>
        <w:rPr>
          <w:i/>
        </w:rPr>
        <w:t>types</w:t>
      </w:r>
      <w:r>
        <w:t xml:space="preserve"> of spatial relational information which are quantifiable in a reconstruction. Previous work has identified misplacement (i.e. the sum of Euclidean distance of the reconstructed locations of items to their target locations) as an error which shows greater magnitude in hippocampal damaged patients than comparison participants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9D7CAE">
        <w:rPr>
          <w:noProof/>
        </w:rPr>
        <w:t>(Huttenlocher &amp; Presson, 1979)</w:t>
      </w:r>
      <w:r>
        <w:fldChar w:fldCharType="end"/>
      </w:r>
      <w:r>
        <w:t xml:space="preserve">, and more recent work has hypothesized that some of this may be due to swapping of item identities between otherwise remembered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9D7CAE">
        <w:rPr>
          <w:noProof/>
        </w:rPr>
        <w:t>(Watson et al., 2013)</w:t>
      </w:r>
      <w:r>
        <w:fldChar w:fldCharType="end"/>
      </w:r>
      <w:r>
        <w:t xml:space="preserve">. The work here expands on these ideas with a far more precise mathematical formulation of errors involving misassignments of items, global transformations (i.e. translation, scaling, and rotation), and swaps/cycles of items which are misassigned as a group. 3 hippocampal damaged patients are evaluated in a computer-based spatial reconstruction task with 6 unique items and 32 trials. 9 age, sex, and education matched comparison participants perform the same task. In agreement with previous theories of relational memory and hippocampal damage </w:t>
      </w:r>
      <w:r w:rsidR="005F3E32">
        <w:fldChar w:fldCharType="begin" w:fldLock="1"/>
      </w:r>
      <w:r w:rsidR="004C7410">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"ITEM-7",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Vargha-Khadem, 1997; Wilson &amp; Hulme, 1983)",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Vargha-Khadem, 1997; Wilson &amp; Hulme, 1983)", "previouslyFormattedCitation" : "(Aggleton &amp; Brown, 1999; Neal J. Cohen &amp; Eichenbaum, 1993; Damasio, 1989; Howard Eichenbaum &amp; Cohen, 2001; Konkel, 2009; Konkel et al., 2008; Vargha-Khadem, 1997; Wilson &amp; Hulme, 1983)" }, "properties" : {  }, "schema" : "https://github.com/citation-style-language/schema/raw/master/csl-citation.json" }</w:instrText>
      </w:r>
      <w:r w:rsidR="005F3E32">
        <w:fldChar w:fldCharType="separate"/>
      </w:r>
      <w:r w:rsidR="005F3E32">
        <w:rPr>
          <w:noProof/>
        </w:rPr>
        <w:t>(</w:t>
      </w:r>
      <w:r w:rsidR="005F3E32" w:rsidRPr="00BD027A">
        <w:rPr>
          <w:noProof/>
        </w:rPr>
        <w:t>Cohen &amp; Eichenbaum, 1993; Eichenbaum &amp; Cohen, 2001; Konkel</w:t>
      </w:r>
      <w:r w:rsidR="005F3E32">
        <w:rPr>
          <w:noProof/>
        </w:rPr>
        <w:t xml:space="preserve"> &amp; Cohen</w:t>
      </w:r>
      <w:r w:rsidR="005F3E32" w:rsidRPr="00BD027A">
        <w:rPr>
          <w:noProof/>
        </w:rPr>
        <w:t>, 2009; Konkel, Warren, Duff, Tranel, &amp; Cohen, 2008)</w:t>
      </w:r>
      <w:r w:rsidR="005F3E32">
        <w:fldChar w:fldCharType="end"/>
      </w:r>
      <w:r w:rsidR="005F3E32">
        <w:t>,</w:t>
      </w:r>
      <w:r>
        <w:t xml:space="preserve"> single-item misassignments (i.e. placing of an item in another item’s location without any presumption about where the item which should’ve occupied that location was placed) are significantly more common in hippocampal damaged individuals than comparisons. However, patients and comparisons do not show a difference in the number of overall locations which are correctly reconstructed with some item (though not necessarily the correct item identity). This suggests that hippocampal patients are able to maintain certain relational information (i.e. general studied locations), potentially via an alternate representation that leverages other brain regions and/or memory systems.</w:t>
      </w:r>
    </w:p>
    <w:p w14:paraId="2DEDA326" w14:textId="77777777" w:rsidR="00566C24" w:rsidRDefault="00566C24" w:rsidP="00AA15F8">
      <w:pPr>
        <w:spacing w:line="360" w:lineRule="auto"/>
      </w:pPr>
      <w:r>
        <w:lastRenderedPageBreak/>
        <w:t xml:space="preserve">Furthermore, despite previously identified differences in swapping between patient and comparison participants, with these more sensitive measures, we show that this difference is only present at low set-sizes (i.e. few items, &lt;=4, in the reconstruction). At 5 items, comparison participants begin to commit identity-location spatial relational errors and, at this point, we find that no difference is present between patients and comparisons in the number of compound errors (swaps and cycles of items). Additionally, although identity information does account for the majority of the difference between patient and comparison participants, a significant difference remains in their misplacement even after all corrections are made. This “local” misplacement may represent a deficit in precision as described by others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 "plainTextFormattedCitation" : "(Kolarik et al., 2016, 2017; Yonelinas, 2013)", "previouslyFormattedCitation" : "(Kolarik et al., 2016, 2017; Yonelinas, 2013)" }, "properties" : {  }, "schema" : "https://github.com/citation-style-language/schema/raw/master/csl-citation.json" }</w:instrText>
      </w:r>
      <w:r>
        <w:fldChar w:fldCharType="separate"/>
      </w:r>
      <w:r w:rsidR="004C7410" w:rsidRPr="004C7410">
        <w:rPr>
          <w:noProof/>
        </w:rPr>
        <w:t>(Kolarik et al., 2016, 2017; Yonelinas, 2013)</w:t>
      </w:r>
      <w:r>
        <w:fldChar w:fldCharType="end"/>
      </w:r>
      <w:r>
        <w:t>.</w:t>
      </w:r>
    </w:p>
    <w:p w14:paraId="1098B1CA" w14:textId="77777777" w:rsidR="005035E2" w:rsidRPr="00B014D4" w:rsidRDefault="00566C24" w:rsidP="00AA15F8">
      <w:pPr>
        <w:spacing w:line="360" w:lineRule="auto"/>
      </w:pPr>
      <w:r>
        <w:t xml:space="preserve">This work serves two primary purposes: first, the paper establishes a methodological framework for making inferences about spatial reconstruction performance (and, in general, reconstruction performance in any domain) which makes minimal assumptions and approaches the issue from a principled perspective. Second, the work </w:t>
      </w:r>
      <w:r w:rsidR="00173DD7">
        <w:t xml:space="preserve">clarifies the </w:t>
      </w:r>
      <w:r>
        <w:t xml:space="preserve">previous theoretical accounts of relational memory and the hippocampus </w:t>
      </w:r>
      <w:r w:rsidR="00173DD7">
        <w:t>by showing that</w:t>
      </w:r>
      <w:r>
        <w:t xml:space="preserve"> it is the arbitrary identity-location information (i.e. the information which “could have just as easily been anything”) which is impaired in hippocampal damaged patients, not the overall location information. This work speculates as to how such information might be maintained or represented, but future studies which are not part of this work will be necessary to clarify how some relational information might still be maintained via alternate mechanisms.</w:t>
      </w:r>
    </w:p>
    <w:p w14:paraId="4CE942B6" w14:textId="77777777" w:rsidR="004C38FD" w:rsidRDefault="007353F3" w:rsidP="00E6156C">
      <w:pPr>
        <w:pStyle w:val="Heading4"/>
      </w:pPr>
      <w:r>
        <w:t xml:space="preserve">1.2.2 </w:t>
      </w:r>
      <w:r w:rsidR="004C38FD" w:rsidRPr="004C38FD">
        <w:t>Memory</w:t>
      </w:r>
      <w:r w:rsidR="004C38FD">
        <w:t xml:space="preserve"> during </w:t>
      </w:r>
      <w:r w:rsidR="004C38FD" w:rsidRPr="004C38FD">
        <w:t>Time Travel: Spatiotemporal Navigation, Contextual Boundaries, and Relational Memory Errors in Virtual Reality</w:t>
      </w:r>
    </w:p>
    <w:p w14:paraId="2BB12007" w14:textId="77777777" w:rsidR="00566C24" w:rsidRDefault="00566C24" w:rsidP="00AA15F8">
      <w:pPr>
        <w:spacing w:line="360" w:lineRule="auto"/>
      </w:pPr>
      <w:r>
        <w:t xml:space="preserve">Beyond just the spatial domain, episodic memory (which is critically supported by the hippocampus; </w:t>
      </w:r>
      <w:r>
        <w:fldChar w:fldCharType="begin" w:fldLock="1"/>
      </w:r>
      <w:r w:rsidR="004C7410">
        <w:instrText>ADDIN CSL_CITATION { "citationItems" : [ { "id" : "ITEM-1", "itemData" : { "DOI" : "10.1146/annurev.psych.53.100901.135114", "ISBN" : "0066-4308 (Print) 0066-4308", "ISSN" : "0066-4308", "PMID" : "11752477", "abstract" : "\u25aa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"http://www.mendeley.com/documents/?uuid=2d0ebcaf-9d63-471e-90d5-a80fd086f741" ] } ], "mendeley" : { "formattedCitation" : "(Tulving, 2002)", "manualFormatting" : "Tulving, 2002a", "plainTextFormattedCitation" : "(Tulving, 2002)", "previouslyFormattedCitation" : "(Tulving, 2002)" }, "properties" : {  }, "schema" : "https://github.com/citation-style-language/schema/raw/master/csl-citation.json" }</w:instrText>
      </w:r>
      <w:r>
        <w:fldChar w:fldCharType="separate"/>
      </w:r>
      <w:r w:rsidRPr="009D7CAE">
        <w:rPr>
          <w:noProof/>
        </w:rPr>
        <w:t>Tulving, 2002a</w:t>
      </w:r>
      <w:r>
        <w:fldChar w:fldCharType="end"/>
      </w:r>
      <w:r>
        <w:t xml:space="preserve">) involves the temporal domain as well. There is an extensive literature studying the temporal domain showing that humans naturally segment events into discrete regions in time </w:t>
      </w:r>
      <w:r>
        <w:fldChar w:fldCharType="begin" w:fldLock="1"/>
      </w:r>
      <w:r w:rsidR="004C7410">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"mendeley" : { "formattedCitation" : "(Zacks et al., 2007)", "plainTextFormattedCitation" : "(Zacks et al., 2007)", "previouslyFormattedCitation" : "(Zacks et al., 2007)" }, "properties" : {  }, "schema" : "https://github.com/citation-style-language/schema/raw/master/csl-citation.json" }</w:instrText>
      </w:r>
      <w:r>
        <w:fldChar w:fldCharType="separate"/>
      </w:r>
      <w:r w:rsidR="004C7410" w:rsidRPr="004C7410">
        <w:rPr>
          <w:noProof/>
        </w:rPr>
        <w:t>(Zacks et al., 2007)</w:t>
      </w:r>
      <w:r>
        <w:fldChar w:fldCharType="end"/>
      </w:r>
      <w:r>
        <w:t xml:space="preserve">, that contextual boundaries impact perceived distances across time </w:t>
      </w:r>
      <w:r>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9D7CAE">
        <w:rPr>
          <w:noProof/>
        </w:rPr>
        <w:t>(DuBrow &amp; Davachi, 2013)</w:t>
      </w:r>
      <w:r>
        <w:fldChar w:fldCharType="end"/>
      </w:r>
      <w:r>
        <w:t xml:space="preserve">, that order memory is impacted by recency, contiguity, and primacy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Shankar, Aue, &amp; Criss, 2015)", "plainTextFormattedCitation" : "(Howard, Shankar, Aue, &amp; Criss, 2015)", "previouslyFormattedCitation" : "(Howard, Shankar, Aue, &amp; Criss, 2015)" }, "properties" : {  }, "schema" : "https://github.com/citation-style-language/schema/raw/master/csl-citation.json" }</w:instrText>
      </w:r>
      <w:r>
        <w:fldChar w:fldCharType="separate"/>
      </w:r>
      <w:r w:rsidRPr="009D7CAE">
        <w:rPr>
          <w:noProof/>
        </w:rPr>
        <w:t>(Howard, Shankar, Aue, &amp; Criss, 2015)</w:t>
      </w:r>
      <w:r>
        <w:fldChar w:fldCharType="end"/>
      </w:r>
      <w:r>
        <w:t xml:space="preserve">, and an enormous litany of other discoveries, all which make the same crucial assumption – that time need always be sampled </w:t>
      </w:r>
      <w:r w:rsidR="00173DD7">
        <w:t>unidirectionally and in isolation of space, despite the fact that space and time are being constantly sampled together and memory for temporal events may involve more flexible representations than just a unidirectional sampling allows us to examine</w:t>
      </w:r>
      <w:r>
        <w:t xml:space="preserve">. The work presented in this section shows that this assumption is not necessary and space and time can be put on a more equal footing, allowing free </w:t>
      </w:r>
      <w:r w:rsidR="002E59E4">
        <w:t>navigation</w:t>
      </w:r>
      <w:r>
        <w:t xml:space="preserve"> of both domains simultaneously (known as a Spatiotemporal Navigation Task) in Virtual Reality (VR). Virtual Reality allows increased measurement </w:t>
      </w:r>
      <w:r>
        <w:lastRenderedPageBreak/>
        <w:t xml:space="preserve">and control capabilities over other methods, increasing a sense of presence, and providing greater ecological validity than more traditional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"id" : "ITEM-2", "itemData" : { "DOI" : "10.1016/j.compenvurbsys.2015.09.006", "ISSN" : "01989715", "abstract" : "Virtual reality (VR) allows for highly-detailed observations, accurate behavior measurements, and systematic environmental manipulations under controlled laboratory circumstances. It therefore has the potential to be a valuable research tool for studies in human-environment interaction, such as building usability studies and post- as well as pre-occupancy building evaluation in architectural research and practice. In order to fully understand VR as a valid environmental representation, it is essential to examine to what extent not only user cognition and behavior, but also users' experiences are analogous in real and virtual environments. This work presents a multi-method approach with two studies that investigated the correspondence of building users' experience in a real conference center and a highly-detailed virtual model of the same building as well as a third study that virtually implemented systematic redesigns to the existing building layout. In the context of reporting users' experiential building evaluations, this article discusses the potential, prerequisites and opportunities for the implementation of virtual environments as an empirical research tool in the field of human-environment interaction. Based on quantitative data, few statistically significant differences between ratings of the real and the virtual building were found; however analyses based on qualitative data revealed differences relating to atmospherics. The main conclusion of this article is that VR has a strong potential to be used as an empirical research tool in psychological and architectural research and that future studies could supplement behavioral validation.", "author" : [ { "dropping-particle" : "", "family" : "Kuliga", "given" : "S. F.", "non-dropping-particle" : "", "parse-names" : false, "suffix" : "" }, { "dropping-particle" : "", "family" : "Thrash", "given" : "T.", "non-dropping-particle" : "", "parse-names" : false, "suffix" : "" }, { "dropping-particle" : "", "family" : "Dalton", "given" : "R. C.", "non-dropping-particle" : "", "parse-names" : false, "suffix" : "" }, { "dropping-particle" : "", "family" : "H\u00f6lscher", "given" : "C.", "non-dropping-particle" : "", "parse-names" : false, "suffix" : "" } ], "container-title" : "Computers, Environment and Urban Systems", "id" : "ITEM-2", "issued" : { "date-parts" : [ [ "2015", "10" ] ] }, "page" : "363-375", "title" : "Virtual reality as an empirical research tool - Exploring user experience in a real building and a corresponding virtual model", "type" : "article-journal", "volume" : "54" }, "uris" : [ "http://www.mendeley.com/documents/?uuid=d9816b3d-16ec-49e6-bb77-027fbd4103f3" ] } ], "mendeley" : { "formattedCitation" : "(Kuliga, Thrash, Dalton, &amp; H\u00f6lscher, 2015; Schultheis, Himelstein, &amp; Rizzo, 2002)", "plainTextFormattedCitation" : "(Kuliga, Thrash, Dalton, &amp; H\u00f6lscher, 2015; Schultheis, Himelstein, &amp; Rizzo, 2002)", "previouslyFormattedCitation" : "(Kuliga, Thrash, Dalton, &amp; H\u00f6lscher, 2015; Schultheis, Himelstein, &amp; Rizzo, 2002)" }, "properties" : {  }, "schema" : "https://github.com/citation-style-language/schema/raw/master/csl-citation.json" }</w:instrText>
      </w:r>
      <w:r>
        <w:fldChar w:fldCharType="separate"/>
      </w:r>
      <w:r w:rsidRPr="009D7CAE">
        <w:rPr>
          <w:noProof/>
        </w:rPr>
        <w:t>(Kuliga, Thrash, Dalton, &amp; Hölscher, 2015; Schultheis, Himelstein, &amp; Rizzo, 2002)</w:t>
      </w:r>
      <w:r>
        <w:fldChar w:fldCharType="end"/>
      </w:r>
      <w:r>
        <w:t xml:space="preserve">. Many of the same effects seen in more traditional tasks can be seen in this spatiotemporal navigation task (context boundary effects – in which items which share context are remembered as closer together and items across contexts further apart; misassignments – where one event </w:t>
      </w:r>
      <w:r w:rsidR="00173DD7">
        <w:t xml:space="preserve">(i.e. an entity whose identity is associated with a specific spatiotemporal location) </w:t>
      </w:r>
      <w:r>
        <w:t xml:space="preserve">is placed in another event’s location; overall misplacement improvement </w:t>
      </w:r>
      <w:r w:rsidR="00173DD7">
        <w:t>(</w:t>
      </w:r>
      <w:r>
        <w:t>i.e. the sum of the Euclidean distances</w:t>
      </w:r>
      <w:r w:rsidR="00173DD7">
        <w:t xml:space="preserve"> of all events to their targets) due to repeated study of the same events</w:t>
      </w:r>
      <w:r>
        <w:t>. While many of these effects are similar to previous tasks, despite the present study allowing for the ability to traverse the timeline freely, some unique differences can be found between space and time when comparing relational information in each domain.</w:t>
      </w:r>
    </w:p>
    <w:p w14:paraId="45267333" w14:textId="77777777" w:rsidR="00566C24" w:rsidRDefault="00566C24" w:rsidP="00AA15F8">
      <w:pPr>
        <w:spacing w:line="360" w:lineRule="auto"/>
      </w:pPr>
      <w:r>
        <w:t xml:space="preserve">Leveraging the methodological work from Chapter </w:t>
      </w:r>
      <w:r w:rsidR="00941DA3">
        <w:t>2</w:t>
      </w:r>
      <w:r>
        <w:t xml:space="preserve">, Chapter </w:t>
      </w:r>
      <w:r w:rsidR="00941DA3">
        <w:t>3</w:t>
      </w:r>
      <w:r>
        <w:t xml:space="preserve"> shows that misassignments in time (i.e. placing an event in another event’s temporal location) is far more likely than misassignment in space (i.e. placing an event in another event’s spatial location) in healthy young adults even with the ability to freely explore both domains. This difference is persistent across trials, with spatial misassignment dropping to near perfect accuracy by the last trial while temporal misassignment remains significantly higher. However, a significant linear trend is present in the temporal misassignment across trial suggesting it might eventually plateau if more trials were utilized. </w:t>
      </w:r>
      <w:r w:rsidR="00173DD7">
        <w:t xml:space="preserve">The ability to improve an understanding of </w:t>
      </w:r>
      <w:r w:rsidR="001E19AD">
        <w:t xml:space="preserve">the relational information contained within </w:t>
      </w:r>
      <w:r w:rsidR="00173DD7">
        <w:t xml:space="preserve">the temporal component of the </w:t>
      </w:r>
      <w:r w:rsidR="001E19AD">
        <w:t xml:space="preserve">set of </w:t>
      </w:r>
      <w:r w:rsidR="00173DD7">
        <w:t xml:space="preserve">events is particularly </w:t>
      </w:r>
      <w:r>
        <w:t xml:space="preserve">interesting in light of work by Howard Eichenbaum and colleagues showing the existence of time cells in the hippocampus which fire in relation to specific points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et al., 2013)", "plainTextFormattedCitation" : "(Howard Eichenbaum, 2014; B. Kraus et al., 2013)", "previouslyFormattedCitation" : "(Howard Eichenbaum, 2014; B. Kraus et al., 2013)" }, "properties" : {  }, "schema" : "https://github.com/citation-style-language/schema/raw/master/csl-citation.json" }</w:instrText>
      </w:r>
      <w:r>
        <w:fldChar w:fldCharType="separate"/>
      </w:r>
      <w:r w:rsidR="007B454C" w:rsidRPr="007B454C">
        <w:rPr>
          <w:noProof/>
        </w:rPr>
        <w:t>(Howard Eichenbaum, 2014; B. Kraus et al., 2013)</w:t>
      </w:r>
      <w:r>
        <w:fldChar w:fldCharType="end"/>
      </w:r>
      <w:r>
        <w:t xml:space="preserve">. </w:t>
      </w:r>
      <w:r w:rsidR="00173DD7">
        <w:t>It is unclear</w:t>
      </w:r>
      <w:r>
        <w:t xml:space="preserve"> if these time cells are firing in accordance with </w:t>
      </w:r>
      <w:r w:rsidR="00940598">
        <w:t>any temporally task-relevant stimuli, relating to a topological representation of time</w:t>
      </w:r>
      <w:r w:rsidR="00761DED">
        <w:t xml:space="preserve"> (i.e. where the relative distances between events are represented independently of a grid-like representation)</w:t>
      </w:r>
      <w:r w:rsidR="00940598">
        <w:t xml:space="preserve">, or firing exclusively in relation to some task start point (as is the experiments up until now), relating to a metric </w:t>
      </w:r>
      <w:r w:rsidR="00761DED">
        <w:t xml:space="preserve">(i.e. grid-like) </w:t>
      </w:r>
      <w:r w:rsidR="00940598">
        <w:t>representation of time</w:t>
      </w:r>
      <w:r w:rsidR="00761DED">
        <w:t xml:space="preserve"> </w:t>
      </w:r>
      <w:r w:rsidR="00761DED">
        <w:fldChar w:fldCharType="begin" w:fldLock="1"/>
      </w:r>
      <w:r w:rsidR="00761DED">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"(see Ekstrom &amp; Ranganath, 2017 for a discussion of the distinction between topological and metric representations)", "plainTextFormattedCitation" : "(Ekstrom &amp; Ranganath, 2017)", "previouslyFormattedCitation" : "(Ekstrom &amp; Ranganath, 2017)" }, "properties" : {  }, "schema" : "https://github.com/citation-style-language/schema/raw/master/csl-citation.json" }</w:instrText>
      </w:r>
      <w:r w:rsidR="00761DED">
        <w:fldChar w:fldCharType="separate"/>
      </w:r>
      <w:r w:rsidR="00761DED" w:rsidRPr="00761DED">
        <w:rPr>
          <w:noProof/>
        </w:rPr>
        <w:t>(</w:t>
      </w:r>
      <w:r w:rsidR="00761DED">
        <w:rPr>
          <w:noProof/>
        </w:rPr>
        <w:t xml:space="preserve">see </w:t>
      </w:r>
      <w:r w:rsidR="00761DED" w:rsidRPr="00761DED">
        <w:rPr>
          <w:noProof/>
        </w:rPr>
        <w:t>Ekstrom &amp; Ranganath, 2017</w:t>
      </w:r>
      <w:r w:rsidR="00761DED">
        <w:rPr>
          <w:noProof/>
        </w:rPr>
        <w:t xml:space="preserve"> for a discussion of the distinction between topological and metric representations</w:t>
      </w:r>
      <w:r w:rsidR="00761DED" w:rsidRPr="00761DED">
        <w:rPr>
          <w:noProof/>
        </w:rPr>
        <w:t>)</w:t>
      </w:r>
      <w:r w:rsidR="00761DED">
        <w:fldChar w:fldCharType="end"/>
      </w:r>
      <w:r>
        <w:t xml:space="preserve">. Based on what we know of other selective cells in the hippocampus (i.e. orientation selective), </w:t>
      </w:r>
      <w:r w:rsidR="00CC0BD9">
        <w:t>we</w:t>
      </w:r>
      <w:r w:rsidR="00940598">
        <w:t xml:space="preserve"> would</w:t>
      </w:r>
      <w:r>
        <w:t xml:space="preserve"> </w:t>
      </w:r>
      <w:r w:rsidR="00940598">
        <w:t>predict</w:t>
      </w:r>
      <w:r>
        <w:t xml:space="preserve"> that time cells </w:t>
      </w:r>
      <w:r w:rsidR="00940598">
        <w:t>should exist which fire relative</w:t>
      </w:r>
      <w:r>
        <w:t xml:space="preserve"> to </w:t>
      </w:r>
      <w:r w:rsidR="00940598">
        <w:t>task-relevant temporal stimuli, i.e. a topological representation of time. H</w:t>
      </w:r>
      <w:r>
        <w:t>owever</w:t>
      </w:r>
      <w:r w:rsidR="00940598">
        <w:t>,</w:t>
      </w:r>
      <w:r>
        <w:t xml:space="preserve"> without the manipulation allowing for </w:t>
      </w:r>
      <w:r w:rsidR="00940598">
        <w:t xml:space="preserve">the re-exploration of temporal moments, </w:t>
      </w:r>
      <w:r>
        <w:t>it is difficult to dissociate the two</w:t>
      </w:r>
      <w:r w:rsidR="00940598">
        <w:t xml:space="preserve"> possibilities as temporal relations always occur at precisely the same temporal distance from one another</w:t>
      </w:r>
      <w:r>
        <w:t xml:space="preserve">. This task presents a manipulation which might one day lead to a better understanding of these </w:t>
      </w:r>
      <w:r>
        <w:lastRenderedPageBreak/>
        <w:t>temporal representations</w:t>
      </w:r>
      <w:r w:rsidR="00940598">
        <w:t>, though this behavioral evidence, alone, will not be sufficient to disentangle these possibilities</w:t>
      </w:r>
      <w:r>
        <w:t>.</w:t>
      </w:r>
    </w:p>
    <w:p w14:paraId="6F1E5061" w14:textId="77777777" w:rsidR="00566C24" w:rsidRDefault="00566C24" w:rsidP="00AA15F8">
      <w:pPr>
        <w:spacing w:line="360" w:lineRule="auto"/>
      </w:pPr>
      <w:r>
        <w:t xml:space="preserve">This task does not </w:t>
      </w:r>
      <w:r w:rsidR="001E19AD">
        <w:t xml:space="preserve">only </w:t>
      </w:r>
      <w:r>
        <w:t xml:space="preserve">address spatial and temporal reconstruction; it also contains temporal contextual information in the form of changing background colors in the environment at different moments in time. Using these temporal contexts, temporal context boundary effects can be assessed. Although these effects have been looked at for temporal order memory in previous experiments </w:t>
      </w:r>
      <w:r>
        <w:fldChar w:fldCharType="begin" w:fldLock="1"/>
      </w:r>
      <w:r w:rsidR="007C3648">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"ITEM-2",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Ezzyat &amp; Davachi, 2014)", "plainTextFormattedCitation" : "(DuBrow &amp; Davachi, 2013; Ezzyat &amp; Davachi, 2014)", "previouslyFormattedCitation" : "(DuBrow &amp; Davachi, 2013; Ezzyat &amp; Davachi, 2014)" }, "properties" : {  }, "schema" : "https://github.com/citation-style-language/schema/raw/master/csl-citation.json" }</w:instrText>
      </w:r>
      <w:r>
        <w:fldChar w:fldCharType="separate"/>
      </w:r>
      <w:r w:rsidRPr="002B4E05">
        <w:rPr>
          <w:noProof/>
        </w:rPr>
        <w:t>(DuBrow &amp; Davachi, 2013; Ezzyat &amp; Davachi, 2014)</w:t>
      </w:r>
      <w:r>
        <w:fldChar w:fldCharType="end"/>
      </w:r>
      <w:r>
        <w:t xml:space="preserve">, those experiments never allowed the participant to freely transition between contexts at will, to (re)explore contexts as much as they would like, or retested on the same information several times (to assess improvements to contextual vs. overall memory). In this task, participants repeated the same event sequence 4 times, and showed improvements to their overall memory on each subsequent trial. However, despite improvements in performance across nearly every other metric, temporal context boundary effects did not diminish across trials. This strongly suggests that this “error” in placement is, in fact, a bias created by an organizational principle which uses context to separate groups of events from one another. This suggestion is consistent with other computational models of the impact of temporal context on memory </w:t>
      </w:r>
      <w:r>
        <w:fldChar w:fldCharType="begin" w:fldLock="1"/>
      </w:r>
      <w:r w:rsidR="00EB50C9">
        <w:instrText>ADDIN CSL_CITATION { "citationItems" : [ { "id" : "ITEM-1",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"ITEM-1", "issue" : "13", "issued" : { "date-parts" : [ [ "2014" ] ] }, "page" : "4692-4707", "title" : "A Unified Mathematical Framework for Coding Time, Space, and Sequences in the Hippocampal Region", "type" : "article-journal", "volume" : "34" }, "uris" : [ "http://www.mendeley.com/documents/?uuid=e55c6108-783b-4ac8-b2cc-72b3b440ced1" ] } ], "mendeley" : { "formattedCitation" : "(Howard et al., 2014)", "plainTextFormattedCitation" : "(Howard et al., 2014)", "previouslyFormattedCitation" : "(Howard et al., 2014)" }, "properties" : {  }, "schema" : "https://github.com/citation-style-language/schema/raw/master/csl-citation.json" }</w:instrText>
      </w:r>
      <w:r>
        <w:fldChar w:fldCharType="separate"/>
      </w:r>
      <w:r w:rsidRPr="00356DD5">
        <w:rPr>
          <w:noProof/>
        </w:rPr>
        <w:t>(Howard et al., 2014)</w:t>
      </w:r>
      <w:r>
        <w:fldChar w:fldCharType="end"/>
      </w:r>
      <w:r>
        <w:t>; however, these models do not generally allow for the assumption of free traversal of time.</w:t>
      </w:r>
    </w:p>
    <w:p w14:paraId="78FE85CE" w14:textId="77777777" w:rsidR="00566C24" w:rsidRDefault="00566C24" w:rsidP="00AA15F8">
      <w:pPr>
        <w:spacing w:line="360" w:lineRule="auto"/>
      </w:pPr>
      <w:r>
        <w:t xml:space="preserve">Interestingly, this contextual bias does not just impact memory for the relative distance between events, but contextual information also biases relational information in time (i.e. temporal misassignments, from earlier in this section). Across all trials, a significantly higher number of misassignments are to same-context locations that should occur by chance. Moreover, this effect actually increases across trials as the impact of context on distance judgements holds steady and the overall number of misassignments decreases, suggesting that this bias is not easily corrected with restudy and reflects an organizational principle which causes within-context items to be associated to each other but not necessarily with the same precision on an individual-item level. </w:t>
      </w:r>
    </w:p>
    <w:p w14:paraId="576037AE" w14:textId="77777777" w:rsidR="00566C24" w:rsidRDefault="00566C24" w:rsidP="00AA15F8">
      <w:pPr>
        <w:spacing w:line="360" w:lineRule="auto"/>
      </w:pPr>
      <w:r>
        <w:t>T</w:t>
      </w:r>
      <w:r w:rsidR="001E19AD">
        <w:t xml:space="preserve">ogether, this task and the mathematical framework from Chapter </w:t>
      </w:r>
      <w:r w:rsidR="00941DA3">
        <w:t>2</w:t>
      </w:r>
      <w:r>
        <w:t xml:space="preserve"> serve as a </w:t>
      </w:r>
      <w:r w:rsidR="001E19AD">
        <w:t xml:space="preserve">critical </w:t>
      </w:r>
      <w:r>
        <w:t xml:space="preserve">first step </w:t>
      </w:r>
      <w:r w:rsidR="001E19AD">
        <w:t xml:space="preserve">in forming a more comprehensive </w:t>
      </w:r>
      <w:r>
        <w:t xml:space="preserve">understanding of episodic memory and relational memory in </w:t>
      </w:r>
      <w:r w:rsidR="001E19AD">
        <w:t>space and time, simultaneously</w:t>
      </w:r>
      <w:r>
        <w:t>, showing that, when we put space and time on a more equal footing</w:t>
      </w:r>
      <w:r w:rsidR="001E19AD">
        <w:t xml:space="preserve"> (by allowing participants to freely sample both domains)</w:t>
      </w:r>
      <w:r>
        <w:t xml:space="preserve">, we can study </w:t>
      </w:r>
      <w:r w:rsidR="001E19AD">
        <w:t xml:space="preserve">memory for events </w:t>
      </w:r>
      <w:r>
        <w:t xml:space="preserve">with more flexibility and fidelity to illuminate critical elements of </w:t>
      </w:r>
      <w:r w:rsidR="001E19AD">
        <w:t xml:space="preserve">memory </w:t>
      </w:r>
      <w:r>
        <w:t>organization.</w:t>
      </w:r>
      <w:r w:rsidR="001E19AD">
        <w:t xml:space="preserve"> In particular, we show that relational memory in space and time may not be represented with precisely the same organization (as shown by drastically different relational memory errors in each domain) and that contextual information creates </w:t>
      </w:r>
      <w:r w:rsidR="001E19AD">
        <w:lastRenderedPageBreak/>
        <w:t>systematic biases in both distance judgements and relational memory errors which do not necessarily improve with restudy.</w:t>
      </w:r>
    </w:p>
    <w:p w14:paraId="2144F431" w14:textId="77777777" w:rsidR="004C38FD" w:rsidRDefault="007353F3" w:rsidP="004C38FD">
      <w:pPr>
        <w:pStyle w:val="Heading4"/>
      </w:pPr>
      <w:r>
        <w:t xml:space="preserve">1.2.3 </w:t>
      </w:r>
      <w:r w:rsidR="004C38FD">
        <w:t>Spatiotemporal Navigation, Sampling, and Information Encoding in Virtual Reality</w:t>
      </w:r>
    </w:p>
    <w:p w14:paraId="6D58B771" w14:textId="77777777" w:rsidR="00566C24" w:rsidRDefault="00566C24" w:rsidP="003E19B9">
      <w:pPr>
        <w:spacing w:line="360" w:lineRule="auto"/>
      </w:pPr>
      <w:r>
        <w:t xml:space="preserve">Previous sections have </w:t>
      </w:r>
      <w:r w:rsidR="0075613E">
        <w:t xml:space="preserve">primarily </w:t>
      </w:r>
      <w:r>
        <w:t>highlighted test results, while leaving study-time beh</w:t>
      </w:r>
      <w:r w:rsidR="005B43EC">
        <w:t>avior largely unaddressed. Chapter 4 examines</w:t>
      </w:r>
      <w:r>
        <w:t xml:space="preserve"> various measures of study-time performance in the most complex case of the tasks discussed in this work, the spatiotemporal navigation task, and </w:t>
      </w:r>
      <w:r w:rsidR="005B43EC">
        <w:t xml:space="preserve">shows that changes in measures of complexity, systematicity, and contiguity of </w:t>
      </w:r>
      <w:r w:rsidR="002E59E4">
        <w:t>navigation</w:t>
      </w:r>
      <w:r w:rsidR="005B43EC">
        <w:t xml:space="preserve"> relate to changes in relational and contextual memory performance</w:t>
      </w:r>
      <w:r>
        <w:t xml:space="preserve">. Previous work on eye tracking in </w:t>
      </w:r>
      <w:r w:rsidR="005F3E32">
        <w:t xml:space="preserve">hippocampally dependent </w:t>
      </w:r>
      <w:r>
        <w:t>task</w:t>
      </w:r>
      <w:r w:rsidR="005F3E32">
        <w:t>s</w:t>
      </w:r>
      <w:r>
        <w:t xml:space="preserve"> </w:t>
      </w:r>
      <w:r w:rsidR="005F3E32">
        <w:t xml:space="preserve">and hippocampal damaged populations </w:t>
      </w:r>
      <w:r>
        <w:t xml:space="preserve">has revealed a variety of visual sampling phenomena which are predictive of aspects of </w:t>
      </w:r>
      <w:r w:rsidR="005F3E32">
        <w:t xml:space="preserve">hippocampally dependent </w:t>
      </w:r>
      <w:r>
        <w:t xml:space="preserve">memory </w:t>
      </w:r>
      <w:r w:rsidR="005F3E32">
        <w:fldChar w:fldCharType="begin" w:fldLock="1"/>
      </w:r>
      <w:r w:rsidR="004C7410">
        <w:instrText>ADDIN CSL_CITATION { "citationItems" : [ { "id" : "ITEM-1", "itemData" : { "DOI" : "10.3389/fnhum.2010.00166", "ISBN" : "1662-5161", "ISSN" : "16625161", "PMID" : "21151363", "abstract" : "Results of several investigations indicate that eye movements can reveal memory for elements of previous experience. These effects of memory on eye movement behavior can emerge very rapidly, changing the efficiency and even the nature of visual processing without appealing to verbal reports and without requiring conscious recollection. This aspect of eye movement based memory investigations is particularly useful when eye movement methods are used with special populations (e.g., young children, elderly individuals, and patients with severe amnesia), and also permits use of comparable paradigms in animals and humans, helping to bridge different memory literatures and permitting cross-species generalizations. Unique characteristics of eye movement methods have produced findings that challenge long-held views about the nature of memory, its organization in the brain, and its failures in special populations. Recently, eye movement methods have been successfully combined with neuroimaging techniques such as fMRI, single-unit recording, and magnetoencephalography, permitting more sophisticated investigations of memory. Ultimately, combined use of eye-tracking with neuropsychological and neuroimaging methods promises to provide a more comprehensive account of brain-behavior relationships and adheres to the \"converging evidence\" approach to cognitive neuroscience.", "author" : [ { "dropping-particle" : "", "family" : "Hannula", "given" : "Deborah E.", "non-dropping-particle" : "", "parse-names" : false, "suffix" : "" } ], "container-title" : "Frontiers in Human Neuroscience", "id" : "ITEM-1", "issue" : "October", "issued" : { "date-parts" : [ [ "2010" ] ] }, "page" : "1-16", "title" : "Worth a glance: using eye movements to investigate the cognitive neuroscience of memory", "type" : "article-journal", "volume" : "4" }, "uris" : [ "http://www.mendeley.com/documents/?uuid=2ccf6880-d14b-4a0c-ae25-32574344d869" ] }, { "id" : "ITEM-2",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"ITEM-2", "issue" : "10", "issued" : { "date-parts" : [ [ "2007", "10" ] ] }, "page" : "1690-1705", "title" : "Rapid Onset Relational Memory Effects Are Evident in Eye Movement Behavior, but Not in Hippocampal Amnesia", "type" : "article-journal", "volume" : "19" }, "uris" : [ "http://www.mendeley.com/documents/?uuid=da66fc65-a666-4470-b263-d7d94fb05589" ] }, { "id" : "ITEM-3",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"ITEM-3",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"(Deborah E. Hannula, 2010; Deborah E. Hannula &amp; Ranganath, 2009; Deborah E. Hannula, Ryan, Tranel, &amp; Cohen, 2007)", "plainTextFormattedCitation" : "(Deborah E. Hannula, 2010; Deborah E. Hannula &amp; Ranganath, 2009; Deborah E. Hannula, Ryan, Tranel, &amp; Cohen, 2007)", "previouslyFormattedCitation" : "(Deborah E. Hannula, 2010; Deborah E. Hannula &amp; Ranganath, 2009; Deborah E. Hannula, Ryan, Tranel, &amp; Cohen, 2007)" }, "properties" : {  }, "schema" : "https://github.com/citation-style-language/schema/raw/master/csl-citation.json" }</w:instrText>
      </w:r>
      <w:r w:rsidR="005F3E32">
        <w:fldChar w:fldCharType="separate"/>
      </w:r>
      <w:r w:rsidR="005F3E32" w:rsidRPr="005F3E32">
        <w:rPr>
          <w:noProof/>
        </w:rPr>
        <w:t>(Deborah E. Hannula, 2010; Deborah E. Hannula &amp; Ranganath, 2009; Deborah E. Hannula, Ryan, Tranel, &amp; Cohen, 2007)</w:t>
      </w:r>
      <w:r w:rsidR="005F3E32">
        <w:fldChar w:fldCharType="end"/>
      </w:r>
      <w:r>
        <w:t>. However, sampling in a 2D environment via eye movement is somewhat different from a computational perspective than navigation within a 4D environment. Basic navigation metrics such as the distance travelled in space and time have been evaluated, showing that performance on these metrics improves across trials in the spatiotemporal navigation task</w:t>
      </w:r>
      <w:r w:rsidR="005B43EC">
        <w:t xml:space="preserve"> and the rate of that improvement relates to the rate of improvement in the misplacement in each domain (i.e. faster reduction in distance relates to faster reduction in misplacement)</w:t>
      </w:r>
      <w:r>
        <w:t xml:space="preserve">. Additional metrics </w:t>
      </w:r>
      <w:r w:rsidR="005B43EC">
        <w:t xml:space="preserve">of complexity of navigation </w:t>
      </w:r>
      <w:r>
        <w:t xml:space="preserve">from other work in spatial navigation (such as the Fractal Dimension measure;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sidRPr="00FE49F1">
        <w:rPr>
          <w:noProof/>
        </w:rPr>
        <w:t>Daugherty et al., 2015</w:t>
      </w:r>
      <w:r>
        <w:fldChar w:fldCharType="end"/>
      </w:r>
      <w:r w:rsidR="005B43EC">
        <w:t xml:space="preserve">) and novel metrics which relate to systematicity of </w:t>
      </w:r>
      <w:r w:rsidR="002E59E4">
        <w:t>navigation</w:t>
      </w:r>
      <w:r w:rsidR="005B43EC">
        <w:t xml:space="preserve"> (i.e. Lacunarity) are specifically examined to observe relationships with</w:t>
      </w:r>
      <w:r>
        <w:t xml:space="preserve"> relational memory and contextual biases at test. Additionally, an analysis of the order of </w:t>
      </w:r>
      <w:r w:rsidR="002E59E4">
        <w:t>navigation</w:t>
      </w:r>
      <w:r>
        <w:t xml:space="preserve"> versus order of reconstruction and associated accuracies (more akin to the Recency and Contiguity effects explored in traditional temporal free recall tasks) is </w:t>
      </w:r>
      <w:r w:rsidR="005B43EC">
        <w:t>examined</w:t>
      </w:r>
      <w:r>
        <w:t>.</w:t>
      </w:r>
    </w:p>
    <w:p w14:paraId="7F825A5D" w14:textId="77777777" w:rsidR="00706068" w:rsidRDefault="00706068" w:rsidP="00706068">
      <w:pPr>
        <w:spacing w:line="360" w:lineRule="auto"/>
      </w:pPr>
      <w:r>
        <w:t>In this task, individual improvements in spatial and temporal navigation are shown to relate to improvements in memory in those domains separably, suggesting that spatial and temporal representations may</w:t>
      </w:r>
      <w:r w:rsidR="00DB15EC">
        <w:t>,</w:t>
      </w:r>
      <w:r>
        <w:t xml:space="preserve"> in some way</w:t>
      </w:r>
      <w:r w:rsidR="00DB15EC">
        <w:t>,</w:t>
      </w:r>
      <w:r>
        <w:t xml:space="preserve"> be separable in this task; relational memory improvements are shown to </w:t>
      </w:r>
      <w:r w:rsidR="00DB15EC">
        <w:t xml:space="preserve">be </w:t>
      </w:r>
      <w:r>
        <w:t xml:space="preserve">uniquely tied to changes in navigation complexity and systematicity, suggesting a critical and complex interplay between in-the-moment, memory-guided decision making and subsequent relational memory efficacy; context boundaries are suggested to act as more of a discriminatory feature (at least in this task) than one used to strengthen within-context relational memory organization accuracy as there is a significant relationship between changes in context boundary crossing and both the context boundary effect and across-context relational memory errors; and a preference towards </w:t>
      </w:r>
      <w:r>
        <w:lastRenderedPageBreak/>
        <w:t xml:space="preserve">exploring an otherwise temporally-flexible environment in the implied, forward order with increasing contiguity is suggested to be a critical element in improving temporal, relational, and contextual memory organization. </w:t>
      </w:r>
    </w:p>
    <w:bookmarkEnd w:id="6"/>
    <w:p w14:paraId="46D1ACC7" w14:textId="77777777" w:rsidR="00FA74FB" w:rsidRDefault="00FA74FB" w:rsidP="003E19B9">
      <w:pPr>
        <w:spacing w:line="360" w:lineRule="auto"/>
      </w:pPr>
      <w:r>
        <w:br w:type="page"/>
      </w:r>
    </w:p>
    <w:p w14:paraId="74DE2608" w14:textId="77777777" w:rsidR="0072413B" w:rsidRPr="004F1A08" w:rsidRDefault="007353F3" w:rsidP="00563ABB">
      <w:pPr>
        <w:pStyle w:val="Heading1"/>
        <w:rPr>
          <w:rStyle w:val="IntenseEmphasis"/>
        </w:rPr>
      </w:pPr>
      <w:bookmarkStart w:id="7" w:name="_Toc505879079"/>
      <w:r>
        <w:rPr>
          <w:rStyle w:val="IntenseEmphasis"/>
        </w:rPr>
        <w:lastRenderedPageBreak/>
        <w:t xml:space="preserve">Chapter 2: </w:t>
      </w:r>
      <w:r w:rsidR="0072413B" w:rsidRPr="004F1A08">
        <w:rPr>
          <w:rStyle w:val="IntenseEmphasis"/>
        </w:rPr>
        <w:t>Reconstructing Relational Information</w:t>
      </w:r>
      <w:bookmarkEnd w:id="7"/>
    </w:p>
    <w:p w14:paraId="0965F5A6" w14:textId="77777777" w:rsidR="0072413B" w:rsidRDefault="007353F3" w:rsidP="00563ABB">
      <w:pPr>
        <w:pStyle w:val="Heading2"/>
      </w:pPr>
      <w:bookmarkStart w:id="8" w:name="_Toc505879080"/>
      <w:r>
        <w:t xml:space="preserve">2.1 </w:t>
      </w:r>
      <w:r w:rsidR="0072413B">
        <w:t>Introduction</w:t>
      </w:r>
      <w:bookmarkEnd w:id="8"/>
    </w:p>
    <w:p w14:paraId="278D94C8" w14:textId="77777777" w:rsidR="0072413B" w:rsidRDefault="0072413B" w:rsidP="00AA15F8">
      <w:pPr>
        <w:spacing w:line="360" w:lineRule="auto"/>
      </w:pPr>
      <w:r>
        <w:t xml:space="preserve">Relational memory is critically supported by the hippocampus </w:t>
      </w:r>
      <w:r>
        <w:fldChar w:fldCharType="begin" w:fldLock="1"/>
      </w:r>
      <w:r w:rsidR="004C7410">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"ITEM-7",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Vargha-Khadem, 1997; Wilson &amp; Hulme, 1983)",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Vargha-Khadem, 1997; Wilson &amp; Hulme, 1983)", "previouslyFormattedCitation" : "(Aggleton &amp; Brown, 1999; Neal J. Cohen &amp; Eichenbaum, 1993; Damasio, 1989; Howard Eichenbaum &amp; Cohen, 2001; Konkel, 2009; Konkel et al., 2008; Vargha-Khadem, 1997; Wilson &amp; Hulme, 1983)"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For example, memory for relationships of items to spatial locations is highly sensitive to hippocampal damage in humans </w:t>
      </w:r>
      <w:r>
        <w:fldChar w:fldCharType="begin" w:fldLock="1"/>
      </w:r>
      <w:r w:rsidR="007C3648">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"ITEM-2", "issue" : "10", "issued" : { "date-parts" : [ [ "2012", "9", "20" ] ] }, "page" : "713-726", "title" : "Two cortical systems for memory-guided behaviour", "type" : "article-journal", "volume" : "13" }, "uris" : [ "http://www.mendeley.com/documents/?uuid=339760d1-db1b-43db-8591-de82d57a29d7"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"http://www.mendeley.com/documents/?uuid=72d2d589-0d96-488d-814f-2efa747d0ff6" ] }, { "id" : "ITEM-4",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"ITEM-4", "issue" : "1", "issued" : { "date-parts" : [ [ "2014" ] ] }, "page" : "74-84", "publisher" : "Elsevier", "title" : "Item-location binding in working memory: Is it hippocampus-dependent?", "type" : "article-journal", "volume" : "59" }, "uris" : [ "http://www.mendeley.com/documents/?uuid=b524a8ab-6a7a-4af7-9b31-bb76137da8ff" ] } ], "mendeley" : { "formattedCitation" : "(R. J. Allen, Vargha-Khadem, &amp; Baddeley, 2014; Charan Ranganath &amp; Ritchey, 2012b; M. Lou Smith &amp; Milner, 1981; Watson et al., 2013)", "manualFormatting" : "(Hartley et al., 2007; R. J. Allen, Vargha-Khadem, &amp; Baddeley, 2014; Smith &amp; Milner, 1981a; Watson, Voss, Warren, Tranel, &amp; Cohen, 2013)", "plainTextFormattedCitation" : "(R. J. Allen, Vargha-Khadem, &amp; Baddeley, 2014; Charan Ranganath &amp; Ritchey, 2012b; M. Lou Smith &amp; Milner, 1981; Watson et al., 2013)", "previouslyFormattedCitation" : "(R. J. Allen, Vargha-Khadem, &amp; Baddeley, 2014; Charan Ranganath &amp; Ritchey, 2012b; M. Lou Smith &amp; Milner, 1981; Watson et al., 2013)" }, "properties" : {  }, "schema" : "https://github.com/citation-style-language/schema/raw/master/csl-citation.json" }</w:instrText>
      </w:r>
      <w:r>
        <w:fldChar w:fldCharType="separate"/>
      </w:r>
      <w:r w:rsidRPr="0044361B">
        <w:rPr>
          <w:noProof/>
        </w:rPr>
        <w:t>(</w:t>
      </w:r>
      <w:r>
        <w:rPr>
          <w:noProof/>
        </w:rPr>
        <w:fldChar w:fldCharType="begin" w:fldLock="1"/>
      </w:r>
      <w:r w:rsidR="00EB50C9">
        <w:rPr>
          <w:noProof/>
        </w:rPr>
        <w:instrText>ADDIN CSL_CITATION { "citationItems" : [ { "id" : "ITEM-1", "itemData" : { "DOI" : "10.1002/hipo.20101", "ISSN" : "1050-9631", "author" : [ { "dropping-particle" : "", "family" : "Lee", "given" : "Andy C.H.", "non-dropping-particle" : "", "parse-names" : false, "suffix" : "" }, { "dropping-particle" : "", "family" : "Buckley", "given" : "Mark J.", "non-dropping-particle" : "", "parse-names" : false, "suffix" : "" }, { "dropping-particle" : "", "family" : "Pegman", "given" : "Sarah J.", "non-dropping-particle" : "", "parse-names" : false, "suffix" : "" }, { "dropping-particle" : "", "family" : "Spiers", "given" : "Hugo", "non-dropping-particle" : "", "parse-names" : false, "suffix" : "" }, { "dropping-particle" : "", "family" : "Scahill", "given" : "Victoria L.", "non-dropping-particle" : "", "parse-names" : false, "suffix" : "" }, { "dropping-particle" : "", "family" : "Gaffan", "given" : "David", "non-dropping-particle" : "", "parse-names" : false, "suffix" : "" }, { "dropping-particle" : "", "family" : "Bussey", "given" : "Timothy J.", "non-dropping-particle" : "", "parse-names" : false, "suffix" : "" }, { "dropping-particle" : "", "family" : "Davies", "given" : "R. Rhys", "non-dropping-particle" : "", "parse-names" : false, "suffix" : "" }, { "dropping-particle" : "", "family" : "Kapur", "given" : "Narinder", "non-dropping-particle" : "", "parse-names" : false, "suffix" : "" }, { "dropping-particle" : "", "family" : "Hodges", "given" : "John R.", "non-dropping-particle" : "", "parse-names" : false, "suffix" : "" }, { "dropping-particle" : "", "family" : "Graham", "given" : "Kim S.", "non-dropping-particle" : "", "parse-names" : false, "suffix" : "" } ], "container-title" : "Hippocampus", "id" : "ITEM-1", "issue" : "6", "issued" : { "date-parts" : [ [ "2005" ] ] }, "page" : "782-797", "title" : "Specialization in the medial temporal lobe for processing of objects and scenes", "type" : "article-journal", "volume" : "15" }, "uris" : [ "http://www.mendeley.com/documents/?uuid=34668467-070c-4c61-82c3-c35eb82d5119" ] }, { "id" : "ITEM-2", "itemData" : { "DOI" : "10.1002/hipo.20240", "ISSN" : "10509631", "author" : [ { "dropping-particle" : "", "family" : "Hartley", "given" : "Tom", "non-dropping-particle" : "", "parse-names" : false, "suffix" : "" }, { "dropping-particle" : "", "family" : "Bird", "given" : "Chris M.", "non-dropping-particle" : "", "parse-names" : false, "suffix" : "" }, { "dropping-particle" : "", "family" : "Chan", "given" : "Dennis", "non-dropping-particle" : "", "parse-names" : false, "suffix" : "" }, { "dropping-particle" : "", "family" : "Cipolotti", "given" : "Lisa", "non-dropping-particle" : "", "parse-names" : false, "suffix" : "" }, { "dropping-particle" : "", "family" : "Husain", "given" : "Masud", "non-dropping-particle" : "", "parse-names" : false, "suffix" : "" }, { "dropping-particle" : "", "family" : "Vargha-Khadem", "given" : "Faraneh", "non-dropping-particle" : "", "parse-names" : false, "suffix" : "" }, { "dropping-particle" : "", "family" : "Burgess", "given" : "Neil", "non-dropping-particle" : "", "parse-names" : false, "suffix" : "" } ], "container-title" : "Hippocampus", "id" : "ITEM-2", "issue" : "1", "issued" : { "date-parts" : [ [ "2007", "1" ] ] }, "page" : "34-48", "title" : "The hippocampus is required for short-term topographical memory in humans", "type" : "article-journal", "volume" : "17" }, "uris" : [ "http://www.mendeley.com/documents/?uuid=560b79d7-32fb-4206-a154-f49112bad959" ] } ], "mendeley" : { "formattedCitation" : "(Tom Hartley et al., 2007; Lee et al., 2005)", "manualFormatting" : "Hartley et al., 2007;", "plainTextFormattedCitation" : "(Tom Hartley et al., 2007; Lee et al., 2005)", "previouslyFormattedCitation" : "(Tom Hartley et al., 2007; Lee et al., 2005)" }, "properties" : {  }, "schema" : "https://github.com/citation-style-language/schema/raw/master/csl-citation.json" }</w:instrText>
      </w:r>
      <w:r>
        <w:rPr>
          <w:noProof/>
        </w:rPr>
        <w:fldChar w:fldCharType="separate"/>
      </w:r>
      <w:r w:rsidRPr="00BD027A">
        <w:rPr>
          <w:noProof/>
        </w:rPr>
        <w:t>Hartley et al., 2007;</w:t>
      </w:r>
      <w:r>
        <w:rPr>
          <w:noProof/>
        </w:rPr>
        <w:fldChar w:fldCharType="end"/>
      </w:r>
      <w:r>
        <w:rPr>
          <w:noProof/>
        </w:rPr>
        <w:t xml:space="preserve"> </w:t>
      </w:r>
      <w:r w:rsidRPr="0044361B">
        <w:rPr>
          <w:noProof/>
        </w:rPr>
        <w:t>R. J. Allen, Vargha-Khadem, &amp; Baddeley, 2014; Smith &amp; Milner, 1981a; Watson, Voss, Warren, Tranel, &amp; Cohen, 2013)</w:t>
      </w:r>
      <w:r>
        <w:fldChar w:fldCharType="end"/>
      </w:r>
      <w:r>
        <w:t xml:space="preserve">. Moreover, it has been shown previously that the hippocampus is necessary for all “manner” of relational memory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EF2725">
        <w:rPr>
          <w:noProof/>
        </w:rPr>
        <w:t>(Konkel et al., 2008)</w:t>
      </w:r>
      <w:r>
        <w:fldChar w:fldCharType="end"/>
      </w:r>
      <w:r>
        <w:t xml:space="preserve">; that is, it is critical for binding information regardless of the informational domain, be it spatial, temporal, sequential, associative, etc. However, while the hippocampus can be involved regardless of the domain of information, there are many possible relations between the constituent elements within a given domain, such as item identities (i.e. labels that distinguish items from one another, such as names), locations (i.e. positions in the domain in which an item was present during study), and environmental elements (i.e. the boundary of the environment or landmarks). It is possible that not all of the relational information among these elements critically relies on the hippocampus, and that some </w:t>
      </w:r>
      <w:r>
        <w:rPr>
          <w:i/>
        </w:rPr>
        <w:t>types</w:t>
      </w:r>
      <w:r>
        <w:t xml:space="preserve"> of relational information may not be impaired by hippocampal damage. </w:t>
      </w:r>
    </w:p>
    <w:p w14:paraId="7D918E53" w14:textId="77777777" w:rsidR="0072413B" w:rsidRDefault="0072413B" w:rsidP="00AA15F8">
      <w:pPr>
        <w:spacing w:line="360" w:lineRule="auto"/>
      </w:pPr>
      <w:r>
        <w:t xml:space="preserve">Importantly, we distinguish between a </w:t>
      </w:r>
      <w:r>
        <w:rPr>
          <w:i/>
        </w:rPr>
        <w:t xml:space="preserve">manner </w:t>
      </w:r>
      <w:r>
        <w:t xml:space="preserve">of relation and </w:t>
      </w:r>
      <w:r>
        <w:rPr>
          <w:i/>
        </w:rPr>
        <w:t xml:space="preserve">type </w:t>
      </w:r>
      <w:r>
        <w:t xml:space="preserve">of relation. Hippocampal involvement in all </w:t>
      </w:r>
      <w:r>
        <w:rPr>
          <w:i/>
        </w:rPr>
        <w:t xml:space="preserve">manner </w:t>
      </w:r>
      <w:r>
        <w:t xml:space="preserve">of relation means, more generally, that the hippocampus can be involved regardless of the informational domains (i.e. spatial, temporal, social, associative, etc.). However, within a given domain, particular </w:t>
      </w:r>
      <w:r>
        <w:rPr>
          <w:i/>
        </w:rPr>
        <w:t xml:space="preserve">types </w:t>
      </w:r>
      <w:r>
        <w:t xml:space="preserve">of relational information exist (and are enumerated here) which may not all be equivalent in terms of hippocampal involvement. It is possible that when comparing </w:t>
      </w:r>
      <w:r w:rsidRPr="0052399A">
        <w:rPr>
          <w:i/>
        </w:rPr>
        <w:t>types</w:t>
      </w:r>
      <w:r>
        <w:t xml:space="preserve"> of relations in two different domains, seemingly similar relations may have distinct representations with different amounts of reliance on specific memory systems. For instance, item-item relations within a spatial domain containing several items can be used to derive information about item locations even with an imperfect representation of each individual relation (this point will be elaborated upon later), while item-item relations in an arbitrary word pair cannot be easily used to derive additional information about other arbitrary word pairs. Similarly, item-environment relations in some spatial-relational tasks may or may not be informationally equivalent to item-environment relations in others (such as studying the location of a single item in a scene vs. the locations of many items within an empty environment). A primary reason for this difficulty is in the diversity of uses of terms like ‘item’ and ‘environment’ across different tasks. </w:t>
      </w:r>
    </w:p>
    <w:p w14:paraId="540E05E7" w14:textId="77777777" w:rsidR="0072413B" w:rsidRDefault="0072413B" w:rsidP="00AA15F8">
      <w:pPr>
        <w:spacing w:line="360" w:lineRule="auto"/>
      </w:pPr>
      <w:r>
        <w:lastRenderedPageBreak/>
        <w:t xml:space="preserve">It is the aim of this work to precisely define </w:t>
      </w:r>
      <w:r>
        <w:rPr>
          <w:i/>
        </w:rPr>
        <w:t xml:space="preserve">types </w:t>
      </w:r>
      <w:r>
        <w:t xml:space="preserve">of relations within the spatial domain in such a way as to determine if memory for specific </w:t>
      </w:r>
      <w:r w:rsidRPr="005F43A8">
        <w:rPr>
          <w:i/>
        </w:rPr>
        <w:t>types</w:t>
      </w:r>
      <w:r>
        <w:t xml:space="preserve"> of spatial relations are impaired (or not) by damage to the hippocampus. To this end, we propose a framework for systematically classifying </w:t>
      </w:r>
      <w:r w:rsidRPr="00C239DA">
        <w:rPr>
          <w:i/>
          <w:sz w:val="21"/>
        </w:rPr>
        <w:t>types</w:t>
      </w:r>
      <w:r w:rsidRPr="002B6136">
        <w:rPr>
          <w:sz w:val="21"/>
        </w:rPr>
        <w:t xml:space="preserve"> of</w:t>
      </w:r>
      <w:r>
        <w:t xml:space="preserve"> relations in a spatial memory task. This framework allows us to: 1) distinguish multiple types of first-order (i.e. pairwise or one-to-one) and higher-order (i.e. group-wise or many-to-many) spatial relations, and 2) determine if these various types of spatial relations are differentially impaired by hippocampal damage by inferring the presence or absence of relational information via observations of different types of errors in a reconstruction. </w:t>
      </w:r>
    </w:p>
    <w:p w14:paraId="39056395" w14:textId="77777777" w:rsidR="0072413B" w:rsidRDefault="0072413B" w:rsidP="00AA15F8">
      <w:pPr>
        <w:spacing w:line="360" w:lineRule="auto"/>
      </w:pPr>
      <w:r>
        <w:t xml:space="preserve">Here we take advantage of the rich data generated by spatial reconstruction (SR) paradigms, in which multiple items are studied in various spatial locations before participants are asked to reconstruct (i.e. freely place) each item in its remembered location. There is a long tradition of using SR paradigms to study spatial memory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"http://www.mendeley.com/documents/?uuid=72d2d589-0d96-488d-814f-2efa747d0ff6" ] } ], "mendeley" : { "formattedCitation" : "(Huttenlocher &amp; Presson, 1979; Jeneson et al., 2010; M. Lou Smith &amp; Milner, 1981; Watson et al., 2013)", "manualFormatting" : "(Huttenlocher &amp; Presson, 1979) and its susceptibility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and its susceptibility to hippocampal damage (</w:t>
      </w:r>
      <w:r w:rsidRPr="00DE1905">
        <w:rPr>
          <w:noProof/>
        </w:rPr>
        <w:t>Jeneson, Mauldin, &amp; Squire, 2010; Smith &amp; Milner, 1981; Watson et al., 2013)</w:t>
      </w:r>
      <w:r>
        <w:fldChar w:fldCharType="end"/>
      </w:r>
      <w:r>
        <w:t xml:space="preserve">. These experiments have historically used a general quantification of “misplacement error” in space by calculating the sum of the Euclidean distance between each placed item and its studied location. The typical finding of these experiments is that individuals with hippocampal damage show increased overall misplacement relative to comparison participants. </w:t>
      </w:r>
    </w:p>
    <w:p w14:paraId="1ECA1DDA" w14:textId="77777777" w:rsidR="0072413B" w:rsidRDefault="0072413B" w:rsidP="00AA15F8">
      <w:pPr>
        <w:spacing w:line="360" w:lineRule="auto"/>
        <w:rPr>
          <w:noProof/>
        </w:rPr>
      </w:pPr>
      <w:r>
        <w:t xml:space="preserve">One critique of the use of misplacement as the sole metric of performance on SR tasks has been that it provides relatively little information about the nature of spatial memory deficits following hippocampal damage (Watson et al, 2013). In other spatial paradigms, such as the virtual Morris Water Maze (vMWM), some theories of hippocampal function such as the Precision and Binding Model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"manualFormatting" : "(PBM; Yonelinas, 2013)", "plainTextFormattedCitation" : "(Yonelinas, 2013)", "previouslyFormattedCitation" : "(Yonelinas, 2013)" }, "properties" : {  }, "schema" : "https://github.com/citation-style-language/schema/raw/master/csl-citation.json" }</w:instrText>
      </w:r>
      <w:r>
        <w:fldChar w:fldCharType="separate"/>
      </w:r>
      <w:r w:rsidRPr="00AA731B">
        <w:rPr>
          <w:noProof/>
        </w:rPr>
        <w:t>(</w:t>
      </w:r>
      <w:r>
        <w:rPr>
          <w:noProof/>
        </w:rPr>
        <w:t xml:space="preserve">PBM; </w:t>
      </w:r>
      <w:r w:rsidRPr="00AA731B">
        <w:rPr>
          <w:noProof/>
        </w:rPr>
        <w:t>Yonelinas, 2013)</w:t>
      </w:r>
      <w:r>
        <w:fldChar w:fldCharType="end"/>
      </w:r>
      <w:r>
        <w:t xml:space="preserve"> would predict the increased misplacement seen in SR tasks, with PBM, in particular, predicting poorer precision of spatial memory in hippocampal damaged patients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This could be consistent with the explanation that high levels of misplacement could theoretically reflect an inability to remember coordinates on a “grid-like” mental representation of the display, with patients showing a deficit in the resolution of the grid. Alternatively, high misplacement could reflect a deficit in representing inter-object configural or relational information (among other possibilities, discussed below). Due to this resolution issue in using misplacement as a primary metric of performance, there have been recent attempts to develop additional metrics of spatial reconstruction performance that help to disentangle these possibilities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Pr="00BD027A">
        <w:rPr>
          <w:noProof/>
        </w:rPr>
        <w:t>(Jeneson et al., 2010; Watson et al., 2013)</w:t>
      </w:r>
      <w:r>
        <w:fldChar w:fldCharType="end"/>
      </w:r>
      <w:r>
        <w:t xml:space="preserve">. In particular, Watson et al., 2013 focused on a very specific type of spatial relational error termed a “swap” </w:t>
      </w:r>
      <w:r>
        <w:lastRenderedPageBreak/>
        <w:t xml:space="preserve">error. “Swap” errors are errors in which the relative position on each x and y axis for a pair of items is flipped. Such errors appear to be strongly influenced by hippocampal damage. In fact, patients with hippocampal lesions even make “swap” errors in set sizes as small as two items and at surprisingly short time scales </w:t>
      </w:r>
      <w:r>
        <w:fldChar w:fldCharType="begin" w:fldLock="1"/>
      </w:r>
      <w:r w:rsidR="00761DED">
        <w:instrText>ADDIN CSL_CITATION { "citationItems" : [ { "id" : "ITEM-1", "itemData" : { "ISSN" : "0028-3932", "PMID" : "14728922", "abstract" : "In a recent eye-movement study [Psychol. Sci. 11 (2000) 454], amnesic patients failed selectively to exhibit long-term effects of memory for the relations among the constituent elements of scenes. This failure could be due to a deficit specifically in long-term relational memory, as we have suggested; or in retention of relational information over any delay, whether involving perceptual processing and short-term maintenance or long-term memory, consistent with suggestions from recent studies of the hippocampus; or in on-line processing of relational information, as would occur in perceptual or feature binding. Here we show robust eye-movement effects of relations among elements of scenes in amnesia in a short-delay matching task, with the same materials and in the same amnesic patients in which long-delay conditions elicited failure. These findings document intact processing and short-term retention of relational information in amnesia, indicating that amnesia associated with hippocampal damage results in a relational memory deficit, specifically of long-term memory.", "author" : [ { "dropping-particle" : "", "family" : "Ryan", "given" : "Jennifer D", "non-dropping-particle" : "", "parse-names" : false, "suffix" : "" }, { "dropping-particle" : "", "family" : "Cohen", "given" : "Neal J", "non-dropping-particle" : "", "parse-names" : false, "suffix" : "" } ], "container-title" : "Neuropsychologia", "id" : "ITEM-1", "issue" : "4", "issued" : { "date-parts" : [ [ "2004" ] ] }, "page" : "497-511", "title" : "Processing and short-term retention of relational information in amnesia.", "type" : "article-journal", "volume" : "42" }, "uris" : [ "http://www.mendeley.com/documents/?uuid=70d32093-27ce-4696-889f-ebd2aeb923d8" ] }, { "id" : "ITEM-2",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"ITEM-2", "issue" : "32", "issued" : { "date-parts" : [ [ "2006", "8", "9" ] ] }, "page" : "8352-8359", "title" : "The Long and the Short of It: Relational Memory Impairments in Amnesia, Even at Short Lags", "type" : "article-journal", "volume" : "26" }, "uris" : [ "http://www.mendeley.com/documents/?uuid=d1de97a7-0f24-4157-a68b-c0008c2c78ed" ] }, { "id" : "ITEM-3",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"ITEM-3", "issue" : "10", "issued" : { "date-parts" : [ [ "2007", "10" ] ] }, "page" : "1690-1705", "title" : "Rapid Onset Relational Memory Effects Are Evident in Eye Movement Behavior, but Not in Hippocampal Amnesia", "type" : "article-journal", "volume" : "19" }, "uris" : [ "http://www.mendeley.com/documents/?uuid=da66fc65-a666-4470-b263-d7d94fb05589" ] }, { "id" : "ITEM-4", "itemData" : { "DOI" : "10.1016/S0896-6273(01)00411-1", "ISSN" : "08966273", "author" : [ { "dropping-particle" : "", "family" : "Ranganath", "given" : "Charan", "non-dropping-particle" : "", "parse-names" : false, "suffix" : "" }, { "dropping-particle" : "", "family" : "D'Esposito", "given" : "Mark", "non-dropping-particle" : "", "parse-names" : false, "suffix" : "" } ], "container-title" : "Neuron", "id" : "ITEM-4", "issue" : "5", "issued" : { "date-parts" : [ [ "2001", "9" ] ] }, "page" : "865-873", "title" : "Medial Temporal Lobe Activity Associated with Active Maintenance of Novel Information", "type" : "article-journal", "volume" : "31" }, "uris" : [ "http://www.mendeley.com/documents/?uuid=a9a18bf5-daf3-46e4-8d08-335117a9c8e2" ] }, { "id" : "ITEM-5", "itemData" : { "DOI" : "10.1002/hipo.1048", "ISSN" : "1050-9631", "author" : [ { "dropping-particle" : "", "family" : "Stern", "given" : "Chantal E.", "non-dropping-particle" : "", "parse-names" : false, "suffix" : "" }, { "dropping-particle" : "", "family" : "Sherman", "given" : "Seth J.", "non-dropping-particle" : "", "parse-names" : false, "suffix" : "" }, { "dropping-particle" : "", "family" : "Kirchhoff", "given" : "Brenda A.", "non-dropping-particle" : "", "parse-names" : false, "suffix" : "" }, { "dropping-particle" : "", "family" : "Hasselmo", "given" : "Michael E.", "non-dropping-particle" : "", "parse-names" : false, "suffix" : "" } ], "container-title" : "Hippocampus", "id" : "ITEM-5", "issue" : "4", "issued" : { "date-parts" : [ [ "2001" ] ] }, "page" : "337-346", "title" : "Medial temporal and prefrontal contributions to working memory tasks with novel and familiar stimuli", "type" : "article-journal", "volume" : "11" }, "uris" : [ "http://www.mendeley.com/documents/?uuid=000cc3c8-026f-4306-98f5-a06945b2a2ed" ] }, { "id" : "ITEM-6", "itemData" : { "DOI" : "10.1016/j.tics.2005.06.009", "ISSN" : "13646613", "author" : [ { "dropping-particle" : "", "family" : "Ranganath", "given" : "Charan", "non-dropping-particle" : "", "parse-names" : false, "suffix" : "" }, { "dropping-particle" : "", "family" : "Blumenfeld", "given" : "Robert S.", "non-dropping-particle" : "", "parse-names" : false, "suffix" : "" } ], "container-title" : "Trends in Cognitive Sciences", "id" : "ITEM-6", "issue" : "8", "issued" : { "date-parts" : [ [ "2005", "8" ] ] }, "page" : "374-380", "title" : "Doubts about double dissociations between short- and long-term memory", "type" : "article-journal", "volume" : "9" }, "uris" : [ "http://www.mendeley.com/documents/?uuid=f23bb535-db1f-43d7-bac5-e8b83aa8abef" ] }, { "id" : "ITEM-7", "itemData" : { "DOI" : "10.1002/hipo.21000", "ISSN" : "10509631", "author" : [ { "dropping-particle" : "", "family" : "Warren", "given" : "David E.", "non-dropping-particle" : "", "parse-names" : false, "suffix" : "" }, { "dropping-particle" : "", "family" : "Duff", "given" : "Melissa C.", "non-dropping-particle" : "", "parse-names" : false, "suffix" : "" }, { "dropping-particle" : "", "family" : "Jensen", "given" : "Unni",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"ITEM-7", "issue" : "7", "issued" : { "date-parts" : [ [ "2012", "7" ] ] }, "page" : "1577-1588", "title" : "Hiding in plain view: Lesions of the medial temporal lobe impair online representation", "type" : "article-journal", "volume" : "22" }, "uris" : [ "http://www.mendeley.com/documents/?uuid=b714c21c-e02b-40a6-8bac-355a22cb478b" ] }, { "id" : "ITEM-8",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"ITEM-8",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"(D. E. Hannula, Tranel, &amp; Cohen, 2006; Deborah E. Hannula et al., 2007; Charan Ranganath &amp; Blumenfeld, 2005; Charan Ranganath &amp; D\u2019Esposito, 2001; J. D. Ryan &amp; Cohen, 2004; Stern, Sherman, Kirchhoff, &amp; Hasselmo, 2001; Warren, Duff, Jensen, Tranel, &amp; Cohen, 2012; Watson et al., 2013)", "manualFormatting" : "(Watson et al., 2013)", "plainTextFormattedCitation" : "(D. E. Hannula, Tranel, &amp; Cohen, 2006; Deborah E. Hannula et al., 2007; Charan Ranganath &amp; Blumenfeld, 2005; Charan Ranganath &amp; D\u2019Esposito, 2001; J. D. Ryan &amp; Cohen, 2004; Stern, Sherman, Kirchhoff, &amp; Hasselmo, 2001; Warren, Duff, Jensen, Tranel, &amp; Cohen, 2012; Watson et al., 2013)", "previouslyFormattedCitation" : "(D. E. Hannula, Tranel, &amp; Cohen, 2006; Deborah E. Hannula et al., 2007; Charan Ranganath &amp; Blumenfeld, 2005; Charan Ranganath &amp; D\u2019Esposito, 2001; J. D. Ryan &amp; Cohen, 2004; Stern, Sherman, Kirchhoff, &amp; Hasselmo, 2001; Warren, Duff, Jensen, Tranel, &amp; Cohen, 2012; Watson et al., 2013)" }, "properties" : {  }, "schema" : "https://github.com/citation-style-language/schema/raw/master/csl-citation.json" }</w:instrText>
      </w:r>
      <w:r>
        <w:fldChar w:fldCharType="separate"/>
      </w:r>
      <w:r w:rsidRPr="00781131">
        <w:rPr>
          <w:noProof/>
        </w:rPr>
        <w:t>(Watson et al., 2013)</w:t>
      </w:r>
      <w:r>
        <w:fldChar w:fldCharType="end"/>
      </w:r>
      <w:r>
        <w:t xml:space="preserve">. </w:t>
      </w:r>
    </w:p>
    <w:p w14:paraId="4AE7FC0D" w14:textId="77777777" w:rsidR="0072413B" w:rsidRDefault="0072413B" w:rsidP="00AA15F8">
      <w:pPr>
        <w:spacing w:line="360" w:lineRule="auto"/>
      </w:pPr>
      <w:r>
        <w:t xml:space="preserve">These data suggest that when the hippocampus is impaired, relational binding errors occur regardless of the number of items to be remembered (e.g., in a set size invariant manner). Moreover, swap errors in Watson et al (2013) were found to be a significant contributor to the overall differences in misplacement rates between patients and healthy comparison participants. However, there are many additional potential relation-based explanations for increased misplacement in hippocampal patients. Patients could be making global errors of some sort (i.e. moving all items down, squishing items together, or rotating all the items), local or “noisy” errors (i.e. placing items pseudo-randomly based on a heuristic or limited memory for locations), or relational errors (i.e. placing items in the wrong location given their identity, but that location would have been valid for a different item). Thus, in the present study, rather than focus on one type of spatial relational error (e.g. swaps), we sought to identify the multiple types of relations in space, to organize them in a systematic framework, and to determine if all, or only some, types of relations are impacted by hippocampal damage. </w:t>
      </w:r>
    </w:p>
    <w:p w14:paraId="40BD5FFB" w14:textId="77777777" w:rsidR="0072413B" w:rsidRDefault="0072413B" w:rsidP="00AA15F8">
      <w:pPr>
        <w:spacing w:line="360" w:lineRule="auto"/>
      </w:pPr>
      <w:r>
        <w:t xml:space="preserve">At the core of our proposed framework is the classification of three primary types of first-order spatial relations: item-environment relations (e.g., one item is in the upper left corner of the display), item-item relations (e.g., one item is below and to the left of another item), and identity-location relations (e.g., item A belongs in location A). Note that terminologically, the use of the word “item” here is specific to location information (with identity information being separated out as identity-location information). </w:t>
      </w:r>
      <w:bookmarkStart w:id="9" w:name="_Hlk495070570"/>
      <w:r>
        <w:t xml:space="preserve">An analogy to help clarify the meaning of these different relations can be found in navigating a shopping mall. While navigating, it may be important to remember the locations of stores. This would </w:t>
      </w:r>
      <w:r w:rsidRPr="00672BDC">
        <w:t xml:space="preserve">require you to remember </w:t>
      </w:r>
      <w:r>
        <w:t>location information about where the stores of interest are in relation to the shopping mall layout (i.e. item-environment relations) or perhaps the locations relative to other stores (i.e. item-item relations) as well as which store is in which particular location (i.e. identity-location relations).</w:t>
      </w:r>
      <w:bookmarkEnd w:id="9"/>
      <w:r>
        <w:t xml:space="preserve"> </w:t>
      </w:r>
      <w:r w:rsidRPr="007F1A10">
        <w:t xml:space="preserve">The </w:t>
      </w:r>
      <w:r>
        <w:t xml:space="preserve">hippocampus has been implicated for decades in </w:t>
      </w:r>
      <w:r w:rsidRPr="007F1A10">
        <w:t>item-environment relations</w:t>
      </w:r>
      <w:r>
        <w:t>. Indeed,</w:t>
      </w:r>
      <w:r w:rsidRPr="007F1A10">
        <w:t xml:space="preserve"> animal models </w:t>
      </w:r>
      <w:r>
        <w:t xml:space="preserve">demonstrate hippocampal </w:t>
      </w:r>
      <w:r w:rsidRPr="007F1A10">
        <w:t xml:space="preserve">place cell firing tied to the distance and direction of item cues in an environment </w:t>
      </w:r>
      <w:r w:rsidRPr="007F1A10">
        <w:fldChar w:fldCharType="begin" w:fldLock="1"/>
      </w:r>
      <w:r w:rsidR="002B7776">
        <w:instrText>ADDIN CSL_CITATION { "citationItems" : [ { "id" : "ITEM-1", "itemData" : { "DOI" : "10.1038/381425a0", "ISBN" : "0028-0836 (Print)\\r0028-0836 (Linking)", "ISSN" : "0028-0836", "PMID" : "8632799", "abstract" : "The human hippocampus has been implicated in memory, in particular episodic or declarative memory. In rats, hippocampal lesions cause selective spatial deficits, and hippocampal complex spike cells (place cells) exhibit spatially localized firing, suggesting a role in spatial memory, although broader functions have also been suggested. Here we report the identification of the environmental features controlling the location and shape of the receptive fields (place fields) of the place cells. This was done by recording from the same cell in four rectangular boxes that differed solely in the length of one or both sides. Most of our results are explained by a model in which the place field is formed by the summation of gaussian tuning curves, each oriented perpendicular to a box wall and peaked at a fixed distance from it.", "author" : [ { "dropping-particle" : "", "family" : "O'Keefe", "given" : "John", "non-dropping-particle" : "", "parse-names" : false, "suffix" : "" }, { "dropping-particle" : "", "family" : "Burgess", "given" : "Neil", "non-dropping-particle" : "", "parse-names" : false, "suffix" : "" }, { "dropping-particle" : "", "family" : "O' Keefe", "given" : "John", "non-dropping-particle" : "", "parse-names" : false, "suffix" : "" }, { "dropping-particle" : "", "family" : "Burgess", "given" : "Neil", "non-dropping-particle" : "", "parse-names" : false, "suffix" : "" }, { "dropping-particle" : "", "family" : "O'Keefe", "given" : "John", "non-dropping-particle" : "", "parse-names" : false, "suffix" : "" }, { "dropping-particle" : "", "family" : "Burgess", "given" : "Neil", "non-dropping-particle" : "", "parse-names" : false, "suffix" : "" } ], "container-title" : "Nature", "id" : "ITEM-1", "issue" : "6581", "issued" : { "date-parts" : [ [ "1996", "5", "30" ] ] }, "page" : "425-428", "title" : "Geometric determinants of the place fields of hippocampal neurons", "type" : "article-journal", "volume" : "381" }, "uris" : [ "http://www.mendeley.com/documents/?uuid=f39fd0b6-215a-4a43-adb2-e0cbdb5dca88" ] }, { "id" : "ITEM-2", "itemData" : { "DOI" : "0270-6474/96/160823-13", "ISBN" : "0270-6474 (Print)\\n0270-6474 (Linking)", "ISSN" : "0270-6474", "PMID" : "8551362", "abstract" : "The behavioral correlates of rat hippocampal CA1 cells were examined in a spatial navigation task in which two cylindrical landmarks predicted the location of food. The landmarks were maintained at a constant distance from each other but were moved from trial to trial within a large arena surrounded by static background cues. On each trial, the rats were released from a box to which they returned for additional food after locating the goal. The box also was located variably from trial to trial and was moved to a new location while the animals were searching for the goal site. The discharge characteristics of multiple, simultaneously recorded cells were examined with respect to the landmarks, the static background cues, and the box in which each trial started and ended. Three clear categories of cells were observed: (1) cells with location-specific firing (place cells); (2) goal/landmark-related cells that fired in the vicinity of the goal or landmarks, regardless of their location in the arena; and (3) box-related cells that fired either when the rat was in the box or as it was leaving or entering the box, regardless of its location in the arena. Disjunctive cells with separate firing fields in more than one reference frame also were observed. These results suggest that in this task a subpopulation of hippocampal cells encodes location in the fixed spatial frame, whereas other subpopulations encode location with respect to different reference frames associated with the task-relevant, mobile objects.", "author" : [ { "dropping-particle" : "", "family" : "Gothard", "given" : "K M", "non-dropping-particle" : "", "parse-names" : false, "suffix" : "" }, { "dropping-particle" : "", "family" : "Skaggs", "given" : "W E", "non-dropping-particle" : "", "parse-names" : false, "suffix" : "" }, { "dropping-particle" : "", "family" : "Moore", "given" : "K M", "non-dropping-particle" : "", "parse-names" : false, "suffix" : "" }, { "dropping-particle" : "", "family" : "McNaughton", "given" : "B L", "non-dropping-particle" : "", "parse-names" : false, "suffix" : "" } ], "container-title" : "The Journal of neuroscience : the official journal of the Society for Neuroscience", "id" : "ITEM-2", "issue" : "2", "issued" : { "date-parts" : [ [ "1996", "1", "15" ] ] }, "page" : "823-35", "title" : "Binding of hippocampal CA1 neural activity to multiple reference frames in a landmark-based navigation task.", "type" : "article-journal", "volume" : "16" }, "uris" : [ "http://www.mendeley.com/documents/?uuid=4ae4dfa6-dded-4b91-90eb-900cd773bba4" ] }, { "id" : "ITEM-3", "itemData" : { "ISBN" : "0270-6474 (Print)\\n0270-6474 (Linking)", "ISSN" : "0270-6474", "PMID" : "8987829", "abstract" : "Populations of hippocampal neurons were recorded simultaneously in rats shuttling on a track between a fixed reward site at one end and a movable reward site, mounted in a sliding box, at the opposite end. While the rat ran toward the fixed site, the box was moved. The rat returned to the box in its new position. On the initial part of all journeys, cells fired at fixed distances from the origin, whereas on the final part, cells fired at fixed distances from the destination. Thus, on outward journeys from the box, with the box behind the rat, the position representation must have been updated by path integration. Farther along the journey, the place field map became aligned on the basis of external stimuli. The spatial representation was quantified in terms of population vectors. During shortened journeys, the vector shifted from an alignment with the origin to an alignment with the destination. The dynamics depended on the degree of mismatch with respect to the full-length journey. For small mismatches, the vector moved smoothly through intervening coordinates until the mismatch was corrected. For large mismatches, it jumped abruptly to the new coordinate. Thus, when mismatches occur, path integration and external cues interact competitively to control place-cell firing. When the same box was used in a different environment, it controlled the alignment of a different set of place cells. These data suggest that although map alignment can be controlled by landmarks, hippocampal neurons do not explicitly represent objects or events.", "author" : [ { "dropping-particle" : "", "family" : "Gothard", "given" : "Katalin M", "non-dropping-particle" : "", "parse-names" : false, "suffix" : "" }, { "dropping-particle" : "", "family" : "Skaggs", "given" : "William E", "non-dropping-particle" : "", "parse-names" : false, "suffix" : "" }, { "dropping-particle" : "", "family" : "McNaughton", "given" : "Bruce L", "non-dropping-particle" : "", "parse-names" : false, "suffix" : "" } ], "container-title" : "The Journal of neuroscience : the official journal of the Society for Neuroscience", "id" : "ITEM-3", "issue" : "24", "issued" : { "date-parts" : [ [ "1996", "12", "15" ] ] }, "page" : "8027-40", "title" : "Dynamics of mismatch correction in the hippocampal ensemble code for space: interaction between path integration and environmental cues.", "type" : "article-journal", "volume" : "16" }, "uris" : [ "http://www.mendeley.com/documents/?uuid=820b4cee-4b25-4d85-a29f-de6e1a43e45e" ] } ], "mendeley" : { "formattedCitation" : "(K M Gothard, Skaggs, Moore, &amp; McNaughton, 1996; Katalin M Gothard, Skaggs, &amp; McNaughton, 1996; John O\u2019Keefe et al., 1996)", "plainTextFormattedCitation" : "(K M Gothard, Skaggs, Moore, &amp; McNaughton, 1996; Katalin M Gothard, Skaggs, &amp; McNaughton, 1996; John O\u2019Keefe et al., 1996)", "previouslyFormattedCitation" : "(K M Gothard, Skaggs, Moore, &amp; McNaughton, 1996; Katalin M Gothard, Skaggs, &amp; McNaughton, 1996; John O\u2019Keefe et al., 1996)" }, "properties" : {  }, "schema" : "https://github.com/citation-style-language/schema/raw/master/csl-citation.json" }</w:instrText>
      </w:r>
      <w:r w:rsidRPr="007F1A10">
        <w:fldChar w:fldCharType="separate"/>
      </w:r>
      <w:r w:rsidR="007C3648" w:rsidRPr="007C3648">
        <w:rPr>
          <w:noProof/>
        </w:rPr>
        <w:t>(K M Gothard, Skaggs, Moore, &amp; McNaughton, 1996; Katalin M Gothard, Skaggs, &amp; McNaughton, 1996; John O’Keefe et al., 1996)</w:t>
      </w:r>
      <w:r w:rsidRPr="007F1A10">
        <w:fldChar w:fldCharType="end"/>
      </w:r>
      <w:r w:rsidRPr="007F1A10">
        <w:t xml:space="preserve">. </w:t>
      </w:r>
      <w:r>
        <w:t>While human</w:t>
      </w:r>
      <w:r w:rsidRPr="007F1A10">
        <w:t xml:space="preserve">s with hippocampal damage </w:t>
      </w:r>
      <w:r>
        <w:t>are able to</w:t>
      </w:r>
      <w:r w:rsidRPr="007F1A10">
        <w:t xml:space="preserve"> retain some item-location information via </w:t>
      </w:r>
      <w:r>
        <w:t xml:space="preserve">maintenance </w:t>
      </w:r>
      <w:r w:rsidRPr="007F1A10">
        <w:t>in working memory, th</w:t>
      </w:r>
      <w:r>
        <w:t>is maintenance</w:t>
      </w:r>
      <w:r w:rsidRPr="007F1A10">
        <w:t xml:space="preserve"> is </w:t>
      </w:r>
      <w:r w:rsidRPr="007F1A10">
        <w:lastRenderedPageBreak/>
        <w:t xml:space="preserve">transient </w:t>
      </w:r>
      <w:r w:rsidRPr="007F1A10">
        <w:fldChar w:fldCharType="begin" w:fldLock="1"/>
      </w:r>
      <w:r w:rsidR="007C3648">
        <w:instrText>ADDIN CSL_CITATION { "citationItems" : [ { "id" : "ITEM-1",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"ITEM-1", "issue" : "1", "issued" : { "date-parts" : [ [ "2014" ] ] }, "page" : "74-84", "publisher" : "Elsevier", "title" : "Item-location binding in working memory: Is it hippocampus-dependent?", "type" : "article-journal", "volume" : "59" }, "uris" : [ "http://www.mendeley.com/documents/?uuid=b524a8ab-6a7a-4af7-9b31-bb76137da8ff" ] }, { "id" : "ITEM-2", "itemData" : { "DOI" : "10.1523/JNEUROSCI.0655-14.2014", "ISSN" : "0270-6474", "author" : [ { "dropping-particle" : "", "family" : "Libby", "given" : "L. A.", "non-dropping-particle" : "", "parse-names" : false, "suffix" : "" }, { "dropping-particle" : "", "family" : "Hannula", "given" : "D. E.", "non-dropping-particle" : "", "parse-names" : false, "suffix" : "" }, { "dropping-particle" : "", "family" : "Ranganath", "given" : "C.", "non-dropping-particle" : "", "parse-names" : false, "suffix" : "" } ], "container-title" : "Journal of Neuroscience", "id" : "ITEM-2", "issue" : "43", "issued" : { "date-parts" : [ [ "2014" ] ] }, "page" : "14233-14242", "title" : "Medial Temporal Lobe Coding of Item and Spatial Information during Relational Binding in Working Memory", "type" : "article-journal", "volume" : "34" }, "uris" : [ "http://www.mendeley.com/documents/?uuid=c1146c73-0229-4013-b0bf-fa5724c9fa48" ] } ], "mendeley" : { "formattedCitation" : "(R. J. Allen et al., 2014; Libby, Hannula, &amp; Ranganath, 2014)", "plainTextFormattedCitation" : "(R. J. Allen et al., 2014; Libby, Hannula, &amp; Ranganath, 2014)", "previouslyFormattedCitation" : "(R. J. Allen et al., 2014; Libby, Hannula, &amp; Ranganath, 2014)" }, "properties" : {  }, "schema" : "https://github.com/citation-style-language/schema/raw/master/csl-citation.json" }</w:instrText>
      </w:r>
      <w:r w:rsidRPr="007F1A10">
        <w:fldChar w:fldCharType="separate"/>
      </w:r>
      <w:r w:rsidRPr="00DE1905">
        <w:rPr>
          <w:noProof/>
        </w:rPr>
        <w:t>(R. J. Allen et al., 2014; Libby, Hannula, &amp; Ranganath, 2014)</w:t>
      </w:r>
      <w:r w:rsidRPr="007F1A10">
        <w:fldChar w:fldCharType="end"/>
      </w:r>
      <w:r w:rsidRPr="007F1A10">
        <w:t>. In both humans and animals, arbitrary item-item association has been extensively studied</w:t>
      </w:r>
      <w:r>
        <w:t>.</w:t>
      </w:r>
      <w:r w:rsidRPr="007F1A10">
        <w:t xml:space="preserve"> </w:t>
      </w:r>
      <w:r>
        <w:t xml:space="preserve">Memory for item-item relations is impaired following selective damage to the medial temporal lobe in </w:t>
      </w:r>
      <w:r w:rsidRPr="007F1A10">
        <w:t xml:space="preserve">rodents </w:t>
      </w:r>
      <w:r w:rsidRPr="007F1A10">
        <w:fldChar w:fldCharType="begin" w:fldLock="1"/>
      </w:r>
      <w:r w:rsidR="007C3648">
        <w:instrText>ADDIN CSL_CITATION { "citationItems" : [ { "id" : "ITEM-1", "itemData" : { "DOI" : "10.1037/0735-7044.107.5.740", "ISBN" : "0735-7044 (Print)\\r0735-7044 (Linking)", "ISSN" : "0735-7044", "PMID" : "8280384", "abstract" : "Human amnesics are severely impaired in learning arbitrary associations between word pairs. This report examines the role of the hippocampal system in an analog of paired-associate learning developed for rats. Subjects with selective damage to the parahippocampal region and controls were tested on an odor-guided paired-associate task. Normal rats readily learned to distinguish paired associates from various mispairings of the same odors, whereas most animals with parahippocampal damage failed to learn. Lesioned animals were, however, able to acquire correct responses to stimulus pairs for which an association between odors was not required. These findings extend the usefulness of olfactory learning as a model for studies of higher order learning capacity in rodents and indicate that in rats, as in humans, hippocampal areas are critical for learning arbitrary nonspatial relationships between stimuli.", "author" : [ { "dropping-particle" : "", "family" : "Bunsey", "given" : "Michael", "non-dropping-particle" : "", "parse-names" : false, "suffix" : "" }, { "dropping-particle" : "", "family" : "Eichenbaum", "given" : "Howard", "non-dropping-particle" : "", "parse-names" : false, "suffix" : "" } ], "container-title" : "Behavioral neuroscience", "id" : "ITEM-1", "issue" : "5", "issued" : { "date-parts" : [ [ "1993", "10" ] ] }, "page" : "740-7", "title" : "Critical role of the parahippocampal region for paired-associate learning in rats.", "type" : "article-journal", "volume" : "107" }, "uris" : [ "http://www.mendeley.com/documents/?uuid=4c4b9c73-ddf5-4a4e-b8df-4cd1a8d12346" ] } ], "mendeley" : { "formattedCitation" : "(Bunsey &amp; Eichenbaum, 1993)", "plainTextFormattedCitation" : "(Bunsey &amp; Eichenbaum, 1993)", "previouslyFormattedCitation" : "(Bunsey &amp; Eichenbaum, 1993)" }, "properties" : {  }, "schema" : "https://github.com/citation-style-language/schema/raw/master/csl-citation.json" }</w:instrText>
      </w:r>
      <w:r w:rsidRPr="007F1A10">
        <w:fldChar w:fldCharType="separate"/>
      </w:r>
      <w:r w:rsidRPr="007F1A10">
        <w:rPr>
          <w:noProof/>
        </w:rPr>
        <w:t>(Bunsey &amp; Eichenbaum, 1993)</w:t>
      </w:r>
      <w:r w:rsidRPr="007F1A10">
        <w:fldChar w:fldCharType="end"/>
      </w:r>
      <w:r w:rsidRPr="007F1A10">
        <w:t xml:space="preserve">, monkeys </w:t>
      </w:r>
      <w:r w:rsidRPr="007F1A10">
        <w:fldChar w:fldCharType="begin" w:fldLock="1"/>
      </w:r>
      <w:r w:rsidR="004C7410">
        <w:instrText>ADDIN CSL_CITATION { "citationItems" : [ { "id" : "ITEM-1", "itemData" : { "DOI" : "0270-647/93/134549-13$05.00/0", "ISBN" : "0270-6474 (Print)\\r0270-6474 (Linking)", "ISSN" : "0270-6474", "PMID" : "8410203", "abstract" : "Rhesus monkeys learned 10 visual stimulus-stimulus association, or paired associates. They then received bilateral removals of either the amygdaloid complex and underlying cortex, the hippocampal formation and underlying cortex, or both combined, or they were retained as unoperated controls. After surgery or rest, the monkeys were tested for their retention of the preoperatively learned set of paired associates, as well as for their ability to learn new associations of the same type. Both unoperated controls and hippocampectomized monkeys relearned the preoperatively trained set of paired associates almost immediately. By contrast, monkeys with amygdala removals were moderately retarded in relearning, and monkeys with combined amygdala and hippocampal ablations were severely retarded. When confronted with new sets of visual stimuli, monkeys with amygdala removals or hippocampal removals learned new sets of paired associates at the same rate as the controls, whereas monkeys with the combined ablation were again profoundly retarded. Only one monkey with the combined lesion was able to learn new stimulus-stimulus associations to criterion, and then only after extensive training, despite the ability of all three animals in this group to perform delayed matching-to-sample with the same stimuli and the same intraatrial delays as those used in the paired associate task. At the end of the main experiment, two of the unoperated controls received bilateral ablations of the rhinal cortex. These monkeys showed the same level of difficulty in learning new paired associates as the animals in the main experiment that had received the combined amygdala plus hippocampal ablations. The results implicate the medial temporal lobe, and particularly the rhinal cortex, in the formation of stimulus-stimulus associative memories.", "author" : [ { "dropping-particle" : "", "family" : "Murray", "given" : "E A", "non-dropping-particle" : "", "parse-names" : false, "suffix" : "" }, { "dropping-particle" : "", "family" : "Gaffan", "given" : "D", "non-dropping-particle" : "", "parse-names" : false, "suffix" : "" }, { "dropping-particle" : "", "family" : "Mishkin", "given" : "M", "non-dropping-particle" : "", "parse-names" : false, "suffix" : "" } ], "container-title" : "The Journal of neuroscience : the official journal of the Society for Neuroscience", "id" : "ITEM-1", "issue" : "10", "issued" : { "date-parts" : [ [ "1993", "10" ] ] }, "page" : "4549-61", "title" : "Neural substrates of visual stimulus-stimulus association in rhesus monkeys.", "type" : "article-journal", "volume" : "13" }, "uris" : [ "http://www.mendeley.com/documents/?uuid=dc63d526-9cf0-406b-8003-632488d12bc6" ] } ], "mendeley" : { "formattedCitation" : "(Murray, Gaffan, &amp; Mishkin, 1993)", "plainTextFormattedCitation" : "(Murray, Gaffan, &amp; Mishkin, 1993)", "previouslyFormattedCitation" : "(Murray, Gaffan, &amp; Mishkin, 1993)" }, "properties" : {  }, "schema" : "https://github.com/citation-style-language/schema/raw/master/csl-citation.json" }</w:instrText>
      </w:r>
      <w:r w:rsidRPr="007F1A10">
        <w:fldChar w:fldCharType="separate"/>
      </w:r>
      <w:r w:rsidRPr="007F1A10">
        <w:rPr>
          <w:noProof/>
        </w:rPr>
        <w:t>(Murray, Gaffan, &amp; Mishkin, 1993)</w:t>
      </w:r>
      <w:r w:rsidRPr="007F1A10">
        <w:fldChar w:fldCharType="end"/>
      </w:r>
      <w:r w:rsidRPr="007F1A10">
        <w:t xml:space="preserve">, and humans </w:t>
      </w:r>
      <w:r w:rsidRPr="007F1A10">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Verfaellie, &amp; Keane, 2003)", "plainTextFormattedCitation" : "(Giovanello, Verfaellie, &amp; Keane, 2003)", "previouslyFormattedCitation" : "(Giovanello, Verfaellie, &amp; Keane, 2003)" }, "properties" : {  }, "schema" : "https://github.com/citation-style-language/schema/raw/master/csl-citation.json" }</w:instrText>
      </w:r>
      <w:r w:rsidRPr="007F1A10">
        <w:fldChar w:fldCharType="separate"/>
      </w:r>
      <w:r w:rsidRPr="007D54BA">
        <w:rPr>
          <w:noProof/>
        </w:rPr>
        <w:t>(Giovanello, Verfaellie, &amp; Keane, 2003)</w:t>
      </w:r>
      <w:r w:rsidRPr="007F1A10">
        <w:fldChar w:fldCharType="end"/>
      </w:r>
      <w:r>
        <w:t>.</w:t>
      </w:r>
      <w:r w:rsidRPr="007F1A10">
        <w:t xml:space="preserve"> </w:t>
      </w:r>
      <w:r>
        <w:t xml:space="preserve">Furthermore, humans with hippocampal damage show item-item impairments </w:t>
      </w:r>
      <w:r w:rsidRPr="007F1A10">
        <w:t>for all manner</w:t>
      </w:r>
      <w:r>
        <w:t xml:space="preserve"> </w:t>
      </w:r>
      <w:r w:rsidRPr="007F1A10">
        <w:t>of relations</w:t>
      </w:r>
      <w:r>
        <w:t xml:space="preserve"> (e.g. spatial, temporal, associative, etc.;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"manualFormatting" : "Konkel et al., 2008)", "plainTextFormattedCitation" : "(Konkel et al., 2008)", "previouslyFormattedCitation" : "(Konkel et al., 2008)" }, "properties" : {  }, "schema" : "https://github.com/citation-style-language/schema/raw/master/csl-citation.json" }</w:instrText>
      </w:r>
      <w:r>
        <w:fldChar w:fldCharType="separate"/>
      </w:r>
      <w:r w:rsidRPr="007D54BA">
        <w:rPr>
          <w:noProof/>
        </w:rPr>
        <w:t>Konkel et al., 2008)</w:t>
      </w:r>
      <w:r>
        <w:fldChar w:fldCharType="end"/>
      </w:r>
      <w:r w:rsidRPr="007F1A10">
        <w:t>.</w:t>
      </w:r>
      <w:r>
        <w:t xml:space="preserve"> </w:t>
      </w:r>
    </w:p>
    <w:p w14:paraId="3C17F12F" w14:textId="77777777" w:rsidR="0072413B" w:rsidRDefault="0072413B" w:rsidP="00AA15F8">
      <w:pPr>
        <w:spacing w:line="360" w:lineRule="auto"/>
      </w:pPr>
      <w:r>
        <w:t xml:space="preserve">In addition to these first order relations, we examine higher-order, compound relations (e.g., item A, B, and C form a group), which can contribute to compound spatial relational memory errors (e.g. the group is translated to the left, all of the items are squished towards the group’s center, or two items swap locations). Compound relational errors can be seen in two forms in our analysis. Firstly, swaps of items (i.e. when two items are placed in each other’s location) and cycles of items (i.e. when more than two items are placed in each other’s locations) are forms of compound error primarily involving multiple identity-location errors. Secondly, various transformation errors (translation, scaling, and rotation) are forms of compound errors involving multiple item-item and/or item-environment errors. </w:t>
      </w:r>
    </w:p>
    <w:p w14:paraId="7D8C591C" w14:textId="77777777" w:rsidR="0072413B" w:rsidRDefault="0072413B" w:rsidP="00AA15F8">
      <w:pPr>
        <w:spacing w:line="360" w:lineRule="auto"/>
      </w:pPr>
      <w:bookmarkStart w:id="10" w:name="_Hlk494820043"/>
      <w:r>
        <w:t xml:space="preserve">In addition to first-order (i.e. pairwise) and higher-order (i.e. compound) relations, we can begin to consider the question of how general, Gestalten shape information, i.e. configural features which constitute parts of a unified whole, may be used independently of the hippocampus to maintain more global spatial information. </w:t>
      </w:r>
      <w:bookmarkEnd w:id="10"/>
      <w:r>
        <w:t>While the current data cannot provide a definitive response to this proposal, the relevant data are suggestive and considered.</w:t>
      </w:r>
    </w:p>
    <w:p w14:paraId="0C437A7D" w14:textId="77777777" w:rsidR="0072413B" w:rsidRDefault="0072413B" w:rsidP="00AA15F8">
      <w:pPr>
        <w:spacing w:line="360" w:lineRule="auto"/>
      </w:pPr>
      <w:r>
        <w:t xml:space="preserve">Finally, given the evidence that hippocampal damage impairs reconstruction performance even at very small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the implication of varying set size on memory for these different types of spatial relational information was considered. To this end, we take advantage of an existing dataset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that recorded SR task performance from hippocampal patients across set sizes (i.e., from 2 items to 5 items) and reanalyze those data using the current analysis framework. We first evaluate the extent to which hippocampal patients and comparison participants committed relational memory errors of particular types even at small set sizes (e.g., 2 items). Second, we determine whether those error types change or remain consistent as set size increased.</w:t>
      </w:r>
    </w:p>
    <w:p w14:paraId="13BED5DE" w14:textId="77777777" w:rsidR="0072413B" w:rsidRDefault="0072413B" w:rsidP="00AA15F8">
      <w:pPr>
        <w:spacing w:line="360" w:lineRule="auto"/>
      </w:pPr>
      <w:r>
        <w:t xml:space="preserve">In summary, in the work presented here, we investigate the types of relations that are sensitive to hippocampal damage from a first principles approach by breaking down reconstruction errors in an SR task into multiple error types, which can then be evaluated simultaneously. We consider three types of </w:t>
      </w:r>
      <w:r>
        <w:lastRenderedPageBreak/>
        <w:t>first-order relations (i.e., item-environment, item-item, and identity-location relations) as well as two types of higher-order compound relations (i.e., swaps and cycles). We evaluate the degree to which the overall difference in misplacement between hippocampal patients and matched comparisons</w:t>
      </w:r>
      <w:r>
        <w:rPr>
          <w:noProof/>
        </w:rPr>
        <w:t xml:space="preserve"> </w:t>
      </w:r>
      <w:r>
        <w:t>can be explained by these distinct error types. Finally, we discuss the implications of these findings for theories of hippocampal function.</w:t>
      </w:r>
    </w:p>
    <w:p w14:paraId="1B1F71EE" w14:textId="77777777" w:rsidR="0072413B" w:rsidRDefault="007353F3" w:rsidP="00563ABB">
      <w:pPr>
        <w:pStyle w:val="Heading2"/>
      </w:pPr>
      <w:bookmarkStart w:id="11" w:name="_Toc505879081"/>
      <w:r>
        <w:t xml:space="preserve">2.2 </w:t>
      </w:r>
      <w:r w:rsidR="0072413B">
        <w:t>Materials and Methods</w:t>
      </w:r>
      <w:bookmarkEnd w:id="11"/>
    </w:p>
    <w:p w14:paraId="2062677E" w14:textId="77777777" w:rsidR="0072413B" w:rsidRDefault="007353F3" w:rsidP="00563ABB">
      <w:pPr>
        <w:pStyle w:val="Heading3"/>
      </w:pPr>
      <w:r>
        <w:t xml:space="preserve">2.2.1 </w:t>
      </w:r>
      <w:r w:rsidR="0072413B">
        <w:t>Participants</w:t>
      </w:r>
    </w:p>
    <w:p w14:paraId="7A2910CE" w14:textId="77777777" w:rsidR="0072413B" w:rsidRDefault="0072413B" w:rsidP="00AA15F8">
      <w:pPr>
        <w:spacing w:line="360" w:lineRule="auto"/>
      </w:pPr>
      <w:r>
        <w:t xml:space="preserve">Behavioral data were collected from 3 patients with hippocampal damaged and profound declarative memory impairment or amnesia (see </w:t>
      </w:r>
      <w:r w:rsidRPr="00F76AD2">
        <w:rPr>
          <w:b/>
        </w:rPr>
        <w:t xml:space="preserve">Table </w:t>
      </w:r>
      <w:r w:rsidR="00F76AD2">
        <w:rPr>
          <w:b/>
        </w:rPr>
        <w:t>2.</w:t>
      </w:r>
      <w:r w:rsidRPr="00F76AD2">
        <w:rPr>
          <w:b/>
        </w:rPr>
        <w:t>1</w:t>
      </w:r>
      <w:r>
        <w:t xml:space="preserve"> for details) and 9 healthy comparison participants. Three of the healthy comparison participants were matched to each hippocampal patient for sex, age (+/- 5 years), and education (+/- 2 years). </w:t>
      </w:r>
    </w:p>
    <w:p w14:paraId="1476AC58" w14:textId="77777777" w:rsidR="0072413B" w:rsidRPr="00D779AD" w:rsidRDefault="0072413B" w:rsidP="0072413B">
      <w:r>
        <w:rPr>
          <w:noProof/>
        </w:rPr>
        <w:drawing>
          <wp:inline distT="0" distB="0" distL="0" distR="0" wp14:anchorId="6EC9313E" wp14:editId="37730598">
            <wp:extent cx="6119495" cy="1551305"/>
            <wp:effectExtent l="0" t="0" r="0" b="0"/>
            <wp:docPr id="212" name="Picture 212" descr="C:\Users\Kevin\AppData\Local\Microsoft\Windows\INetCache\Content.Word\Table1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Table1Rendere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9495" cy="1551305"/>
                    </a:xfrm>
                    <a:prstGeom prst="rect">
                      <a:avLst/>
                    </a:prstGeom>
                    <a:noFill/>
                    <a:ln>
                      <a:noFill/>
                    </a:ln>
                  </pic:spPr>
                </pic:pic>
              </a:graphicData>
            </a:graphic>
          </wp:inline>
        </w:drawing>
      </w:r>
      <w:r>
        <w:br/>
      </w:r>
      <w:r w:rsidRPr="004E56CD">
        <w:rPr>
          <w:b/>
        </w:rPr>
        <w:t xml:space="preserve">Table </w:t>
      </w:r>
      <w:r w:rsidR="00F76AD2">
        <w:rPr>
          <w:b/>
        </w:rPr>
        <w:t>2.</w:t>
      </w:r>
      <w:r w:rsidRPr="004E56CD">
        <w:rPr>
          <w:b/>
        </w:rPr>
        <w:t>1</w:t>
      </w:r>
      <w:r>
        <w:t xml:space="preserve">: </w:t>
      </w:r>
      <w:r w:rsidRPr="009F3C76">
        <w:t>Demographic</w:t>
      </w:r>
      <w:r>
        <w:t>, neuroanatomical,</w:t>
      </w:r>
      <w:r w:rsidRPr="009F3C76">
        <w:t xml:space="preserve"> and neuropsychological characteristics of </w:t>
      </w:r>
      <w:r>
        <w:t xml:space="preserve">participants with hippocampal amnesia. </w:t>
      </w:r>
      <w:r w:rsidRPr="009F3C76">
        <w:rPr>
          <w:lang w:eastAsia="ja-JP"/>
        </w:rPr>
        <w:t>Hand. = Handedness. Ed. = years of education. HSE = Herpes Simplex Encephaliti</w:t>
      </w:r>
      <w:r w:rsidRPr="001E6C8E">
        <w:rPr>
          <w:lang w:eastAsia="ja-JP"/>
        </w:rPr>
        <w:t xml:space="preserve">s. HC = hippocampus. + MTL = damage extending into the greater medial temporal lobes. HC Volume = hippocampal volumetric z-scores as measured through high resolution volumetric MRI and compared to a matched healthy comparison group </w:t>
      </w:r>
      <w:r>
        <w:rPr>
          <w:lang w:eastAsia="ja-JP"/>
        </w:rPr>
        <w:fldChar w:fldCharType="begin" w:fldLock="1"/>
      </w:r>
      <w:r w:rsidR="004C7410">
        <w:rPr>
          <w:lang w:eastAsia="ja-JP"/>
        </w:rPr>
        <w:instrText>ADDIN CSL_CITATION { "citationItems" : [ { "id" : "ITEM-1", "itemData" : { "DOI" : "10.1080/13803390590949287", "ISBN" : "1380-3395 (Print)\\r1380-3395 (Linking)", "ISSN" : "13803395", "PMID" : "16624778", "abstract" : "Journal of Clinical and Experimental Neuropsychology, 28:457\u2013476, 2006 Copyright \u00a9 Taylor &amp; Francis Group, LLC ISSN: 1380-3395 DOI: 10.1080/13803390590949287 NCEN 1380-3395 0000-0000 JournalofClinicalandExperimentalNeuropsychology,Vol.28,No.04,", "author" : [ { "dropping-particle" : "", "family" : "Allen", "given" : "John S", "non-dropping-particle" : "", "parse-names" : false, "suffix" : "" }, { "dropping-particle" : "", "family" : "Tranel", "given" : "Daniel", "non-dropping-particle" : "", "parse-names" : false, "suffix" : "" }, { "dropping-particle" : "", "family" : "Bruss", "given" : "Joel", "non-dropping-particle" : "", "parse-names" : false, "suffix" : "" }, { "dropping-particle" : "", "family" : "Damasio", "given" : "Hanna", "non-dropping-particle" : "", "parse-names" : false, "suffix" : "" } ], "container-title" : "Journal of Clinical and Experimental Neuropsychology", "id" : "ITEM-1", "issue" : "4", "issued" : { "date-parts" : [ [ "2006" ] ] }, "page" : "457-476", "title" : "Correlations between regional brain volumes and memory performance in anoxia", "type" : "article-journal", "volume" : "28" }, "uris" : [ "http://www.mendeley.com/documents/?uuid=50b71fbe-38b7-43a0-8ffd-3c1549d03f25" ] }, { "id" : "ITEM-2", "itemData" : { "DOI" : "10.1523/JNEUROSCI.4735-04.2005", "ISBN" : "1529-2401 (Electronic)\\r0270-6474 (Linking)", "ISSN" : "0270-6474", "PMID" : "15788772", "abstract" : "The recollection of emotional autobiographical memories has received little attention in patients with memory disorders. Here, we addressed this topic in amnesic patients with damage to the hippocampus (HC group; n = 8) or the hippocampus, amygdala, and surrounding cortices (HC+ group; n = 2). These patients were asked to recollect emotional events from their lives. HC patients produced recollections that were strikingly similar to those of brain-damaged (n = 10) and healthy (n = 25) comparison participants, in terms of both quantity and quality. In contrast, HC+ patients produced a lower proportion of unpleasant memories compared with the other participants. Specifically, the ratings and words used to describe recollections in the HC+ patients were more affectively positive. All groups produced more memories from between 10 and 30 years of age (the so-called autobiographical memory \"bump\") compared with other time periods in their lives. These results suggest that structures surrounding the hippocampus, but not the hippocampus itself, may be necessary for the recollection of highly emotional, unpleasant autobiographical memories. The amygdala and surrounding cortices of the medial temporal lobe may be a necessary component in the neural circuitry necessary for vivid recollection of unpleasant emotional events.", "author" : [ { "dropping-particle" : "", "family" : "Buchanan", "given" : "Tony W", "non-dropping-particle" : "", "parse-names" : false, "suffix" : "" } ], "container-title" : "Journal of Neuroscience", "id" : "ITEM-2", "issue" : "12", "issued" : { "date-parts" : [ [ "2005" ] ] }, "page" : "3151-3160", "title" : "Emotional Autobiographical Memories in Amnesic Patients with Medial Temporal Lobe Damage", "type" : "article-journal", "volume" : "25" }, "uris" : [ "http://www.mendeley.com/documents/?uuid=50da3880-97c2-45c1-a4f1-335bc8e8192e" ] } ], "mendeley" : { "formattedCitation" : "(J. S. Allen, Tranel, Bruss, &amp; Damasio, 2006; Buchanan, 2005)", "plainTextFormattedCitation" : "(J. S. Allen, Tranel, Bruss, &amp; Damasio, 2006; Buchanan, 2005)", "previouslyFormattedCitation" : "(J. S. Allen, Tranel, Bruss, &amp; Damasio, 2006; Buchanan, 2005)" }, "properties" : {  }, "schema" : "https://github.com/citation-style-language/schema/raw/master/csl-citation.json" }</w:instrText>
      </w:r>
      <w:r>
        <w:rPr>
          <w:lang w:eastAsia="ja-JP"/>
        </w:rPr>
        <w:fldChar w:fldCharType="separate"/>
      </w:r>
      <w:r w:rsidR="004C7410" w:rsidRPr="004C7410">
        <w:rPr>
          <w:noProof/>
          <w:lang w:eastAsia="ja-JP"/>
        </w:rPr>
        <w:t>(J. S. Allen, Tranel, Bruss, &amp; Damasio, 2006; Buchanan, 2005)</w:t>
      </w:r>
      <w:r>
        <w:rPr>
          <w:lang w:eastAsia="ja-JP"/>
        </w:rPr>
        <w:fldChar w:fldCharType="end"/>
      </w:r>
      <w:r>
        <w:rPr>
          <w:lang w:eastAsia="ja-JP"/>
        </w:rPr>
        <w:t>.</w:t>
      </w:r>
      <w:r w:rsidRPr="001E6C8E">
        <w:rPr>
          <w:lang w:eastAsia="ja-JP"/>
        </w:rPr>
        <w:t xml:space="preserve"> WAIS-III FSIQ = Wechsler Adult Intelligence Scale–III Full Scale Intelligence Quotient. WMS-III GMI = Wechsler Memory Scale–III General Memory Index. BNT = Boston Naming Test. TT = Token Test. </w:t>
      </w:r>
      <w:r w:rsidRPr="001E6C8E">
        <w:t>CFT = Complex Figure Test; WCT = Wisconsin Card Sorting Task; Cat = Number of categories achieved out of six.</w:t>
      </w:r>
    </w:p>
    <w:p w14:paraId="27BE690A" w14:textId="77777777" w:rsidR="0072413B" w:rsidRDefault="0072413B" w:rsidP="00AA15F8">
      <w:pPr>
        <w:spacing w:line="360" w:lineRule="auto"/>
      </w:pPr>
      <w:r w:rsidRPr="00D354A7">
        <w:t>Two patients experienced anoxic/hypoxic episodes (1846, 2563) resulting in bilateral hippocampal damage and the third patient contracted herpes simplex encephalitis (1951) leading to more extensive bilateral MTL damage affecting the hippocampus, amygdala, and surrounding cortices (</w:t>
      </w:r>
      <w:r w:rsidRPr="00522435">
        <w:rPr>
          <w:b/>
        </w:rPr>
        <w:t xml:space="preserve">Figure </w:t>
      </w:r>
      <w:r w:rsidR="00693F41" w:rsidRPr="00522435">
        <w:rPr>
          <w:b/>
        </w:rPr>
        <w:t>2.</w:t>
      </w:r>
      <w:r w:rsidRPr="00522435">
        <w:rPr>
          <w:b/>
        </w:rPr>
        <w:t>1</w:t>
      </w:r>
      <w:r w:rsidRPr="00D354A7">
        <w:t>). Structural MRI examinations completed on 2 of the 3 patients confirmed bilateral hippocampal damage and volumetric analyses revealed significantly reduced hippocampal volumes. Participant 2563 wears a pacemaker and was unable to undergo MRI examination and thus their damage was confirmed by computerized tomography; damage was confined to the hippocampus.</w:t>
      </w:r>
    </w:p>
    <w:p w14:paraId="4ED05988" w14:textId="77777777" w:rsidR="0072413B" w:rsidRDefault="0072413B" w:rsidP="0072413B">
      <w:pPr>
        <w:jc w:val="center"/>
      </w:pPr>
      <w:r>
        <w:rPr>
          <w:noProof/>
        </w:rPr>
        <w:lastRenderedPageBreak/>
        <w:drawing>
          <wp:inline distT="0" distB="0" distL="0" distR="0" wp14:anchorId="52AA7A00" wp14:editId="71172D69">
            <wp:extent cx="3657600" cy="3924300"/>
            <wp:effectExtent l="0" t="0" r="0" b="0"/>
            <wp:docPr id="213" name="Picture 213" descr="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7600" cy="3924300"/>
                    </a:xfrm>
                    <a:prstGeom prst="rect">
                      <a:avLst/>
                    </a:prstGeom>
                    <a:noFill/>
                    <a:ln>
                      <a:noFill/>
                    </a:ln>
                  </pic:spPr>
                </pic:pic>
              </a:graphicData>
            </a:graphic>
          </wp:inline>
        </w:drawing>
      </w:r>
    </w:p>
    <w:p w14:paraId="2A079963" w14:textId="77777777" w:rsidR="0072413B" w:rsidRDefault="0072413B" w:rsidP="0072413B">
      <w:r w:rsidRPr="004E56CD">
        <w:rPr>
          <w:b/>
        </w:rPr>
        <w:t xml:space="preserve">Figure </w:t>
      </w:r>
      <w:r w:rsidR="00693F41" w:rsidRPr="00693F41">
        <w:rPr>
          <w:b/>
        </w:rPr>
        <w:t>2.</w:t>
      </w:r>
      <w:r w:rsidRPr="004E56CD">
        <w:rPr>
          <w:b/>
        </w:rPr>
        <w:t>1</w:t>
      </w:r>
      <w:r>
        <w:t xml:space="preserve">: </w:t>
      </w:r>
      <w:r w:rsidRPr="008A3187">
        <w:t>Magnetic resonance scans of hippocampal patients. Images are coronal slices through four points along the hippocampus from T1-weighed scans. Volume changes can be noted in the hippocamp</w:t>
      </w:r>
      <w:r>
        <w:t xml:space="preserve">al region for patient 1846, and </w:t>
      </w:r>
      <w:r w:rsidRPr="008A3187">
        <w:t>significant bilateral MTL damage including the hippocampus can be noted in patient 1951. A = anterior, P = posterior,</w:t>
      </w:r>
      <w:r>
        <w:t xml:space="preserve"> NC = healthy comparison brain.”</w:t>
      </w:r>
    </w:p>
    <w:p w14:paraId="009442C9" w14:textId="77777777" w:rsidR="0072413B" w:rsidRDefault="0072413B" w:rsidP="00AA15F8">
      <w:pPr>
        <w:spacing w:line="360" w:lineRule="auto"/>
      </w:pPr>
      <w:r>
        <w:t xml:space="preserve">Neuropsychological examination confirmed severe declarative memory impairment in all hippocampal patients (M =63; Wechsler Memory Scale-III General Memory Index, more than 2 SDs below population norms) in the context of within normal performance of standardized measures of intelligence, language, visual perception, working memory, and executive functioning (see </w:t>
      </w:r>
      <w:r w:rsidRPr="00F76AD2">
        <w:rPr>
          <w:b/>
        </w:rPr>
        <w:t xml:space="preserve">Table </w:t>
      </w:r>
      <w:r w:rsidR="00F76AD2" w:rsidRPr="00F76AD2">
        <w:rPr>
          <w:b/>
        </w:rPr>
        <w:t>2.</w:t>
      </w:r>
      <w:r w:rsidRPr="00F76AD2">
        <w:rPr>
          <w:b/>
        </w:rPr>
        <w:t>1</w:t>
      </w:r>
      <w:r>
        <w:t xml:space="preserve">). </w:t>
      </w:r>
    </w:p>
    <w:p w14:paraId="52D2C800" w14:textId="77777777" w:rsidR="0072413B" w:rsidRDefault="007353F3" w:rsidP="00563ABB">
      <w:pPr>
        <w:pStyle w:val="Heading3"/>
      </w:pPr>
      <w:r>
        <w:t xml:space="preserve">2.2.2 </w:t>
      </w:r>
      <w:r w:rsidR="0072413B">
        <w:t>Experimental Paradigm</w:t>
      </w:r>
    </w:p>
    <w:p w14:paraId="7B4F7D91" w14:textId="77777777" w:rsidR="0072413B" w:rsidRDefault="0072413B" w:rsidP="00AA15F8">
      <w:pPr>
        <w:spacing w:line="360" w:lineRule="auto"/>
      </w:pPr>
      <w:r>
        <w:t xml:space="preserve">Participants completed a computerized spatial reconstruction task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"mendeley" : { "formattedCitation" : "(Monti et al., 2015)", "manualFormatting" : "(Monti et al., 2015", "plainTextFormattedCitation" : "(Monti et al., 2015)", "previouslyFormattedCitation" : "(Monti et al., 2015)" }, "properties" : {  }, "schema" : "https://github.com/citation-style-language/schema/raw/master/csl-citation.json" }</w:instrText>
      </w:r>
      <w:r>
        <w:fldChar w:fldCharType="separate"/>
      </w:r>
      <w:r w:rsidRPr="00CD7151">
        <w:rPr>
          <w:noProof/>
        </w:rPr>
        <w:t>(Monti et al., 2015</w:t>
      </w:r>
      <w:r>
        <w:fldChar w:fldCharType="end"/>
      </w:r>
      <w:r w:rsidR="00522435">
        <w:t xml:space="preserve">; see top of </w:t>
      </w:r>
      <w:r w:rsidR="00522435" w:rsidRPr="00522435">
        <w:rPr>
          <w:b/>
        </w:rPr>
        <w:t>Figure</w:t>
      </w:r>
      <w:r w:rsidRPr="00522435">
        <w:rPr>
          <w:b/>
        </w:rPr>
        <w:t xml:space="preserve"> </w:t>
      </w:r>
      <w:r w:rsidR="00693F41" w:rsidRPr="00522435">
        <w:rPr>
          <w:b/>
        </w:rPr>
        <w:t>2.</w:t>
      </w:r>
      <w:r w:rsidRPr="00522435">
        <w:rPr>
          <w:b/>
        </w:rPr>
        <w:t>2</w:t>
      </w:r>
      <w:r>
        <w:t xml:space="preserve">). Participants studied 6 items (gray scale, nameable objects; </w:t>
      </w:r>
      <w:r>
        <w:fldChar w:fldCharType="begin" w:fldLock="1"/>
      </w:r>
      <w:r w:rsidR="00EB50C9">
        <w:instrText>ADDIN CSL_CITATION { "citationItems" : [ { "id" : "ITEM-1", "itemData" : { "DOI" : "10.1371/journal.pone.0106953", "ISSN" : "1932-6203", "author" : [ { "dropping-particle" : "", "family" : "Brodeur", "given" : "Mathieu B.", "non-dropping-particle" : "", "parse-names" : false, "suffix" : "" }, { "dropping-particle" : "", "family" : "Gu\u00e9rard", "given" : "Katherine", "non-dropping-particle" : "", "parse-names" : false, "suffix" : "" }, { "dropping-particle" : "", "family" : "Bouras", "given" : "Maria", "non-dropping-particle" : "", "parse-names" : false, "suffix" : "" } ], "container-title" : "PLoS ONE", "editor" : [ { "dropping-particle" : "", "family" : "Paterson", "given" : "Kevin", "non-dropping-particle" : "", "parse-names" : false, "suffix" : "" } ], "id" : "ITEM-1", "issue" : "9", "issued" : { "date-parts" : [ [ "2014", "9", "11" ] ] }, "page" : "e106953", "title" : "Bank of Standardized Stimuli (BOSS) Phase II: 930 New Normative Photos", "type" : "article-journal", "volume" : "9" }, "uris" : [ "http://www.mendeley.com/documents/?uuid=386dd5eb-f998-475a-b201-63dfc5901598" ] } ], "mendeley" : { "formattedCitation" : "(Brodeur, Gu\u00e9rard, &amp; Bouras, 2014)", "manualFormatting" : "Brodeur, Gu\u00e9rard, &amp; Bouras, 2014", "plainTextFormattedCitation" : "(Brodeur, Gu\u00e9rard, &amp; Bouras, 2014)", "previouslyFormattedCitation" : "(Brodeur, Gu\u00e9rard, &amp; Bouras, 2014)" }, "properties" : {  }, "schema" : "https://github.com/citation-style-language/schema/raw/master/csl-citation.json" }</w:instrText>
      </w:r>
      <w:r>
        <w:fldChar w:fldCharType="separate"/>
      </w:r>
      <w:r w:rsidRPr="001A270E">
        <w:rPr>
          <w:noProof/>
        </w:rPr>
        <w:t>Brodeur, Guérard, &amp; Bouras, 2014</w:t>
      </w:r>
      <w:r>
        <w:fldChar w:fldCharType="end"/>
      </w:r>
      <w:r>
        <w:t xml:space="preserve">) per trial, arranged pseudo-randomly in an </w:t>
      </w:r>
      <m:oMath>
        <m:r>
          <w:rPr>
            <w:rFonts w:ascii="Cambria Math" w:hAnsi="Cambria Math"/>
          </w:rPr>
          <m:t>950×600</m:t>
        </m:r>
      </m:oMath>
      <w:r>
        <w:rPr>
          <w:rFonts w:eastAsiaTheme="minorEastAsia"/>
        </w:rPr>
        <w:t xml:space="preserve"> pixel </w:t>
      </w:r>
      <w:r>
        <w:t xml:space="preserve">area within a </w:t>
      </w:r>
      <m:oMath>
        <m:r>
          <w:rPr>
            <w:rFonts w:ascii="Cambria Math" w:hAnsi="Cambria Math"/>
          </w:rPr>
          <m:t>1280×1024</m:t>
        </m:r>
      </m:oMath>
      <w:r>
        <w:t xml:space="preserve"> pixel computer screen across 32 total trials. During the study phase, participants viewed the 6 items for 16 seconds, followed by a 5 second delay (blank screen). At test, which began immediately after the delay, items were randomly placed in a line at the top of the screen, and participants used a mouse to drag each item to its remembered location on the screen. Participants had unlimited time to reconstruct the studied display. When they were finished, participants pressed space bar to start the next study trial. Participants’ eye </w:t>
      </w:r>
      <w:r>
        <w:lastRenderedPageBreak/>
        <w:t xml:space="preserve">movements were recorded throughout the experiment. Eye tracking data are not reported here and will be reported elsewhere </w:t>
      </w:r>
      <w:r>
        <w:fldChar w:fldCharType="begin" w:fldLock="1"/>
      </w:r>
      <w:r w:rsidR="004C7410">
        <w:instrText>ADDIN CSL_CITATION { "citationItems" : [ { "id" : "ITEM-1", "itemData" : { "author" : [ { "dropping-particle" : "", "family" : "Lucas", "given" : "Heather D.", "non-dropping-particle" : "", "parse-names" : false, "suffix" : "" }, { "dropping-particle" : "", "family" : "Duff", "given" : "Melissa C.", "non-dropping-particle" : "", "parse-names" : false, "suffix" : "" }, { "dropping-particle" : "", "family" : "Cohen", "given" : "Neal J.", "non-dropping-particle" : "", "parse-names" : false, "suffix" : "" } ], "container-title" : "Cognitive Neuroscience Society 24th Annual Meeting", "id" : "ITEM-1", "issued" : { "date-parts" : [ [ "2017" ] ] }, "publisher-place" : "San Francisco", "title" : "The hippocampus promotes effective saccadic information gathering in humans", "type" : "paper-conference" }, "uris" : [ "http://www.mendeley.com/documents/?uuid=960054e8-b6bf-4f2d-817e-ed6d98108264" ] } ], "mendeley" : { "formattedCitation" : "(Lucas, Duff, &amp; Cohen, 2017)", "manualFormatting" : "(Lucas, Duff, &amp; Cohen, in preparation)", "plainTextFormattedCitation" : "(Lucas, Duff, &amp; Cohen, 2017)", "previouslyFormattedCitation" : "(Lucas, Duff, &amp; Cohen, 2017)" }, "properties" : {  }, "schema" : "https://github.com/citation-style-language/schema/raw/master/csl-citation.json" }</w:instrText>
      </w:r>
      <w:r>
        <w:fldChar w:fldCharType="separate"/>
      </w:r>
      <w:r w:rsidRPr="005C0504">
        <w:rPr>
          <w:noProof/>
        </w:rPr>
        <w:t xml:space="preserve">(Lucas, Duff, &amp; Cohen, </w:t>
      </w:r>
      <w:r>
        <w:rPr>
          <w:noProof/>
        </w:rPr>
        <w:t>in preparation</w:t>
      </w:r>
      <w:r w:rsidRPr="005C0504">
        <w:rPr>
          <w:noProof/>
        </w:rPr>
        <w:t>)</w:t>
      </w:r>
      <w:r>
        <w:fldChar w:fldCharType="end"/>
      </w:r>
      <w:r>
        <w:t>.</w:t>
      </w:r>
    </w:p>
    <w:p w14:paraId="3391199D" w14:textId="77777777" w:rsidR="0072413B" w:rsidRPr="00D779AD" w:rsidRDefault="0072413B" w:rsidP="0072413B">
      <w:r>
        <w:rPr>
          <w:rFonts w:ascii="Arial" w:hAnsi="Arial" w:cs="Arial"/>
          <w:noProof/>
          <w:color w:val="262626"/>
          <w:sz w:val="20"/>
          <w:szCs w:val="20"/>
          <w:shd w:val="clear" w:color="auto" w:fill="FFFFFF"/>
        </w:rPr>
        <w:drawing>
          <wp:inline distT="0" distB="0" distL="0" distR="0" wp14:anchorId="21360610" wp14:editId="30936376">
            <wp:extent cx="6124575" cy="3629025"/>
            <wp:effectExtent l="0" t="0" r="9525" b="9525"/>
            <wp:docPr id="214" name="Picture 214" descr="C:\Users\Kevin\AppData\Local\Microsoft\Windows\INetCache\Content.Word\Task Figure Op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Task Figure Opt 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4575" cy="3629025"/>
                    </a:xfrm>
                    <a:prstGeom prst="rect">
                      <a:avLst/>
                    </a:prstGeom>
                    <a:noFill/>
                    <a:ln>
                      <a:noFill/>
                    </a:ln>
                  </pic:spPr>
                </pic:pic>
              </a:graphicData>
            </a:graphic>
          </wp:inline>
        </w:drawing>
      </w:r>
      <w:r>
        <w:rPr>
          <w:rFonts w:ascii="Arial" w:hAnsi="Arial" w:cs="Arial"/>
          <w:color w:val="262626"/>
          <w:sz w:val="20"/>
          <w:szCs w:val="20"/>
          <w:shd w:val="clear" w:color="auto" w:fill="FFFFFF"/>
        </w:rPr>
        <w:br/>
      </w:r>
      <w:r w:rsidRPr="004E56CD">
        <w:rPr>
          <w:rFonts w:ascii="Arial" w:hAnsi="Arial" w:cs="Arial"/>
          <w:b/>
          <w:color w:val="262626"/>
          <w:sz w:val="20"/>
          <w:szCs w:val="20"/>
          <w:shd w:val="clear" w:color="auto" w:fill="FFFFFF"/>
        </w:rPr>
        <w:t>Figure</w:t>
      </w:r>
      <w:r w:rsidR="00693F41">
        <w:rPr>
          <w:rFonts w:ascii="Arial" w:hAnsi="Arial" w:cs="Arial"/>
          <w:b/>
          <w:color w:val="262626"/>
          <w:sz w:val="20"/>
          <w:szCs w:val="20"/>
          <w:shd w:val="clear" w:color="auto" w:fill="FFFFFF"/>
        </w:rPr>
        <w:t xml:space="preserve"> 2.</w:t>
      </w:r>
      <w:r w:rsidRPr="004E56CD">
        <w:rPr>
          <w:rFonts w:ascii="Arial" w:hAnsi="Arial" w:cs="Arial"/>
          <w:b/>
          <w:color w:val="262626"/>
          <w:sz w:val="20"/>
          <w:szCs w:val="20"/>
          <w:shd w:val="clear" w:color="auto" w:fill="FFFFFF"/>
        </w:rPr>
        <w:t>2</w:t>
      </w:r>
      <w:r>
        <w:rPr>
          <w:rFonts w:ascii="Arial" w:hAnsi="Arial" w:cs="Arial"/>
          <w:color w:val="262626"/>
          <w:sz w:val="20"/>
          <w:szCs w:val="20"/>
          <w:shd w:val="clear" w:color="auto" w:fill="FFFFFF"/>
        </w:rPr>
        <w:t>: A sample trial from the spatial reconstruction task; A, B, and C show different interpretations of the same reconstruction where the objects are in the reconstructed locations and the dots are the target locations from the study phase. (A) shows item-item and item-environment relations (dotted lines), which might be used to determine the locations of the dots. (B) shows reconstructed item to target location relations where gray shaded circles indicate a failure in placement of items to those locations (note that identity is ignored as, for example, the bus is not in its target location). (C) shows compound relations where some items roughly swap locations (although not necessarily precisely, in this case being a "partial swap"), some show cycle relationships (i.e. Bus</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Bed</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Bicycle</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 xml:space="preserve">Bus), and some show single-item placement </w:t>
      </w:r>
      <w:r w:rsidR="00693F41">
        <w:rPr>
          <w:rFonts w:ascii="Arial" w:hAnsi="Arial" w:cs="Arial"/>
          <w:color w:val="262626"/>
          <w:sz w:val="20"/>
          <w:szCs w:val="20"/>
          <w:shd w:val="clear" w:color="auto" w:fill="FFFFFF"/>
        </w:rPr>
        <w:t>in the correct target location.</w:t>
      </w:r>
    </w:p>
    <w:p w14:paraId="60907247" w14:textId="77777777" w:rsidR="007353F3" w:rsidRDefault="007353F3" w:rsidP="007353F3">
      <w:pPr>
        <w:pStyle w:val="Heading3"/>
      </w:pPr>
      <w:r>
        <w:t>2.2.3 Analysis Methods</w:t>
      </w:r>
    </w:p>
    <w:p w14:paraId="207CEA42" w14:textId="77777777" w:rsidR="0072413B" w:rsidRDefault="0072413B" w:rsidP="00AA15F8">
      <w:pPr>
        <w:spacing w:line="360" w:lineRule="auto"/>
      </w:pPr>
      <w:r>
        <w:t xml:space="preserve">To determine if item-environment, item-item, identity-location, and compound relations showed selective differences in performance between patients and comparison participants, a new set of tools for analyzing spatial reconstruction data were created. These methodologies were designed with the intention of making as few assumptions as possible about the nature of the reconstruction to separate the types of errors via more mathematically rigorous and interpretable metrics. This approach applies Point Set Registration methods </w:t>
      </w:r>
      <w:r>
        <w:fldChar w:fldCharType="begin" w:fldLock="1"/>
      </w:r>
      <w:r w:rsidR="00EB50C9">
        <w:instrText>ADDIN CSL_CITATION { "citationItems" : [ { "id" : "ITEM-1", "itemData" : { "DOI" : "10.1117/12.57955", "abstract" : "This paper describes a general purpose, representa- tion independent method for the accurate and compu- tationally efficient registration of three-dimensional (3- D) shapes including free-form curves and surfaces. The method handles the full six-degrees of freedom and is based on the Iterative Closest Point (ICP) algorithm, which requires only a procedure to find the closest point on a geometric entity to a given point. The ICP algorithm always converges monotonically to the nearest local mm- imum of a mean-square distance metric, and experience shows that the rate ofconvergence is rapid during the first few iterations. Therefore, given an adequate set of initial rotations and translations for a particular class of objects with a certain level of \"shape complexity\" ,one can glob- ally minimize the mean-square distance metric over all six degrees of freedom by testing each initial registration. For example, a given \"model\" shape and a sensed \"data\" shape that represents a major portion of the model shape can be registered in minutes by testing one initial transla- tion and a relatively small set of rotations to allow for the given level of model complexity. One important applica- tion of this method is to register sensed data from unfix- tured rigid objects with an ideal geometric model prior to shape inspection. The described method is also use- ful for deciding fundamental issues such as the congruence ( shape equivalence) of different geometric representations as well as for estimating the motion between point sets where the correspondences are not known. Experimental results show the capabilities of the registration algorithm on point sets, curves, and surfaces.", "author" : [ { "dropping-particle" : "", "family" : "Besi", "given" : "Paul J", "non-dropping-particle" : "", "parse-names" : false, "suffix" : "" }, { "dropping-particle" : "", "family" : "Mckay", "given" : "Neil D", "non-dropping-particle" : "", "parse-names" : false, "suffix" : "" } ], "container-title" : "SPIE Vol. 1611 Sensor Fusion IV", "id" : "ITEM-1", "issued" : { "date-parts" : [ [ "1991" ] ] }, "page" : "586-606", "title" : "A Method for Registration of 3-D Shapes 1 Introduction 2 Literature Review", "type" : "chapter", "volume" : "1611" }, "uris" : [ "http://www.mendeley.com/documents/?uuid=86de7aac-e85b-4ff7-96ab-0860ea0132af" ] } ], "mendeley" : { "formattedCitation" : "(Besi &amp; Mckay, 1991)", "manualFormatting" : "(see Besi &amp; Mckay, 1992 for an introduction to the topic)", "plainTextFormattedCitation" : "(Besi &amp; Mckay, 1991)", "previouslyFormattedCitation" : "(Besi &amp; Mckay, 1991)" }, "properties" : {  }, "schema" : "https://github.com/citation-style-language/schema/raw/master/csl-citation.json" }</w:instrText>
      </w:r>
      <w:r>
        <w:fldChar w:fldCharType="separate"/>
      </w:r>
      <w:r w:rsidRPr="001A3414">
        <w:rPr>
          <w:noProof/>
        </w:rPr>
        <w:t>(</w:t>
      </w:r>
      <w:r>
        <w:rPr>
          <w:noProof/>
        </w:rPr>
        <w:t xml:space="preserve">see </w:t>
      </w:r>
      <w:r w:rsidRPr="001A3414">
        <w:rPr>
          <w:noProof/>
        </w:rPr>
        <w:t>Besi &amp; Mckay, 1992</w:t>
      </w:r>
      <w:r>
        <w:rPr>
          <w:noProof/>
        </w:rPr>
        <w:t xml:space="preserve"> for an introduction to the topic</w:t>
      </w:r>
      <w:r w:rsidRPr="001A3414">
        <w:rPr>
          <w:noProof/>
        </w:rPr>
        <w:t>)</w:t>
      </w:r>
      <w:r>
        <w:fldChar w:fldCharType="end"/>
      </w:r>
      <w:r>
        <w:t xml:space="preserve">, in which a set of points (often derived from key points in an image) are assigned to an independent set of points (often from a reference image) based on an inferred relationship between the two sets. The SR paradigm is </w:t>
      </w:r>
      <w:r>
        <w:lastRenderedPageBreak/>
        <w:t>analogous to the Point Set Registration process of understanding the relationship between reconstructed points and their target (i.e., studied) counterparts, with two primary differences. Firstly, in the case of Point Set Registration, it is often not guaranteed that every point in the data set will correspond one-to-one with a point in the target. In the case of the SR task, we have a much stronger reason to assume that such a one-to-one correspondence should exist (though it may be interesting to consider the sorts of memory errors that might cause this assumption to be violated). Secondly, in Point Set Registration, it is often the case that there are many more points from which to define a model than exist in the SR task. For this second reason, especially, it is important that we proceed with caution in what models we apply to our data to avoid overfitting to a small set of points.</w:t>
      </w:r>
    </w:p>
    <w:p w14:paraId="73339EFF" w14:textId="77777777" w:rsidR="0072413B" w:rsidRDefault="0072413B" w:rsidP="00AA15F8">
      <w:pPr>
        <w:spacing w:line="360" w:lineRule="auto"/>
      </w:pPr>
      <w:r>
        <w:t xml:space="preserve">The model for the comparison of the reconstructed and target (i.e., studied) points can be thought of as having four primary components: identity remapping (wherein the identity of each item is removed and the set of placed item locations is mapped onto the target locations in a way which minimizes error), global error correction (wherein global translation, scaling, and rotation errors are subtracted from the placed item locations), location placement evaluation (wherein a binary determination of accuracy is made for each location), and compound error evaluation (wherein “swaps,” in which two items are misassigned to each other’s locations, and “cycles,” in which more than two items are misassigned to each other’s locations, are identified). </w:t>
      </w:r>
    </w:p>
    <w:p w14:paraId="1E677F3F" w14:textId="77777777" w:rsidR="0072413B" w:rsidRPr="006D4DE0" w:rsidRDefault="002605A8" w:rsidP="00563ABB">
      <w:pPr>
        <w:pStyle w:val="Heading4"/>
      </w:pPr>
      <w:r>
        <w:rPr>
          <w:rFonts w:eastAsiaTheme="minorEastAsia"/>
        </w:rPr>
        <w:t xml:space="preserve">2.2.3.1 </w:t>
      </w:r>
      <w:r w:rsidR="0072413B">
        <w:rPr>
          <w:rFonts w:eastAsiaTheme="minorEastAsia"/>
        </w:rPr>
        <w:t>Identity Remapping</w:t>
      </w:r>
    </w:p>
    <w:p w14:paraId="038948DD" w14:textId="77777777" w:rsidR="0072413B" w:rsidRDefault="0072413B" w:rsidP="00AA15F8">
      <w:pPr>
        <w:spacing w:line="360" w:lineRule="auto"/>
      </w:pPr>
      <w:r>
        <w:t xml:space="preserve">For this first step, identity remapping, a one-to-one mapping between the reconstructed points and targets must be created. This mapping can be determined by a variety of methods, each with their own advantages and disadvantages </w:t>
      </w:r>
      <w:r>
        <w:fldChar w:fldCharType="begin" w:fldLock="1"/>
      </w:r>
      <w:r w:rsidR="00EB50C9">
        <w:instrText>ADDIN CSL_CITATION { "citationItems" : [ { "id" : "ITEM-1", "itemData" : { "DOI" : "10.1137/1.9781611972238", "ISBN" : "978-1-61197-222-1", "author" : [ { "dropping-particle" : "", "family" : "Burkard", "given" : "Rainer", "non-dropping-particle" : "", "parse-names" : false, "suffix" : "" }, { "dropping-particle" : "", "family" : "Dell'Amico", "given" : "Mauro", "non-dropping-particle" : "", "parse-names" : false, "suffix" : "" }, { "dropping-particle" : "", "family" : "Martello", "given" : "Silvano", "non-dropping-particle" : "", "parse-names" : false, "suffix" : "" } ], "id" : "ITEM-1", "issued" : { "date-parts" : [ [ "2012", "1" ] ] }, "number-of-pages" : "1-3", "publisher" : "Society for Industrial and Applied Mathematics", "title" : "Assignment Problems", "type" : "book" }, "uris" : [ "http://www.mendeley.com/documents/?uuid=ac9efc2a-88e9-4eeb-8288-10ec16d67c2f" ] } ], "mendeley" : { "formattedCitation" : "(Burkard, Dell\u2019Amico, &amp; Martello, 2012)", "plainTextFormattedCitation" : "(Burkard, Dell\u2019Amico, &amp; Martello, 2012)", "previouslyFormattedCitation" : "(Burkard, Dell\u2019Amico, &amp; Martello, 2012)" }, "properties" : {  }, "schema" : "https://github.com/citation-style-language/schema/raw/master/csl-citation.json" }</w:instrText>
      </w:r>
      <w:r>
        <w:fldChar w:fldCharType="separate"/>
      </w:r>
      <w:r w:rsidRPr="00D25A21">
        <w:rPr>
          <w:noProof/>
        </w:rPr>
        <w:t>(Burkard, Dell’Amico, &amp; Martello, 2012)</w:t>
      </w:r>
      <w:r>
        <w:fldChar w:fldCharType="end"/>
      </w:r>
      <w:r>
        <w:t xml:space="preserve">; however, for the sake of simplicity and interpretability, it is often preferable to find the mapping which globally minimizes the overall error in the reconstruction (effectively eliminating any effects of item identity-location misassociation in the reconstruction). This can be solved using the following Assignment Problem </w:t>
      </w:r>
      <w:r>
        <w:fldChar w:fldCharType="begin" w:fldLock="1"/>
      </w:r>
      <w:r w:rsidR="007C3648">
        <w:instrText>ADDIN CSL_CITATION { "citationItems" : [ { "id" : "ITEM-1", "itemData" : { "DOI" : "10.1007/978-3-540-68279-0_2", "ISBN" : "9783540682745", "ISSN" : "0894069X", "PMID" : "15890271", "abstract" : "Abstract This paper has always been one of my favorite \u201cchildren,\u201d combining as it does elements of the duality of linear programming and combinatorial tools from graph theory. It may be of some interest to tell the story of its origin.\\n", "author" : [ { "dropping-particle" : "", "family" : "Kuhn", "given" : "Harold W.", "non-dropping-particle" : "", "parse-names" : false, "suffix" : "" } ], "container-title" : "50 Years of Integer Programming 1958-2008", "id" : "ITEM-1", "issued" : { "date-parts" : [ [ "2010" ] ] }, "page" : "29-47", "publisher" : "Springer Berlin Heidelberg", "publisher-place" : "Berlin, Heidelberg, Heidelberg", "title" : "The Hungarian Method for the Assignment Problem", "type" : "chapter" }, "uris" : [ "http://www.mendeley.com/documents/?uuid=c20ea00f-0931-49bc-826e-1952017f9732" ] }, { "id" : "ITEM-2", "itemData" : { "DOI" : "10.1002/nav.3800030404", "ISSN" : "00281441", "author" : [ { "dropping-particle" : "", "family" : "Kuhn", "given" : "H. W.", "non-dropping-particle" : "", "parse-names" : false, "suffix" : "" } ], "container-title" : "Naval Research Logistics Quarterly", "id" : "ITEM-2", "issue" : "4", "issued" : { "date-parts" : [ [ "1956", "12" ] ] }, "page" : "253-258", "title" : "Variants of the hungarian method for assignment problems", "type" : "article-journal", "volume" : "3" }, "uris" : [ "http://www.mendeley.com/documents/?uuid=4928d5a1-10e3-4292-bb3b-27bff8ca26ff" ] }, { "id" : "ITEM-3", "itemData" : { "DOI" : "10.1137/0105003", "ISBN" : "10.1137/0105003", "ISSN" : "0368-4245", "PMID" : "17746741", "abstract" : "In this paper we present algorithms for the solution of the general asignment and transportations roblems. In Section 1, a statement of the algorithm for the assignment proplem apperas, along with a proof for the correctness of the algorithm. The remarks which constitute the proof are incorporated parenthetically into the statement of the algorithm. following this appears a discussion of certain theorteical aspects of the problem. In Section 2, the algorithm is generalized to one for the transportation problem. The algorithm of that section is stated as concisely as possible, with theoretical remarks omitted.", "author" : [ { "dropping-particle" : "", "family" : "Munkres", "given" : "James", "non-dropping-particle" : "", "parse-names" : false, "suffix" : "" } ], "container-title" : "Journal of the Society for Industrial and Applied Mathematics", "id" : "ITEM-3", "issue" : "1", "issued" : { "date-parts" : [ [ "1957", "3" ] ] }, "page" : "32-38", "title" : "Algorithms for the Assignment and Transportation Problems", "type" : "article-journal", "volume" : "5" }, "uris" : [ "http://www.mendeley.com/documents/?uuid=5239c6fb-144b-44bb-b0e2-cc708fcb10a5" ] } ], "mendeley" : { "formattedCitation" : "(H. W. Kuhn, 1956; Harold W. Kuhn, 2010; Munkres, 1957)", "plainTextFormattedCitation" : "(H. W. Kuhn, 1956; Harold W. Kuhn, 2010; Munkres, 1957)", "previouslyFormattedCitation" : "(H. W. Kuhn, 1956; Harold W. Kuhn, 2010; Munkres, 1957)" }, "properties" : {  }, "schema" : "https://github.com/citation-style-language/schema/raw/master/csl-citation.json" }</w:instrText>
      </w:r>
      <w:r>
        <w:fldChar w:fldCharType="separate"/>
      </w:r>
      <w:r w:rsidRPr="003522B0">
        <w:rPr>
          <w:noProof/>
        </w:rPr>
        <w:t>(H. W. Kuhn, 1956; Harold W. Kuhn, 2010; Munkres, 1957)</w:t>
      </w:r>
      <w:r>
        <w:fldChar w:fldCharType="end"/>
      </w:r>
      <w:r>
        <w:t xml:space="preserve"> equation:</w:t>
      </w:r>
    </w:p>
    <w:p w14:paraId="44BD09DF" w14:textId="77777777" w:rsidR="0072413B" w:rsidRDefault="0053275B" w:rsidP="00AA15F8">
      <w:pPr>
        <w:spacing w:line="360" w:lineRule="auto"/>
        <w:ind w:left="720" w:hanging="720"/>
      </w:pPr>
      <m:oMathPara>
        <m:oMath>
          <m:func>
            <m:funcPr>
              <m:ctrlPr>
                <w:rPr>
                  <w:rFonts w:ascii="Cambria Math" w:hAnsi="Cambria Math"/>
                  <w:i/>
                </w:rPr>
              </m:ctrlPr>
            </m:funcPr>
            <m:fName>
              <m:r>
                <m:rPr>
                  <m:sty m:val="p"/>
                </m:rPr>
                <w:rPr>
                  <w:rFonts w:ascii="Cambria Math" w:hAnsi="Cambria Math"/>
                </w:rPr>
                <m:t>min</m:t>
              </m:r>
            </m:fName>
            <m:e>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233083B5" w14:textId="77777777" w:rsidR="0072413B" w:rsidRDefault="0072413B" w:rsidP="00AA15F8">
      <w:pPr>
        <w:spacing w:line="360" w:lineRule="auto"/>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cost matrix associating each vertex in a graph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is the binary assignment of an undirected edge to the graph. Using the above equation, we find the set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associations (which we will call “the map”) which results in the smallest numerical value, forming a minimal one-to-one mapping of the placed item location to a target (studied) location. </w:t>
      </w:r>
    </w:p>
    <w:p w14:paraId="17398C7A" w14:textId="77777777" w:rsidR="0072413B" w:rsidRDefault="002605A8" w:rsidP="00563ABB">
      <w:pPr>
        <w:pStyle w:val="Heading4"/>
      </w:pPr>
      <w:r>
        <w:rPr>
          <w:rFonts w:eastAsiaTheme="minorEastAsia"/>
        </w:rPr>
        <w:lastRenderedPageBreak/>
        <w:t xml:space="preserve">2.2.3.2 </w:t>
      </w:r>
      <w:r w:rsidR="0072413B">
        <w:t>Global Error Transformations</w:t>
      </w:r>
    </w:p>
    <w:p w14:paraId="15CED002" w14:textId="77777777" w:rsidR="0072413B" w:rsidRDefault="0072413B" w:rsidP="00AA15F8">
      <w:pPr>
        <w:spacing w:line="360" w:lineRule="auto"/>
      </w:pPr>
      <w:r>
        <w:t xml:space="preserve">Once a one-to-one mapping has been found, the next primary component to be determined is the global error transformation which finds shared error across all the items. This transform could be any function, and with enough parameters, the items could be mapped perfectly onto their assigned target locations. However, because our intention is to differentiate between global relational errors and item-level errors, a simplified transformation is used such that only translation, scaling, and rotational errors are included in the model. Together, these transformation components describe a 4 parameter system (x translation, y translation, scale, and rotation), which can be used to model global error across all items in a trial </w:t>
      </w:r>
      <w:r>
        <w:fldChar w:fldCharType="begin" w:fldLock="1"/>
      </w:r>
      <w:r w:rsidR="00EB50C9">
        <w:instrText>ADDIN CSL_CITATION { "citationItems" : [ { "id" : "ITEM-1", "itemData" : { "ISBN" : "0-387-98972-2", "author" : [ { "dropping-particle" : "", "family" : "Cederberg", "given" : "Judith N.", "non-dropping-particle" : "", "parse-names" : false, "suffix" : "" } ], "container-title" : "A Course in Modern Geometries", "id" : "ITEM-1", "issued" : { "date-parts" : [ [ "2001" ] ] }, "page" : "183\u2013189", "publisher" : "Springer", "title" : "Chapter 3.12 Similarity Transformations", "type" : "chapter" }, "uris" : [ "http://www.mendeley.com/documents/?uuid=5cf6c180-35c5-46c4-9626-64f31c914dfd" ] } ], "mendeley" : { "formattedCitation" : "(Cederberg, 2001)", "manualFormatting" : "(cf. Similarity Transform; Cederberg, 2001)", "plainTextFormattedCitation" : "(Cederberg, 2001)", "previouslyFormattedCitation" : "(Cederberg, 2001)" }, "properties" : {  }, "schema" : "https://github.com/citation-style-language/schema/raw/master/csl-citation.json" }</w:instrText>
      </w:r>
      <w:r>
        <w:fldChar w:fldCharType="separate"/>
      </w:r>
      <w:r w:rsidRPr="00F91DED">
        <w:rPr>
          <w:noProof/>
        </w:rPr>
        <w:t>(</w:t>
      </w:r>
      <w:r>
        <w:rPr>
          <w:noProof/>
        </w:rPr>
        <w:t xml:space="preserve">cf. Similarity Transform; </w:t>
      </w:r>
      <w:r w:rsidRPr="00F91DED">
        <w:rPr>
          <w:noProof/>
        </w:rPr>
        <w:t>Cederberg, 2001)</w:t>
      </w:r>
      <w:r>
        <w:fldChar w:fldCharType="end"/>
      </w:r>
      <w:r>
        <w:t>. One could speculate as to what might cause these different types of errors (i.e. translation being a misrepresentation of the entire stimulus space in the environment with an offset, scaling being a squishing or stretching of the stimulus space, and rotation being a misrepresentation of the directions in the environment). Regardless, by identifying this global error, we can subtract out its effects from each item’s location so as to get a more precise measure of individual item accuracy independent of shared, systematic, spatial errors. The similarity transform can be more precisely stated as a solution to the equation:</w:t>
      </w:r>
    </w:p>
    <w:p w14:paraId="3A0E8C3B" w14:textId="77777777" w:rsidR="0072413B" w:rsidRDefault="0072413B" w:rsidP="00AA15F8">
      <w:pPr>
        <w:spacing w:line="360" w:lineRule="auto"/>
      </w:pPr>
      <m:oMathPara>
        <m:oMath>
          <m:r>
            <w:rPr>
              <w:rFonts w:ascii="Cambria Math" w:hAnsi="Cambria Math"/>
            </w:rPr>
            <m:t>f(x)=r</m:t>
          </m:r>
          <m:r>
            <m:rPr>
              <m:sty m:val="bi"/>
            </m:rPr>
            <w:rPr>
              <w:rFonts w:ascii="Cambria Math" w:hAnsi="Cambria Math"/>
            </w:rPr>
            <m:t>A</m:t>
          </m:r>
          <m:r>
            <w:rPr>
              <w:rFonts w:ascii="Cambria Math" w:hAnsi="Cambria Math"/>
            </w:rPr>
            <m:t>x+</m:t>
          </m:r>
          <m:r>
            <m:rPr>
              <m:sty m:val="bi"/>
            </m:rPr>
            <w:rPr>
              <w:rFonts w:ascii="Cambria Math" w:hAnsi="Cambria Math"/>
            </w:rPr>
            <m:t>t</m:t>
          </m:r>
        </m:oMath>
      </m:oMathPara>
    </w:p>
    <w:p w14:paraId="5B26936A" w14:textId="77777777" w:rsidR="0072413B" w:rsidRDefault="0072413B" w:rsidP="00AA15F8">
      <w:pPr>
        <w:spacing w:line="360" w:lineRule="auto"/>
      </w:pPr>
      <w:r>
        <w:t xml:space="preserve">where </w:t>
      </w:r>
      <m:oMath>
        <m:r>
          <w:rPr>
            <w:rFonts w:ascii="Cambria Math" w:hAnsi="Cambria Math"/>
          </w:rPr>
          <m:t>r</m:t>
        </m:r>
      </m:oMath>
      <w:r>
        <w:t xml:space="preserve"> is the ratio of similarity (or scaling factor), </w:t>
      </w:r>
      <m:oMath>
        <m:r>
          <m:rPr>
            <m:sty m:val="bi"/>
          </m:rPr>
          <w:rPr>
            <w:rFonts w:ascii="Cambria Math" w:hAnsi="Cambria Math"/>
          </w:rPr>
          <m:t>A</m:t>
        </m:r>
      </m:oMath>
      <w:r>
        <w:t xml:space="preserve"> is an </w:t>
      </w:r>
      <m:oMath>
        <m:r>
          <w:rPr>
            <w:rFonts w:ascii="Cambria Math" w:hAnsi="Cambria Math"/>
          </w:rPr>
          <m:t>n×n</m:t>
        </m:r>
      </m:oMath>
      <w:r>
        <w:t xml:space="preserve"> orthogonal matrix and </w:t>
      </w:r>
      <m:oMath>
        <m:r>
          <m:rPr>
            <m:sty m:val="bi"/>
          </m:rPr>
          <w:rPr>
            <w:rFonts w:ascii="Cambria Math" w:hAnsi="Cambria Math"/>
          </w:rPr>
          <m:t>t</m:t>
        </m:r>
      </m:oMath>
      <w:r>
        <w:t xml:space="preserve"> is a translation vector. </w:t>
      </w:r>
      <m:oMath>
        <m:r>
          <m:rPr>
            <m:sty m:val="bi"/>
          </m:rPr>
          <w:rPr>
            <w:rFonts w:ascii="Cambria Math" w:eastAsiaTheme="minorEastAsia" w:hAnsi="Cambria Math"/>
          </w:rPr>
          <m:t>A</m:t>
        </m:r>
      </m:oMath>
      <w:r>
        <w:t xml:space="preserve"> can be decomposed into a single </w:t>
      </w:r>
      <m:oMath>
        <m:r>
          <w:rPr>
            <w:rFonts w:ascii="Cambria Math" w:hAnsi="Cambria Math"/>
          </w:rPr>
          <m:t>θ</m:t>
        </m:r>
      </m:oMath>
      <w:r>
        <w:t xml:space="preserve"> value which represents the magnitude of rotation around the point set center. This transformation can be computed using </w:t>
      </w:r>
      <w:r>
        <w:rPr>
          <w:rFonts w:eastAsiaTheme="minorEastAsia"/>
        </w:rPr>
        <w:t xml:space="preserve">Umeyama’s algorithm </w:t>
      </w:r>
      <w:r>
        <w:rPr>
          <w:rFonts w:eastAsiaTheme="minorEastAsia"/>
        </w:rPr>
        <w:fldChar w:fldCharType="begin" w:fldLock="1"/>
      </w:r>
      <w:r w:rsidR="00EB50C9">
        <w:rPr>
          <w:rFonts w:eastAsiaTheme="minorEastAsia"/>
        </w:rPr>
        <w:instrText>ADDIN CSL_CITATION { "citationItems" : [ { "id" : "ITEM-1", "itemData" : { "DOI" : "10.1109/34.88573", "ISBN" : "0162-8828", "ISSN" : "01628828", "abstract" : "In many applications of computer vision, the following problem is\\nencountered. Two point patterns (sets of points)\\n{&lt;e1&gt;x&lt;/e1&gt;&lt;sub&gt;i&lt;/sub&gt;} and {&lt;e1&gt;x&lt;/e1&gt;&lt;sub&gt;i&lt;/sub&gt;}; &lt;e1&gt;i&lt;/e1&gt;=1, 2,\\n. . ., &lt;e1&gt;n&lt;/e1&gt; are given in &lt;e1&gt;m&lt;/e1&gt;-dimensional space, and the\\nsimilarity transformation parameters (rotation, translation, and\\nscaling) that give the least mean squared error between these point\\npatterns are needed. Recently, K.S. Arun et al. (1987) and B.K.P. Horn\\net al. (1987) presented a solution of this problem. Their solution,\\nhowever, sometimes fails to give a correct rotation matrix and gives a\\nreflection instead when the data is severely corrupted. The proposed\\ntheorem is a strict solution of the problem, and it always gives the\\ncorrect transformation parameters even when the data is corrupted", "author" : [ { "dropping-particle" : "", "family" : "Umeyama", "given" : "Shinji", "non-dropping-particle" : "", "parse-names" : false, "suffix" : "" } ], "container-title" : "IEEE Transactions on Pattern Analysis and Machine Intelligence", "id" : "ITEM-1", "issue" : "4", "issued" : { "date-parts" : [ [ "1991" ] ] }, "page" : "376-380", "title" : "Least-Squares Estimation of Transformation Parameters Between Two Point Patterns", "type" : "article", "volume" : "13" }, "uris" : [ "http://www.mendeley.com/documents/?uuid=bf8f0dde-9ff4-4364-b607-d76364f5cdfd" ] } ], "mendeley" : { "formattedCitation" : "(Umeyama, 1991)", "plainTextFormattedCitation" : "(Umeyama, 1991)", "previouslyFormattedCitation" : "(Umeyama, 1991)" }, "properties" : {  }, "schema" : "https://github.com/citation-style-language/schema/raw/master/csl-citation.json" }</w:instrText>
      </w:r>
      <w:r>
        <w:rPr>
          <w:rFonts w:eastAsiaTheme="minorEastAsia"/>
        </w:rPr>
        <w:fldChar w:fldCharType="separate"/>
      </w:r>
      <w:r w:rsidRPr="00DE7619">
        <w:rPr>
          <w:rFonts w:eastAsiaTheme="minorEastAsia"/>
          <w:noProof/>
        </w:rPr>
        <w:t>(Umeyama, 1991)</w:t>
      </w:r>
      <w:r>
        <w:rPr>
          <w:rFonts w:eastAsiaTheme="minorEastAsia"/>
        </w:rPr>
        <w:fldChar w:fldCharType="end"/>
      </w:r>
      <w:r>
        <w:rPr>
          <w:rFonts w:eastAsiaTheme="minorEastAsia"/>
        </w:rPr>
        <w:t xml:space="preserve"> which uses </w:t>
      </w:r>
      <w:r>
        <w:t xml:space="preserve">Singular Value Decomposition </w:t>
      </w:r>
      <w:r>
        <w:fldChar w:fldCharType="begin" w:fldLock="1"/>
      </w:r>
      <w:r w:rsidR="007C3648">
        <w:instrText>ADDIN CSL_CITATION { "citationItems" : [ { "id" : "ITEM-1", "itemData" : { "author" : [ { "dropping-particle" : "", "family" : "Golub", "given" : "G.", "non-dropping-particle" : "", "parse-names" : false, "suffix" : "" }, { "dropping-particle" : "", "family" : "Kahan", "given" : "W.", "non-dropping-particle" : "", "parse-names" : false, "suffix" : "" } ], "container-title" : "J. SIAM Numer, Anal, Ser. B", "id" : "ITEM-1", "issue" : "2", "issued" : { "date-parts" : [ [ "1965" ] ] }, "page" : "205-224", "title" : "CALCULATING THE SINGULAR VALUES AND PSEUDO-INVERSE OF A MATRIX", "type" : "article-journal", "volume" : "2" }, "uris" : [ "http://www.mendeley.com/documents/?uuid=523c1073-7ce2-40eb-b5c8-bf402f482799" ] }, { "id" : "ITEM-2", "itemData" : { "DOI" : "10.1007/BF02251248", "ISBN" : "978-1-58488-510-8", "ISSN" : "0010-485X", "abstract" : "Definitions: Given a complex matrix A having m rows and n columns, if \u03c3 is a nonnegative scalar, and u and v are nonzero m-and n-vectors, respectively, such that Av = \u03c3 u and A * u = \u03c3 v, then \u03c3 is a singular value of A and u and v are corresponding left and right singular vectors, respectively. (For generality it is assumed that the matrices here are complex, although given these results, the analogs for real matrices are obvious.) If, for a given positive singular value, there are exactly t linearly independent corresponding right singular vectors and t linearly independent corresponding left singular vectors, the singular value has multiplicity t and the space spanned by the right (left) singular vectors is the corresponding right (left) singular space. Given a complex matrix A having m rows and n columns, the matrix product U V * is a singular value decomposition for a given matrix A if r U and V , respectively, have orthonormal columns. r has nonnegative elements on its principal diagonal and zeros elsewhere. r A = U V", "author" : [ { "dropping-particle" : "", "family" : "Cline", "given" : "Alan Kaylor", "non-dropping-particle" : "", "parse-names" : false, "suffix" : "" }, { "dropping-particle" : "", "family" : "Dhillon", "given" : "Inderjit S.", "non-dropping-particle" : "", "parse-names" : false, "suffix" : "" } ], "container-title" : "Handbook of Linear Algebra", "id" : "ITEM-2", "issued" : { "date-parts" : [ [ "2006" ] ] }, "page" : "1-14", "title" : "Computation of the Singular Value Decomposition", "type" : "article-journal" }, "uris" : [ "http://www.mendeley.com/documents/?uuid=9e233554-07d0-45d7-9a7f-78c3cf2f49a6" ] } ], "mendeley" : { "formattedCitation" : "(Cline &amp; Dhillon, 2006; Golub &amp; Kahan, 1965)", "plainTextFormattedCitation" : "(Cline &amp; Dhillon, 2006; Golub &amp; Kahan, 1965)", "previouslyFormattedCitation" : "(Cline &amp; Dhillon, 2006; Golub &amp; Kahan, 1965)" }, "properties" : {  }, "schema" : "https://github.com/citation-style-language/schema/raw/master/csl-citation.json" }</w:instrText>
      </w:r>
      <w:r>
        <w:fldChar w:fldCharType="separate"/>
      </w:r>
      <w:r w:rsidRPr="00685D57">
        <w:rPr>
          <w:noProof/>
        </w:rPr>
        <w:t>(Cline &amp; Dhillon, 2006; Golub &amp; Kahan, 1965)</w:t>
      </w:r>
      <w:r>
        <w:fldChar w:fldCharType="end"/>
      </w:r>
      <w:r>
        <w:t xml:space="preserve"> to obtain a transformation matrix. It is useful to note that it is not always possible to find a transformation given a set of points if they do not actually share any global error of the types we’ve specified (i.e. translation, scaling, and rotation). In our model, we allow rotation to fail independently of translation and scaling, as it is more difficult to find rotational components in small data sets. If all attempts to find a transformation fail, no global adjustments are made and the transformation data from those trials are excluded from the analysis. Singular Value Decomposition computes the transformation matrix by solving the following equation:</w:t>
      </w:r>
    </w:p>
    <w:p w14:paraId="71F23D7E" w14:textId="77777777" w:rsidR="0072413B" w:rsidRPr="006D4DE0" w:rsidRDefault="0072413B" w:rsidP="00AA15F8">
      <w:pPr>
        <w:spacing w:line="360" w:lineRule="auto"/>
        <w:rPr>
          <w:b/>
        </w:rPr>
      </w:pPr>
      <m:oMathPara>
        <m:oMath>
          <m:r>
            <m:rPr>
              <m:sty m:val="bi"/>
            </m:rPr>
            <w:rPr>
              <w:rFonts w:ascii="Cambria Math" w:hAnsi="Cambria Math"/>
            </w:rPr>
            <m:t>M=U∑</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m:t>
              </m:r>
            </m:sup>
          </m:sSup>
        </m:oMath>
      </m:oMathPara>
    </w:p>
    <w:p w14:paraId="752E11DE" w14:textId="77777777" w:rsidR="0072413B" w:rsidRDefault="0072413B" w:rsidP="00AA15F8">
      <w:pPr>
        <w:spacing w:line="360" w:lineRule="auto"/>
        <w:rPr>
          <w:rFonts w:eastAsiaTheme="minorEastAsia"/>
        </w:rPr>
      </w:pPr>
      <w:r>
        <w:t xml:space="preserve">where </w:t>
      </w:r>
      <m:oMath>
        <m:r>
          <m:rPr>
            <m:sty m:val="bi"/>
          </m:rPr>
          <w:rPr>
            <w:rFonts w:ascii="Cambria Math" w:hAnsi="Cambria Math"/>
          </w:rPr>
          <m:t>M</m:t>
        </m:r>
      </m:oMath>
      <w:r>
        <w:rPr>
          <w:rFonts w:eastAsiaTheme="minorEastAsia"/>
          <w:b/>
        </w:rPr>
        <w:t xml:space="preserve"> </w:t>
      </w:r>
      <w:r>
        <w:rPr>
          <w:rFonts w:eastAsiaTheme="minorEastAsia"/>
        </w:rPr>
        <w:t xml:space="preserve">is the dot product of the reconstructed and target point locations divided by the number of points, </w:t>
      </w:r>
      <m:oMath>
        <m:r>
          <m:rPr>
            <m:sty m:val="bi"/>
          </m:rPr>
          <w:rPr>
            <w:rFonts w:ascii="Cambria Math" w:eastAsiaTheme="minorEastAsia" w:hAnsi="Cambria Math"/>
          </w:rPr>
          <m:t>U</m:t>
        </m:r>
      </m:oMath>
      <w:r>
        <w:rPr>
          <w:rFonts w:eastAsiaTheme="minorEastAsia"/>
        </w:rPr>
        <w:t xml:space="preserve"> and </w:t>
      </w:r>
      <m:oMath>
        <m:sSup>
          <m:sSupPr>
            <m:ctrlPr>
              <w:rPr>
                <w:rFonts w:ascii="Cambria Math" w:eastAsiaTheme="minorEastAsia" w:hAnsi="Cambria Math"/>
                <w:b/>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oMath>
      <w:r>
        <w:rPr>
          <w:rFonts w:eastAsiaTheme="minorEastAsia"/>
        </w:rPr>
        <w:t xml:space="preserve"> are unitary matrices, and </w:t>
      </w:r>
      <m:oMath>
        <m:r>
          <m:rPr>
            <m:sty m:val="bi"/>
          </m:rPr>
          <w:rPr>
            <w:rFonts w:ascii="Cambria Math" w:eastAsiaTheme="minorEastAsia" w:hAnsi="Cambria Math"/>
          </w:rPr>
          <m:t>∑</m:t>
        </m:r>
      </m:oMath>
      <w:r>
        <w:rPr>
          <w:rFonts w:eastAsiaTheme="minorEastAsia"/>
          <w:b/>
        </w:rPr>
        <w:t xml:space="preserve"> </w:t>
      </w:r>
      <w:r>
        <w:rPr>
          <w:rFonts w:eastAsiaTheme="minorEastAsia"/>
        </w:rPr>
        <w:t xml:space="preserve">is a diagonal matrix of non-negative, real numbers. </w:t>
      </w:r>
      <w:r>
        <w:rPr>
          <w:rFonts w:eastAsiaTheme="minorEastAsia"/>
        </w:rPr>
        <w:lastRenderedPageBreak/>
        <w:t xml:space="preserve">Umeyama’s algorithm allows the decomposition of the matrix </w:t>
      </w:r>
      <m:oMath>
        <m:r>
          <m:rPr>
            <m:sty m:val="bi"/>
          </m:rPr>
          <w:rPr>
            <w:rFonts w:ascii="Cambria Math" w:eastAsiaTheme="minorEastAsia" w:hAnsi="Cambria Math"/>
          </w:rPr>
          <m:t>M</m:t>
        </m:r>
      </m:oMath>
      <w:r>
        <w:rPr>
          <w:rFonts w:eastAsiaTheme="minorEastAsia"/>
          <w:b/>
        </w:rPr>
        <w:t xml:space="preserve"> </w:t>
      </w:r>
      <w:r>
        <w:rPr>
          <w:rFonts w:eastAsiaTheme="minorEastAsia"/>
        </w:rPr>
        <w:t>into the translation, scaling, and rotation components.</w:t>
      </w:r>
      <w:r w:rsidRPr="00E65205" w:rsidDel="00E65205">
        <w:rPr>
          <w:rFonts w:eastAsiaTheme="minorEastAsia"/>
        </w:rPr>
        <w:t xml:space="preserve"> </w:t>
      </w:r>
    </w:p>
    <w:p w14:paraId="03705EAC" w14:textId="77777777" w:rsidR="0072413B" w:rsidRPr="006D4DE0" w:rsidRDefault="002605A8" w:rsidP="00563ABB">
      <w:pPr>
        <w:pStyle w:val="Heading4"/>
      </w:pPr>
      <w:r>
        <w:rPr>
          <w:rFonts w:eastAsiaTheme="minorEastAsia"/>
        </w:rPr>
        <w:t xml:space="preserve">2.2.3.3 </w:t>
      </w:r>
      <w:r w:rsidR="0072413B">
        <w:rPr>
          <w:rFonts w:eastAsiaTheme="minorEastAsia"/>
        </w:rPr>
        <w:t>Location Placement Evaluation</w:t>
      </w:r>
    </w:p>
    <w:p w14:paraId="08ECAB0E" w14:textId="77777777" w:rsidR="0072413B" w:rsidRDefault="0072413B" w:rsidP="00AA15F8">
      <w:pPr>
        <w:spacing w:line="360" w:lineRule="auto"/>
      </w:pPr>
      <w:r>
        <w:t xml:space="preserve">Now that associative and global errors have been subtracted from the point locations, a measure of reconstructed-to-target location placement accuracy can be evaluated in a manner that is not influenced by incorrect item-identity choices or global rearrangement. Previous studies have attempted to include accurate placement as an aspect of the analysis using an arbitrarily chosen distance value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1101EE">
        <w:rPr>
          <w:noProof/>
        </w:rPr>
        <w:t>(Jeneson et al., 2010)</w:t>
      </w:r>
      <w:r>
        <w:fldChar w:fldCharType="end"/>
      </w:r>
      <w:r>
        <w:t>. However, an inflexible threshold imposes a very strict, nonlinear boundary on our evaluation of accuracy, which is difficult to handle without training participants to operate within this constraint (potentially influencing behavior in unintentional ways). It would be preferable for such a boundary decision to be made flexibly, based on the variability in local misplacement (i.e. misplacement that is not shared amongst the items nor due to item identity errors). To accomplish this goal, we determine accuracy based on the data by creating a statistical distribution of the misplacement after correcting for item-identity and global error and use the confidence intervals for the distribution (in this case, 95% confidence intervals) as the accuracy threshold. This distribution could be formed on a trial-by-trial basis, but it is more stable to compute it across all trials for an individual as there are more sample points (192 points instead of 6). This trade-off means that the threshold will be slightly stricter than the data would suggest for earlier trials and slightly less strict for later trials:</w:t>
      </w:r>
    </w:p>
    <w:p w14:paraId="7A6ADEE5" w14:textId="77777777" w:rsidR="0072413B" w:rsidRDefault="0072413B" w:rsidP="00AA15F8">
      <w:pPr>
        <w:spacing w:line="360" w:lineRule="auto"/>
      </w:pPr>
      <m:oMathPara>
        <m:oMath>
          <m:r>
            <w:rPr>
              <w:rFonts w:ascii="Cambria Math" w:hAnsi="Cambria Math"/>
            </w:rPr>
            <m:t xml:space="preserve">d &lt; </m:t>
          </m:r>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m:rPr>
                  <m:scr m:val="script"/>
                </m:rPr>
                <w:rPr>
                  <w:rFonts w:ascii="Cambria Math" w:hAnsi="Cambria Math"/>
                </w:rPr>
                <m:t>z</m:t>
              </m:r>
            </m:e>
            <m:sup>
              <m:r>
                <w:rPr>
                  <w:rFonts w:ascii="Cambria Math" w:hAnsi="Cambria Math"/>
                </w:rPr>
                <m:t>*</m:t>
              </m:r>
            </m:sup>
          </m:sSup>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m:oMathPara>
    </w:p>
    <w:p w14:paraId="70F5FAD6" w14:textId="77777777" w:rsidR="0072413B" w:rsidRDefault="0072413B" w:rsidP="00AA15F8">
      <w:pPr>
        <w:spacing w:line="360" w:lineRule="auto"/>
      </w:pPr>
      <w:r>
        <w:t xml:space="preserve">This choice trades a rigid, predetermined threshold condition for a new assumption: that the participant placement of items will generally be in the studied locations (to a degree specified by the confidence interval width). This assumption may not be correct for patients with hippocampal damage as overall misplacement for patients is greater than for matched comparisons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"http://www.mendeley.com/documents/?uuid=72d2d589-0d96-488d-814f-2efa747d0ff6" ] }, { "id" : "ITEM-3",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"ITEM-3", "issue" : "3", "issued" : { "date-parts" : [ [ "1979", "7" ] ] }, "page" : "375-394", "title" : "The coding and transformation of spatial information", "type" : "article-journal", "volume" : "11" }, "uris" : [ "http://www.mendeley.com/documents/?uuid=5148a905-e6dd-4931-8e01-3fa3c63fa56b" ] } ], "mendeley" : { "formattedCitation" : "(Huttenlocher &amp; Presson, 1979; Jeneson et al., 2010; M. Lou Smith &amp; Milner, 1981)", "manualFormatting" : "(Huttenlocher &amp; Presson, 1979; Jeneson et al., 2010; Smith &amp; Milner, 1981a)", "plainTextFormattedCitation" : "(Huttenlocher &amp; Presson, 1979; Jeneson et al., 2010; M. Lou Smith &amp; Milner, 1981)", "previouslyFormattedCitation" : "(Huttenlocher &amp; Presson, 1979; Jeneson et al., 2010; M. Lou Smith &amp; Milner, 1981)" }, "properties" : {  }, "schema" : "https://github.com/citation-style-language/schema/raw/master/csl-citation.json" }</w:instrText>
      </w:r>
      <w:r>
        <w:fldChar w:fldCharType="separate"/>
      </w:r>
      <w:r w:rsidRPr="00623FE6">
        <w:rPr>
          <w:noProof/>
        </w:rPr>
        <w:t xml:space="preserve">(Huttenlocher &amp; Presson, 1979; Jeneson et </w:t>
      </w:r>
      <w:r>
        <w:rPr>
          <w:noProof/>
        </w:rPr>
        <w:t>al., 2010; Smith &amp; Milner, 1981a</w:t>
      </w:r>
      <w:r w:rsidRPr="00623FE6">
        <w:rPr>
          <w:noProof/>
        </w:rPr>
        <w:t>)</w:t>
      </w:r>
      <w:r>
        <w:fldChar w:fldCharType="end"/>
      </w:r>
      <w:r>
        <w:t>. Therefore, we opt to use the accuracy thresholds computed from the comparisons as the measure of accuracy for the patients. This choice allows our definition of placement accuracy to be unified between the groups, with the matched comparisons determining their associated patient’s placement accuracy threshold. This adjustment is necessary in deciding a threshold for patients because we are forming a statistical distribution based on individual item misplacement which incorporates all the individual item variability. This item variability is not necessarily matched between patients and comparisons given that the comparisons generally perform better. Thus, we use the stricter criteria, the comparison thresholds, for placement accuracy in patients.</w:t>
      </w:r>
    </w:p>
    <w:p w14:paraId="27A4E97E" w14:textId="77777777" w:rsidR="0072413B" w:rsidRDefault="002605A8" w:rsidP="00563ABB">
      <w:pPr>
        <w:pStyle w:val="Heading4"/>
      </w:pPr>
      <w:r>
        <w:rPr>
          <w:rFonts w:eastAsiaTheme="minorEastAsia"/>
        </w:rPr>
        <w:lastRenderedPageBreak/>
        <w:t xml:space="preserve">2.2.3.4 </w:t>
      </w:r>
      <w:r w:rsidR="0072413B">
        <w:t>Compound Identity Error Evaluation</w:t>
      </w:r>
    </w:p>
    <w:p w14:paraId="7C9E4316" w14:textId="77777777" w:rsidR="0072413B" w:rsidRDefault="0072413B" w:rsidP="00AA15F8">
      <w:pPr>
        <w:spacing w:line="360" w:lineRule="auto"/>
      </w:pPr>
      <w:r>
        <w:t xml:space="preserve">Finally, once all item-location assignment and global errors have been subtracted from the data and placement location accuracies have been determined, item-to-location mapping can be examined for both accurate locations and inaccurate locations. Using the mapping from the first step of the analysis and the accuracy from the previous step, we can also find if there are any accurate or partially accurate location-cycles of items where items were potentially assigned to the wrong location (i.e. within the threshold we have defined for our binary location accuracy judgement but with a center on a different item’s studied location). The cycles are computed via a graph-theoretical connected-components analysis where closed loops in the graph of associations are treated as individual components </w:t>
      </w:r>
      <w:r>
        <w:fldChar w:fldCharType="begin" w:fldLock="1"/>
      </w:r>
      <w:r w:rsidR="00EB50C9">
        <w:instrText>ADDIN CSL_CITATION { "citationItems" : [ { "id" : "ITEM-1", "itemData" : { "DOI" : "10.1145/362248.362272", "ISSN" : "00010782", "author" : [ { "dropping-particle" : "", "family" : "Hopcroft", "given" : "John", "non-dropping-particle" : "", "parse-names" : false, "suffix" : "" }, { "dropping-particle" : "", "family" : "Tarjan", "given" : "Robert", "non-dropping-particle" : "", "parse-names" : false, "suffix" : "" } ], "container-title" : "Communications of the ACM", "id" : "ITEM-1", "issue" : "6", "issued" : { "date-parts" : [ [ "1973", "6", "1" ] ] }, "page" : "372-378", "title" : "Algorithm 447: efficient algorithms for graph manipulation", "type" : "article-journal", "volume" : "16" }, "uris" : [ "http://www.mendeley.com/documents/?uuid=cc66708d-165e-4ce6-82d5-833721ed71d6" ] } ], "mendeley" : { "formattedCitation" : "(Hopcroft &amp; Tarjan, 1973)", "plainTextFormattedCitation" : "(Hopcroft &amp; Tarjan, 1973)", "previouslyFormattedCitation" : "(Hopcroft &amp; Tarjan, 1973)" }, "properties" : {  }, "schema" : "https://github.com/citation-style-language/schema/raw/master/csl-citation.json" }</w:instrText>
      </w:r>
      <w:r>
        <w:fldChar w:fldCharType="separate"/>
      </w:r>
      <w:r w:rsidRPr="00DD0B54">
        <w:rPr>
          <w:noProof/>
        </w:rPr>
        <w:t>(Hopcroft &amp; Tarjan, 1973)</w:t>
      </w:r>
      <w:r>
        <w:fldChar w:fldCharType="end"/>
      </w:r>
      <w:r>
        <w:t xml:space="preserve">. If an item exists in a single-component system, it is assigned correctly with its target (studied) location. Otherwise, the items in the component system form a cycle, where the simplest cycle would be a 2-cycle, which can also be thought of as a swap, and higher order cycles can also be found (up to a 6-cycle, as 6 items are being tested). In the general case, an N-cycle is possible where N is the number of items under test. Note, this “swap” is computed differently than our previous version of “swaps”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EC4B52">
        <w:rPr>
          <w:noProof/>
        </w:rPr>
        <w:t>(Watson et al., 2013)</w:t>
      </w:r>
      <w:r>
        <w:fldChar w:fldCharType="end"/>
      </w:r>
      <w:r>
        <w:t>, as the metric described here includes location accuracy (with item identity ignored) as part of the requirement for being called a “swap”. We believe that this new metric is more consistent with the general item-location misbinding interpretation of a “swap” error. These error types are collectively called compound errors.</w:t>
      </w:r>
    </w:p>
    <w:p w14:paraId="5E80ABA9" w14:textId="77777777" w:rsidR="0072413B" w:rsidRDefault="0072413B" w:rsidP="00AA15F8">
      <w:pPr>
        <w:spacing w:line="360" w:lineRule="auto"/>
      </w:pPr>
      <w:r>
        <w:t xml:space="preserve">In summary, this process produces a set of nine output metrics. The 1&amp;2) translation (x and y), 3) scaling, and 4) rotation magnitudes from the transformation step, 5) the number of items within the location accuracy threshold after removing both the item identities and the number of compound errors of various types. For consistency with our previous work, we will consider 6) 2-cycles, aka swaps, in isolation of 7) &gt;2-cycles in statistical analysis. Further, any system with one or more inaccurate items is treated as a 8&amp;9) “partial” cycle (or swap), versus those in which all locations contain an accurately placed item. </w:t>
      </w:r>
    </w:p>
    <w:p w14:paraId="0946583A" w14:textId="77777777" w:rsidR="0072413B" w:rsidRDefault="0072413B" w:rsidP="0072413B">
      <w:r>
        <w:rPr>
          <w:noProof/>
        </w:rPr>
        <w:lastRenderedPageBreak/>
        <w:drawing>
          <wp:inline distT="0" distB="0" distL="0" distR="0" wp14:anchorId="215B82EE" wp14:editId="4EBAAEDD">
            <wp:extent cx="6115050" cy="3228975"/>
            <wp:effectExtent l="0" t="0" r="0" b="9525"/>
            <wp:docPr id="215" name="Picture 215" descr="C:\Users\Kevin\AppData\Local\Microsoft\Windows\INetCache\Content.Word\Analysis Figure with Tit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Analysis Figure with Title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14:paraId="6AB356C6" w14:textId="77777777" w:rsidR="0072413B" w:rsidRDefault="0072413B" w:rsidP="0072413B">
      <w:pPr>
        <w:rPr>
          <w:noProof/>
        </w:rPr>
      </w:pPr>
      <w:r w:rsidRPr="004E56CD">
        <w:rPr>
          <w:b/>
          <w:noProof/>
        </w:rPr>
        <w:t xml:space="preserve">Figure </w:t>
      </w:r>
      <w:r w:rsidR="00693F41">
        <w:rPr>
          <w:b/>
          <w:noProof/>
        </w:rPr>
        <w:t>2.</w:t>
      </w:r>
      <w:r w:rsidRPr="004E56CD">
        <w:rPr>
          <w:b/>
          <w:noProof/>
        </w:rPr>
        <w:t>3</w:t>
      </w:r>
      <w:r>
        <w:rPr>
          <w:noProof/>
        </w:rPr>
        <w:t>: The analysis procedure as defined in the above sections. (A) shows the correct locations (dots with shadowed identities) and the reconstructed locations (items) along with shadowded dotted lines showing the original misplacement. Note that large amounts of misplacement error is accumulated via improper assignment of identities to locations. (B) shows the global remapping (dark dots are targets and light dots are reconstructed points) wherein identity is stripped away and a minimal one-to-one mapping is formed. (C) shows the global transformation (in this case a slight rotation and scaling error) where dark dots are targets, medium dots are reconstructed points, and light dots are post-transformation reconstructed points (i.e. points where the global error have been subtracted from the reconstructed points). (D) shows the binary accuracy evaluation on the post-transformed points (where the dark shaded circle signifies an inaccurate item). (E) shows the compound errors identified and labelled according to the previous steps (where shaded regions are considered “partial” groups where at least one</w:t>
      </w:r>
      <w:r w:rsidR="00693F41">
        <w:rPr>
          <w:noProof/>
        </w:rPr>
        <w:t xml:space="preserve"> item was inaccurately placed).</w:t>
      </w:r>
    </w:p>
    <w:p w14:paraId="7D14E27C" w14:textId="77777777" w:rsidR="0072413B" w:rsidRDefault="002605A8" w:rsidP="007353F3">
      <w:pPr>
        <w:pStyle w:val="Heading4"/>
      </w:pPr>
      <w:r>
        <w:rPr>
          <w:rFonts w:eastAsiaTheme="minorEastAsia"/>
        </w:rPr>
        <w:t xml:space="preserve">2.2.3.5 </w:t>
      </w:r>
      <w:r w:rsidR="0072413B">
        <w:t>Gestalten Shape-Like Information</w:t>
      </w:r>
    </w:p>
    <w:p w14:paraId="2541B937" w14:textId="77777777" w:rsidR="0072413B" w:rsidRDefault="0072413B" w:rsidP="00AA15F8">
      <w:pPr>
        <w:spacing w:line="360" w:lineRule="auto"/>
      </w:pPr>
      <w:r>
        <w:t xml:space="preserve">There are many ways to define “shape”, and this proposal evaluates only one such definition. Shape is defined here via the location vertices and their relative positions, such that the shape is altered with item placements in non-studied locations and unaltered with transformations such as translation and scaling. Under this definition of shape, shape can be thought of as the highest order of compound identity-location and item-item relational information which includes all pairwise relations amongst items without regard for item-environment relations. One way to dissociate identity-location and item-item relations is to strip away the identity information and treat all items as if they were anonymous (i.e. unlabeled) in order to determine if the placement locations match up with any studied locations (see Identity Remapping above for details). The current study takes steps to evaluate and dissociate the </w:t>
      </w:r>
      <w:r>
        <w:lastRenderedPageBreak/>
        <w:t>degree to which shape-like information may be maintained by hippocampal patients by comparing the number of correct location placements (disregarding item identity) and the magnitude of different types of global errors (i.e. error which is shared between multiple items in the reconstruction), such as translation (i.e. a fixed offset in x and/or y of all items), scaling (i.e. all items being closer to or farther from a central point without a change in angle between any item pair), and rotation (i.e. all items rotated some distance around a central point) between the groups which might suggest differences in shape memory.</w:t>
      </w:r>
    </w:p>
    <w:p w14:paraId="656B4AB8" w14:textId="77777777" w:rsidR="0072413B" w:rsidRDefault="002605A8" w:rsidP="007353F3">
      <w:pPr>
        <w:pStyle w:val="Heading4"/>
      </w:pPr>
      <w:r>
        <w:rPr>
          <w:rFonts w:eastAsiaTheme="minorEastAsia"/>
        </w:rPr>
        <w:t xml:space="preserve">2.2.3.6 </w:t>
      </w:r>
      <w:r w:rsidR="0072413B">
        <w:t xml:space="preserve">Statistical Analysis </w:t>
      </w:r>
    </w:p>
    <w:p w14:paraId="601E6995" w14:textId="77777777" w:rsidR="0072413B" w:rsidRDefault="0072413B" w:rsidP="00AA15F8">
      <w:pPr>
        <w:spacing w:line="360" w:lineRule="auto"/>
      </w:pPr>
      <w:bookmarkStart w:id="12" w:name="_Hlk495427768"/>
      <w:r>
        <w:t xml:space="preserve">All t-tests shown were conducted via Welch’s </w:t>
      </w:r>
      <w:r w:rsidRPr="00B90039">
        <w:rPr>
          <w:i/>
        </w:rPr>
        <w:t>t</w:t>
      </w:r>
      <w:r>
        <w:t xml:space="preserve">-test for unequal variance and unequal sample size (two-tailed) unless otherwise indicated. An alpha level of 0.05 was used to determine significance. This means that the degrees of freedom for each </w:t>
      </w:r>
      <w:r w:rsidRPr="00101211">
        <w:rPr>
          <w:i/>
        </w:rPr>
        <w:t>t</w:t>
      </w:r>
      <w:r>
        <w:t>-test is the adjusted degrees of freedom given by the Welch-</w:t>
      </w:r>
      <w:r w:rsidR="007B3341">
        <w:t>Satterthwaite</w:t>
      </w:r>
      <w:r>
        <w:t xml:space="preserve"> equation which corrects for unequal sample size and variance. Repeated measures ANOVA were used when comparing metric performances and set size data. All ANOVA used Huynh-Feldt correction for non-sphericity.</w:t>
      </w:r>
    </w:p>
    <w:bookmarkEnd w:id="12"/>
    <w:p w14:paraId="09C552D2" w14:textId="77777777" w:rsidR="0072413B" w:rsidRDefault="002605A8" w:rsidP="007353F3">
      <w:pPr>
        <w:pStyle w:val="Heading4"/>
      </w:pPr>
      <w:r>
        <w:rPr>
          <w:rFonts w:eastAsiaTheme="minorEastAsia"/>
        </w:rPr>
        <w:t xml:space="preserve">2.2.3.7 </w:t>
      </w:r>
      <w:r w:rsidR="0072413B">
        <w:t>Reanalysis of Watson et al. (2013) Set Size Data</w:t>
      </w:r>
    </w:p>
    <w:p w14:paraId="72070606" w14:textId="77777777" w:rsidR="0072413B" w:rsidRPr="00CB0C0E" w:rsidRDefault="0072413B" w:rsidP="00AA15F8">
      <w:pPr>
        <w:spacing w:line="360" w:lineRule="auto"/>
      </w:pPr>
      <w:r>
        <w:t xml:space="preserve">Previous work from our group showed that hippocampal patients committed swap-like relational memory errors even at set sizes as small as 2 items, whereas such errors were virtually non-existent in comparison participants even at size sizes of 5. These data suggest that hippocampal damage leads to a pervasive inability to retain relational information even in the most restrictive circumstances. To investigate whether all types of relations are set size invariant, we conducted a reanalysis of a previously acquired data 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2D2262">
        <w:rPr>
          <w:noProof/>
        </w:rPr>
        <w:t>(Watson et al., 2013)</w:t>
      </w:r>
      <w:r>
        <w:fldChar w:fldCharType="end"/>
      </w:r>
      <w:r>
        <w:t xml:space="preserve"> to determine if the patterns seen in the new data set hold in the previous one. The data contained four patients and four matched comparisons. Because that data set contained variations in set size, a repeated measures ANOVA was run to determine if the average error magnitudes across set sizes differed for each type of error. There was an overlap of one patient in both studies, 1846, though the data were collected approximately 4 years apart.</w:t>
      </w:r>
    </w:p>
    <w:p w14:paraId="127EF5D0" w14:textId="77777777" w:rsidR="0072413B" w:rsidRDefault="007353F3" w:rsidP="00563ABB">
      <w:pPr>
        <w:pStyle w:val="Heading2"/>
      </w:pPr>
      <w:bookmarkStart w:id="13" w:name="_Toc505879082"/>
      <w:r>
        <w:t xml:space="preserve">2.3 </w:t>
      </w:r>
      <w:r w:rsidR="0072413B">
        <w:t>Results</w:t>
      </w:r>
      <w:bookmarkEnd w:id="13"/>
    </w:p>
    <w:p w14:paraId="2BA8FA1D" w14:textId="77777777" w:rsidR="0072413B" w:rsidRPr="00E40A64" w:rsidRDefault="007353F3" w:rsidP="00563ABB">
      <w:pPr>
        <w:pStyle w:val="Heading3"/>
      </w:pPr>
      <w:r>
        <w:t xml:space="preserve">2.3.1 </w:t>
      </w:r>
      <w:r w:rsidR="0072413B">
        <w:t>Differences in Misplacement Accounted for by Global Errors</w:t>
      </w:r>
    </w:p>
    <w:p w14:paraId="0C90044D" w14:textId="77777777" w:rsidR="0072413B" w:rsidRPr="002E6C2C" w:rsidRDefault="0072413B" w:rsidP="00AA15F8">
      <w:pPr>
        <w:spacing w:line="360" w:lineRule="auto"/>
        <w:rPr>
          <w:rFonts w:cstheme="minorHAnsi"/>
        </w:rPr>
      </w:pPr>
      <w:r w:rsidRPr="0045573F">
        <w:rPr>
          <w:rFonts w:cstheme="minorHAnsi"/>
        </w:rPr>
        <w:t>Consistent with previous work</w:t>
      </w:r>
      <w:r>
        <w:rPr>
          <w:rFonts w:cstheme="minorHAnsi"/>
        </w:rPr>
        <w:t xml:space="preserve"> </w:t>
      </w:r>
      <w:r>
        <w:rPr>
          <w:rFonts w:cstheme="minorHAnsi"/>
        </w:rPr>
        <w:fldChar w:fldCharType="begin" w:fldLock="1"/>
      </w:r>
      <w:r w:rsidR="007C3648">
        <w:rPr>
          <w:rFonts w:cstheme="minorHAnsi"/>
        </w:rP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"http://www.mendeley.com/documents/?uuid=72d2d589-0d96-488d-814f-2efa747d0ff6"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M. Lou Smith &amp; Milner, 1981; Watson et al., 2013)", "plainTextFormattedCitation" : "(Jeneson et al., 2010; M. Lou Smith &amp; Milner, 1981; Watson et al., 2013)", "previouslyFormattedCitation" : "(Jeneson et al., 2010; M. Lou Smith &amp; Milner, 1981; Watson et al., 2013)" }, "properties" : {  }, "schema" : "https://github.com/citation-style-language/schema/raw/master/csl-citation.json" }</w:instrText>
      </w:r>
      <w:r>
        <w:rPr>
          <w:rFonts w:cstheme="minorHAnsi"/>
        </w:rPr>
        <w:fldChar w:fldCharType="separate"/>
      </w:r>
      <w:r w:rsidR="00563ABB" w:rsidRPr="00563ABB">
        <w:rPr>
          <w:rFonts w:cstheme="minorHAnsi"/>
          <w:noProof/>
        </w:rPr>
        <w:t>(Jeneson et al., 2010; M. Lou Smith &amp; Milner, 1981; Watson et al., 2013)</w:t>
      </w:r>
      <w:r>
        <w:rPr>
          <w:rFonts w:cstheme="minorHAnsi"/>
        </w:rPr>
        <w:fldChar w:fldCharType="end"/>
      </w:r>
      <w:r w:rsidRPr="0045573F">
        <w:rPr>
          <w:rFonts w:cstheme="minorHAnsi"/>
        </w:rPr>
        <w:t>, the hippocampal patients show significantly more overall misplacement (dif</w:t>
      </w:r>
      <w:r>
        <w:rPr>
          <w:rFonts w:cstheme="minorHAnsi"/>
        </w:rPr>
        <w:t xml:space="preserve">ference between means is 109.2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4.85</m:t>
            </m:r>
          </m:e>
        </m:d>
        <m:r>
          <w:rPr>
            <w:rFonts w:ascii="Cambria Math" w:hAnsi="Cambria Math" w:cstheme="minorHAnsi"/>
          </w:rPr>
          <m:t>=</m:t>
        </m:r>
        <m:r>
          <w:rPr>
            <w:rFonts w:ascii="Cambria Math" w:eastAsiaTheme="minorEastAsia" w:hAnsi="Cambria Math" w:cstheme="minorHAnsi"/>
          </w:rPr>
          <m:t>3.96, p=0.02</m:t>
        </m:r>
      </m:oMath>
      <w:r w:rsidRPr="0045573F">
        <w:rPr>
          <w:rFonts w:cstheme="minorHAnsi"/>
        </w:rPr>
        <w:t xml:space="preserve">) than the </w:t>
      </w:r>
      <w:r w:rsidR="00522435">
        <w:rPr>
          <w:rFonts w:cstheme="minorHAnsi"/>
        </w:rPr>
        <w:t>comparison participants (</w:t>
      </w:r>
      <w:r w:rsidR="00522435" w:rsidRPr="00522435">
        <w:rPr>
          <w:rFonts w:cstheme="minorHAnsi"/>
          <w:b/>
        </w:rPr>
        <w:t>Figure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“Original”).</w:t>
      </w:r>
      <w:r w:rsidRPr="0045573F">
        <w:rPr>
          <w:rFonts w:cstheme="minorHAnsi"/>
        </w:rPr>
        <w:t xml:space="preserve"> </w:t>
      </w:r>
      <w:r>
        <w:rPr>
          <w:rFonts w:cstheme="minorHAnsi"/>
        </w:rPr>
        <w:t>H</w:t>
      </w:r>
      <w:r w:rsidRPr="0045573F">
        <w:rPr>
          <w:rFonts w:cstheme="minorHAnsi"/>
        </w:rPr>
        <w:t xml:space="preserve">owever, our new </w:t>
      </w:r>
      <w:r>
        <w:rPr>
          <w:rFonts w:cstheme="minorHAnsi"/>
        </w:rPr>
        <w:t>analysis framework</w:t>
      </w:r>
      <w:r w:rsidRPr="0045573F">
        <w:rPr>
          <w:rFonts w:cstheme="minorHAnsi"/>
        </w:rPr>
        <w:t xml:space="preserve"> allow</w:t>
      </w:r>
      <w:r>
        <w:rPr>
          <w:rFonts w:cstheme="minorHAnsi"/>
        </w:rPr>
        <w:t>s</w:t>
      </w:r>
      <w:r w:rsidRPr="0045573F">
        <w:rPr>
          <w:rFonts w:cstheme="minorHAnsi"/>
        </w:rPr>
        <w:t xml:space="preserve"> us </w:t>
      </w:r>
      <w:r>
        <w:rPr>
          <w:rFonts w:cstheme="minorHAnsi"/>
        </w:rPr>
        <w:t>to determine the</w:t>
      </w:r>
      <w:r w:rsidRPr="0045573F">
        <w:rPr>
          <w:rFonts w:cstheme="minorHAnsi"/>
        </w:rPr>
        <w:t xml:space="preserve"> degree </w:t>
      </w:r>
      <w:r>
        <w:rPr>
          <w:rFonts w:cstheme="minorHAnsi"/>
        </w:rPr>
        <w:t>to which</w:t>
      </w:r>
      <w:r w:rsidRPr="0045573F">
        <w:rPr>
          <w:rFonts w:cstheme="minorHAnsi"/>
        </w:rPr>
        <w:t xml:space="preserve"> </w:t>
      </w:r>
      <w:r>
        <w:rPr>
          <w:rFonts w:cstheme="minorHAnsi"/>
        </w:rPr>
        <w:t xml:space="preserve">this </w:t>
      </w:r>
      <w:r w:rsidRPr="0045573F">
        <w:rPr>
          <w:rFonts w:cstheme="minorHAnsi"/>
        </w:rPr>
        <w:t xml:space="preserve">misplacement difference can be accounted for by the different types of </w:t>
      </w:r>
      <w:r>
        <w:rPr>
          <w:rFonts w:cstheme="minorHAnsi"/>
        </w:rPr>
        <w:t xml:space="preserve">spatial relational </w:t>
      </w:r>
      <w:r w:rsidRPr="0045573F">
        <w:rPr>
          <w:rFonts w:cstheme="minorHAnsi"/>
        </w:rPr>
        <w:t xml:space="preserve">errors. The first step in our </w:t>
      </w:r>
      <w:r w:rsidRPr="0045573F">
        <w:rPr>
          <w:rFonts w:cstheme="minorHAnsi"/>
        </w:rPr>
        <w:lastRenderedPageBreak/>
        <w:t xml:space="preserve">analysis process </w:t>
      </w:r>
      <w:r>
        <w:rPr>
          <w:rFonts w:cstheme="minorHAnsi"/>
        </w:rPr>
        <w:t>wa</w:t>
      </w:r>
      <w:r w:rsidRPr="0045573F">
        <w:rPr>
          <w:rFonts w:cstheme="minorHAnsi"/>
        </w:rPr>
        <w:t xml:space="preserve">s to remap the item-location </w:t>
      </w:r>
      <w:r>
        <w:rPr>
          <w:rFonts w:cstheme="minorHAnsi"/>
        </w:rPr>
        <w:t>relations</w:t>
      </w:r>
      <w:r w:rsidRPr="0045573F">
        <w:rPr>
          <w:rFonts w:cstheme="minorHAnsi"/>
        </w:rPr>
        <w:t xml:space="preserve"> to </w:t>
      </w:r>
      <w:r>
        <w:rPr>
          <w:rFonts w:cstheme="minorHAnsi"/>
        </w:rPr>
        <w:t xml:space="preserve">quantify the misplacement accounted for by identity-location </w:t>
      </w:r>
      <w:r w:rsidRPr="0045573F">
        <w:rPr>
          <w:rFonts w:cstheme="minorHAnsi"/>
        </w:rPr>
        <w:t>error</w:t>
      </w:r>
      <w:r>
        <w:rPr>
          <w:rFonts w:cstheme="minorHAnsi"/>
        </w:rPr>
        <w:t>s</w:t>
      </w:r>
      <w:r w:rsidRPr="0045573F">
        <w:rPr>
          <w:rFonts w:cstheme="minorHAnsi"/>
        </w:rPr>
        <w:t xml:space="preserve">. This </w:t>
      </w:r>
      <w:r>
        <w:rPr>
          <w:rFonts w:cstheme="minorHAnsi"/>
        </w:rPr>
        <w:t>quantity is the sum of all of the misplacement accounted for by each identity-location error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“Post-Remapped”) </w:t>
      </w:r>
      <w:r w:rsidRPr="0045573F">
        <w:rPr>
          <w:rFonts w:cstheme="minorHAnsi"/>
        </w:rPr>
        <w:t>and, indeed, performing this procedure removes the majority of the difference in misplacement between the two groups (</w:t>
      </w:r>
      <w:r w:rsidRPr="0045573F">
        <w:rPr>
          <w:rFonts w:cstheme="minorHAnsi"/>
          <w:shd w:val="clear" w:color="auto" w:fill="FFFFFF"/>
        </w:rPr>
        <w:t>di</w:t>
      </w:r>
      <w:r>
        <w:rPr>
          <w:rFonts w:cstheme="minorHAnsi"/>
          <w:shd w:val="clear" w:color="auto" w:fill="FFFFFF"/>
        </w:rPr>
        <w:t xml:space="preserve">fference between means is 26.6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9.33</m:t>
            </m:r>
          </m:e>
        </m:d>
        <m:r>
          <w:rPr>
            <w:rFonts w:ascii="Cambria Math" w:hAnsi="Cambria Math" w:cstheme="minorHAnsi"/>
          </w:rPr>
          <m:t>=2.59, p=0.03</m:t>
        </m:r>
      </m:oMath>
      <w:r w:rsidRPr="0045573F">
        <w:rPr>
          <w:rFonts w:cstheme="minorHAnsi"/>
        </w:rPr>
        <w:t xml:space="preserve">). This procedure also shows a significant difference in the magnitude of the reduction of overall misplacement between patients and </w:t>
      </w:r>
      <w:r>
        <w:rPr>
          <w:rFonts w:cstheme="minorHAnsi"/>
        </w:rPr>
        <w:t>comparison participants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5.67</m:t>
            </m:r>
          </m:e>
        </m:d>
        <m:r>
          <w:rPr>
            <w:rFonts w:ascii="Cambria Math" w:hAnsi="Cambria Math" w:cstheme="minorHAnsi"/>
          </w:rPr>
          <m:t>=2.81, p=0.04</m:t>
        </m:r>
      </m:oMath>
      <w:r w:rsidRPr="0045573F">
        <w:rPr>
          <w:rFonts w:cstheme="minorHAnsi"/>
        </w:rPr>
        <w:t xml:space="preserve">) as would be expected given the relative magnitudes of the original misplacement. Note that </w:t>
      </w:r>
      <w:r>
        <w:rPr>
          <w:rFonts w:cstheme="minorHAnsi"/>
        </w:rPr>
        <w:t>the</w:t>
      </w:r>
      <w:r w:rsidRPr="0045573F">
        <w:rPr>
          <w:rFonts w:cstheme="minorHAnsi"/>
        </w:rPr>
        <w:t xml:space="preserve"> </w:t>
      </w:r>
      <w:r>
        <w:rPr>
          <w:rFonts w:cstheme="minorHAnsi"/>
        </w:rPr>
        <w:t xml:space="preserve">reduction </w:t>
      </w:r>
      <w:r w:rsidRPr="0045573F">
        <w:rPr>
          <w:rFonts w:cstheme="minorHAnsi"/>
        </w:rPr>
        <w:t xml:space="preserve">in misplacement </w:t>
      </w:r>
      <w:r>
        <w:rPr>
          <w:rFonts w:cstheme="minorHAnsi"/>
        </w:rPr>
        <w:t xml:space="preserve">from remapping </w:t>
      </w:r>
      <w:r w:rsidRPr="0045573F">
        <w:rPr>
          <w:rFonts w:cstheme="minorHAnsi"/>
        </w:rPr>
        <w:t>accounts for over 75% of the difference between the groups.</w:t>
      </w:r>
      <w:r w:rsidRPr="005E7E5E">
        <w:rPr>
          <w:noProof/>
        </w:rPr>
        <w:t xml:space="preserve"> </w:t>
      </w:r>
      <w:r>
        <w:rPr>
          <w:noProof/>
        </w:rPr>
        <w:t>In other words, the majority of the difference in performance between patients and comparison is due to identity-location errors.</w:t>
      </w:r>
    </w:p>
    <w:p w14:paraId="0C01C8AE" w14:textId="77777777" w:rsidR="0072413B" w:rsidRDefault="0072413B" w:rsidP="0072413B">
      <w:pPr>
        <w:rPr>
          <w:rFonts w:ascii="Calibri" w:eastAsia="Times New Roman" w:hAnsi="Calibri" w:cs="Calibri"/>
          <w:color w:val="000000"/>
        </w:rPr>
      </w:pPr>
      <w:r>
        <w:rPr>
          <w:noProof/>
        </w:rPr>
        <w:drawing>
          <wp:inline distT="0" distB="0" distL="0" distR="0" wp14:anchorId="6AD33C49" wp14:editId="44BC9ADB">
            <wp:extent cx="6121400" cy="3194050"/>
            <wp:effectExtent l="0" t="0" r="0" b="6350"/>
            <wp:docPr id="216" name="Picture 216" descr="C:\Users\Kevin\AppData\Local\Microsoft\Windows\INetCache\Content.Word\Figure4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4Rendere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1400" cy="3194050"/>
                    </a:xfrm>
                    <a:prstGeom prst="rect">
                      <a:avLst/>
                    </a:prstGeom>
                    <a:noFill/>
                    <a:ln>
                      <a:noFill/>
                    </a:ln>
                  </pic:spPr>
                </pic:pic>
              </a:graphicData>
            </a:graphic>
          </wp:inline>
        </w:drawing>
      </w:r>
    </w:p>
    <w:p w14:paraId="3B7C725C" w14:textId="77777777" w:rsidR="0072413B" w:rsidRPr="004E56CD" w:rsidRDefault="0072413B" w:rsidP="0072413B">
      <w:pPr>
        <w:rPr>
          <w:rFonts w:ascii="Calibri" w:eastAsia="Times New Roman" w:hAnsi="Calibri" w:cs="Calibri"/>
          <w:color w:val="000000"/>
        </w:rPr>
      </w:pPr>
      <w:r>
        <w:rPr>
          <w:rFonts w:ascii="Calibri" w:eastAsia="Times New Roman" w:hAnsi="Calibri" w:cs="Calibri"/>
          <w:b/>
          <w:color w:val="000000"/>
        </w:rPr>
        <w:t xml:space="preserve">Figure </w:t>
      </w:r>
      <w:r w:rsidR="00693F41">
        <w:rPr>
          <w:rFonts w:ascii="Calibri" w:eastAsia="Times New Roman" w:hAnsi="Calibri" w:cs="Calibri"/>
          <w:b/>
          <w:color w:val="000000"/>
        </w:rPr>
        <w:t>2.</w:t>
      </w:r>
      <w:r>
        <w:rPr>
          <w:rFonts w:ascii="Calibri" w:eastAsia="Times New Roman" w:hAnsi="Calibri" w:cs="Calibri"/>
          <w:b/>
          <w:color w:val="000000"/>
        </w:rPr>
        <w:t>4</w:t>
      </w:r>
      <w:r>
        <w:rPr>
          <w:rFonts w:ascii="Calibri" w:eastAsia="Times New Roman" w:hAnsi="Calibri" w:cs="Calibri"/>
          <w:color w:val="000000"/>
        </w:rPr>
        <w:t>: Comparisons of Patient (HC) vs Comparison Participant (NC) groups for A) Misplacement Across Analysis Steps, i.e. misplacement magnitudes at each step of analysis and B) Reduction in Misplacement by High-Order Error Type, i.e. differences in misplacement accounted for by each step (i.e. the subtraction of A). For Patients, individual symbols are shown such that: Square is 1951, Triangle is 1846, and C</w:t>
      </w:r>
      <w:r w:rsidR="00693F41">
        <w:rPr>
          <w:rFonts w:ascii="Calibri" w:eastAsia="Times New Roman" w:hAnsi="Calibri" w:cs="Calibri"/>
          <w:color w:val="000000"/>
        </w:rPr>
        <w:t>ircle is 2563. (* means p&lt;0.05)</w:t>
      </w:r>
    </w:p>
    <w:p w14:paraId="303C0146" w14:textId="77777777" w:rsidR="0072413B" w:rsidRPr="0045573F" w:rsidRDefault="0072413B" w:rsidP="00AA15F8">
      <w:pPr>
        <w:spacing w:line="360" w:lineRule="auto"/>
        <w:rPr>
          <w:rFonts w:cstheme="minorHAnsi"/>
        </w:rPr>
      </w:pPr>
      <w:bookmarkStart w:id="14" w:name="_Hlk496019753"/>
      <w:r w:rsidRPr="0045573F">
        <w:rPr>
          <w:rFonts w:cstheme="minorHAnsi"/>
        </w:rPr>
        <w:t>Regarding the transformation misplacement</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“Post-Transformed”)</w:t>
      </w:r>
      <w:r w:rsidRPr="0045573F">
        <w:rPr>
          <w:rFonts w:cstheme="minorHAnsi"/>
        </w:rPr>
        <w:t xml:space="preserve">, </w:t>
      </w:r>
      <w:r>
        <w:rPr>
          <w:rFonts w:cstheme="minorHAnsi"/>
        </w:rPr>
        <w:t xml:space="preserve">a repeated measures ANOVA was performed (Huynh -Feldt corrected) with group by misplacement (original, post-remapped, and post-transformed). A main effect of both group (F(1, 10) = 8.097, p=0.02) and misplacement (F(1.34, 13.41)=45.392, p&lt;0.001) was found, as well as an interaction between group and misplacement (F(1.34, 13.41) = 7.536, p = 0.01). Follow up t-tests confirmed </w:t>
      </w:r>
      <w:r w:rsidRPr="0045573F">
        <w:rPr>
          <w:rFonts w:cstheme="minorHAnsi"/>
        </w:rPr>
        <w:t xml:space="preserve">both patients and </w:t>
      </w:r>
      <w:r>
        <w:rPr>
          <w:rFonts w:cstheme="minorHAnsi"/>
        </w:rPr>
        <w:t>comparison participants</w:t>
      </w:r>
      <w:r w:rsidRPr="0045573F">
        <w:rPr>
          <w:rFonts w:cstheme="minorHAnsi"/>
        </w:rPr>
        <w:t xml:space="preserve"> show a </w:t>
      </w:r>
      <w:r w:rsidRPr="0045573F">
        <w:rPr>
          <w:rFonts w:cstheme="minorHAnsi"/>
        </w:rPr>
        <w:lastRenderedPageBreak/>
        <w:t>significant reduction in their misplacement via the transformation procedure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3.82</m:t>
            </m:r>
          </m:e>
        </m:d>
        <m:r>
          <w:rPr>
            <w:rFonts w:ascii="Cambria Math" w:hAnsi="Cambria Math" w:cstheme="minorHAnsi"/>
          </w:rPr>
          <m:t>=4.18, p=0.03</m:t>
        </m:r>
      </m:oMath>
      <w:r w:rsidRPr="0045573F">
        <w:rPr>
          <w:rFonts w:cstheme="minorHAnsi"/>
        </w:rPr>
        <w:t xml:space="preserve"> and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13.41</m:t>
            </m:r>
          </m:e>
        </m:d>
        <m:r>
          <w:rPr>
            <w:rFonts w:ascii="Cambria Math" w:hAnsi="Cambria Math" w:cstheme="minorHAnsi"/>
          </w:rPr>
          <m:t>=2.36, p=0.03</m:t>
        </m:r>
      </m:oMath>
      <w:r w:rsidRPr="0045573F">
        <w:rPr>
          <w:rFonts w:cstheme="minorHAnsi"/>
        </w:rPr>
        <w:t xml:space="preserve"> respectively)</w:t>
      </w:r>
      <w:r>
        <w:rPr>
          <w:rFonts w:cstheme="minorHAnsi"/>
        </w:rPr>
        <w:t>.</w:t>
      </w:r>
      <w:r w:rsidRPr="0045573F">
        <w:rPr>
          <w:rFonts w:cstheme="minorHAnsi"/>
        </w:rPr>
        <w:t xml:space="preserve"> </w:t>
      </w:r>
      <w:r>
        <w:rPr>
          <w:rFonts w:cstheme="minorHAnsi"/>
        </w:rPr>
        <w:t>H</w:t>
      </w:r>
      <w:r w:rsidRPr="0045573F">
        <w:rPr>
          <w:rFonts w:cstheme="minorHAnsi"/>
        </w:rPr>
        <w:t xml:space="preserve">owever, the patients and </w:t>
      </w:r>
      <w:r>
        <w:rPr>
          <w:rFonts w:cstheme="minorHAnsi"/>
        </w:rPr>
        <w:t>comparison participants</w:t>
      </w:r>
      <w:r w:rsidRPr="0045573F">
        <w:rPr>
          <w:rFonts w:cstheme="minorHAnsi"/>
        </w:rPr>
        <w:t xml:space="preserve"> show no difference in the amount of misplacement accounted for by the </w:t>
      </w:r>
      <w:r>
        <w:rPr>
          <w:rFonts w:cstheme="minorHAnsi"/>
        </w:rPr>
        <w:t>global</w:t>
      </w:r>
      <w:r w:rsidRPr="0045573F">
        <w:rPr>
          <w:rFonts w:cstheme="minorHAnsi"/>
        </w:rPr>
        <w:t xml:space="preserve"> error amongst their items</w:t>
      </w:r>
      <w:r>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9.89</m:t>
            </m:r>
          </m:e>
        </m:d>
        <m:r>
          <w:rPr>
            <w:rFonts w:ascii="Cambria Math" w:hAnsi="Cambria Math" w:cstheme="minorHAnsi"/>
          </w:rPr>
          <m:t>=0.51, p=0.62</m:t>
        </m:r>
      </m:oMath>
      <w:r>
        <w:rPr>
          <w:rFonts w:eastAsiaTheme="minorEastAsia" w:cstheme="minorHAnsi"/>
        </w:rPr>
        <w:t>)</w:t>
      </w:r>
      <w:r w:rsidRPr="0045573F">
        <w:rPr>
          <w:rFonts w:cstheme="minorHAnsi"/>
        </w:rPr>
        <w:t>. When the different transformation components (translation, scaling, and rotation</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5c</w:t>
      </w:r>
      <w:r w:rsidRPr="0045573F">
        <w:rPr>
          <w:rFonts w:cstheme="minorHAnsi"/>
        </w:rPr>
        <w:t>) are observed independently, we see</w:t>
      </w:r>
      <w:r>
        <w:rPr>
          <w:rFonts w:cstheme="minorHAnsi"/>
        </w:rPr>
        <w:t xml:space="preserve"> that</w:t>
      </w:r>
      <w:r w:rsidRPr="0045573F">
        <w:rPr>
          <w:rFonts w:cstheme="minorHAnsi"/>
        </w:rPr>
        <w:t xml:space="preserve"> only rotation has a significantly different magnitude</w:t>
      </w:r>
      <w:r>
        <w:rPr>
          <w:rFonts w:cstheme="minorHAnsi"/>
        </w:rPr>
        <w:t>, with patients having larger magnitude rotation errors than comparisons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9.18</m:t>
            </m:r>
          </m:e>
        </m:d>
        <m:r>
          <w:rPr>
            <w:rFonts w:ascii="Cambria Math" w:hAnsi="Cambria Math" w:cstheme="minorHAnsi"/>
          </w:rPr>
          <m:t>=2.72, p=0.02</m:t>
        </m:r>
      </m:oMath>
      <w:r w:rsidRPr="0045573F">
        <w:rPr>
          <w:rFonts w:cstheme="minorHAnsi"/>
        </w:rPr>
        <w:t xml:space="preserve">). </w:t>
      </w:r>
      <w:bookmarkEnd w:id="14"/>
    </w:p>
    <w:p w14:paraId="0909A9B5" w14:textId="77777777" w:rsidR="0072413B" w:rsidRPr="007611EE" w:rsidRDefault="0072413B" w:rsidP="00AA15F8">
      <w:pPr>
        <w:spacing w:line="360" w:lineRule="auto"/>
        <w:rPr>
          <w:rStyle w:val="Heading2Char"/>
          <w:color w:val="auto"/>
        </w:rPr>
      </w:pPr>
      <w:r w:rsidRPr="0045573F">
        <w:rPr>
          <w:rFonts w:cstheme="minorHAnsi"/>
        </w:rPr>
        <w:t>Once all</w:t>
      </w:r>
      <w:r>
        <w:rPr>
          <w:rFonts w:cstheme="minorHAnsi"/>
        </w:rPr>
        <w:t xml:space="preserve"> global transformation </w:t>
      </w:r>
      <w:r w:rsidRPr="0045573F">
        <w:rPr>
          <w:rFonts w:cstheme="minorHAnsi"/>
        </w:rPr>
        <w:t xml:space="preserve">procedures are performed, patients and </w:t>
      </w:r>
      <w:r>
        <w:rPr>
          <w:rFonts w:cstheme="minorHAnsi"/>
        </w:rPr>
        <w:t>comparisons</w:t>
      </w:r>
      <w:r w:rsidRPr="0045573F">
        <w:rPr>
          <w:rFonts w:cstheme="minorHAnsi"/>
        </w:rPr>
        <w:t xml:space="preserve"> still show differences in the remaining misplacement (di</w:t>
      </w:r>
      <w:r>
        <w:rPr>
          <w:rFonts w:cstheme="minorHAnsi"/>
        </w:rPr>
        <w:t xml:space="preserve">fference between means is 33.0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9.54</m:t>
            </m:r>
          </m:e>
        </m:d>
        <m:r>
          <w:rPr>
            <w:rFonts w:ascii="Cambria Math" w:hAnsi="Cambria Math" w:cstheme="minorHAnsi"/>
          </w:rPr>
          <m:t>=4.57, p=0.001</m:t>
        </m:r>
      </m:oMath>
      <w:r w:rsidRPr="0045573F">
        <w:rPr>
          <w:rFonts w:cstheme="minorHAnsi"/>
        </w:rPr>
        <w:t xml:space="preserve">). This misplacement is “local” </w:t>
      </w:r>
      <w:r>
        <w:t>misplacement, which is not shared by all items nor accounted for by identity-location errors. Note that because there is no significant difference between patients and comparisons in the amount of global misplacement error, the final difference between the groups is still significant.</w:t>
      </w:r>
    </w:p>
    <w:p w14:paraId="52C03EF9" w14:textId="77777777" w:rsidR="0072413B" w:rsidRDefault="0072413B" w:rsidP="0072413B">
      <w:pPr>
        <w:rPr>
          <w:rStyle w:val="Heading2Char"/>
        </w:rPr>
      </w:pPr>
      <w:r>
        <w:rPr>
          <w:noProof/>
        </w:rPr>
        <w:drawing>
          <wp:inline distT="0" distB="0" distL="0" distR="0" wp14:anchorId="128D916A" wp14:editId="5C10386B">
            <wp:extent cx="6126480" cy="3027680"/>
            <wp:effectExtent l="0" t="0" r="762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6480" cy="3027680"/>
                    </a:xfrm>
                    <a:prstGeom prst="rect">
                      <a:avLst/>
                    </a:prstGeom>
                  </pic:spPr>
                </pic:pic>
              </a:graphicData>
            </a:graphic>
          </wp:inline>
        </w:drawing>
      </w:r>
    </w:p>
    <w:p w14:paraId="343CB578" w14:textId="77777777" w:rsidR="0072413B" w:rsidRPr="002E6C2C" w:rsidRDefault="0072413B" w:rsidP="0072413B">
      <w:pPr>
        <w:rPr>
          <w:rStyle w:val="Heading2Char"/>
          <w:color w:val="auto"/>
        </w:rPr>
      </w:pPr>
      <w:r>
        <w:rPr>
          <w:b/>
        </w:rPr>
        <w:t xml:space="preserve">Figure </w:t>
      </w:r>
      <w:r w:rsidR="00693F41">
        <w:rPr>
          <w:b/>
        </w:rPr>
        <w:t>2.</w:t>
      </w:r>
      <w:r>
        <w:rPr>
          <w:b/>
        </w:rPr>
        <w:t>5</w:t>
      </w:r>
      <w:r>
        <w:t xml:space="preserve">: </w:t>
      </w:r>
      <w:r>
        <w:rPr>
          <w:rFonts w:ascii="Calibri" w:eastAsia="Times New Roman" w:hAnsi="Calibri" w:cs="Calibri"/>
          <w:color w:val="000000"/>
        </w:rPr>
        <w:t>Comparisons of Patient (HC) vs Comparison Participant (NC) in t</w:t>
      </w:r>
      <w:r>
        <w:t xml:space="preserve">he magnitude of the three types of global transformation error; A) the Translation magnitude, B) the Scaling magnitude (where 1 means no scaling, &lt;1 means shrinking, and &gt;1 means stretching), and C) the Rotation angle (in radians). </w:t>
      </w:r>
      <w:r>
        <w:rPr>
          <w:rFonts w:ascii="Calibri" w:eastAsia="Times New Roman" w:hAnsi="Calibri" w:cs="Calibri"/>
          <w:color w:val="000000"/>
        </w:rPr>
        <w:t>For Patients, individual symbols are shown such that: Square is 1951, Triangle is 1846, and Circle is 2563.</w:t>
      </w:r>
      <w:r w:rsidRPr="00673074">
        <w:rPr>
          <w:rFonts w:ascii="Calibri" w:eastAsia="Times New Roman" w:hAnsi="Calibri" w:cs="Calibri"/>
          <w:color w:val="000000"/>
        </w:rPr>
        <w:t xml:space="preserve"> </w:t>
      </w:r>
      <w:r>
        <w:rPr>
          <w:rFonts w:ascii="Calibri" w:eastAsia="Times New Roman" w:hAnsi="Calibri" w:cs="Calibri"/>
          <w:color w:val="000000"/>
        </w:rPr>
        <w:t>(* means p&lt;0.05)</w:t>
      </w:r>
    </w:p>
    <w:p w14:paraId="180A7C5C" w14:textId="77777777" w:rsidR="00DA6AEA" w:rsidRPr="00DA6AEA" w:rsidRDefault="00DA6AEA" w:rsidP="00DA6AEA">
      <w:pPr>
        <w:pStyle w:val="Heading3"/>
      </w:pPr>
      <w:bookmarkStart w:id="15" w:name="_Hlk496019781"/>
      <w:r w:rsidRPr="00DA6AEA">
        <w:lastRenderedPageBreak/>
        <w:t>2.3.2 First-Order and Higher-Order Relational Errors</w:t>
      </w:r>
    </w:p>
    <w:p w14:paraId="65519F00" w14:textId="77777777"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When we evaluated the location placement accuracy of identities to their assigned locations</w:t>
      </w:r>
      <w:r>
        <w:rPr>
          <w:rFonts w:ascii="Calibri" w:eastAsia="Times New Roman" w:hAnsi="Calibri" w:cs="Calibri"/>
          <w:color w:val="000000"/>
        </w:rPr>
        <w:t>,</w:t>
      </w:r>
      <w:r w:rsidRPr="00A01A8B">
        <w:rPr>
          <w:rFonts w:ascii="Calibri" w:eastAsia="Times New Roman" w:hAnsi="Calibri" w:cs="Calibri"/>
          <w:color w:val="000000"/>
        </w:rPr>
        <w:t xml:space="preserve"> there were three primary first-order comparisons of interest. </w:t>
      </w:r>
      <w:r>
        <w:rPr>
          <w:rFonts w:ascii="Calibri" w:eastAsia="Times New Roman" w:hAnsi="Calibri" w:cs="Calibri"/>
          <w:color w:val="000000"/>
        </w:rPr>
        <w:t>The first two comparisons addressed the question of whether patients could</w:t>
      </w:r>
      <w:r w:rsidRPr="00A01A8B">
        <w:rPr>
          <w:rFonts w:ascii="Calibri" w:eastAsia="Times New Roman" w:hAnsi="Calibri" w:cs="Calibri"/>
          <w:color w:val="000000"/>
        </w:rPr>
        <w:t xml:space="preserve"> remember identity-location information as often as comparisons, evaluated by: 1) the number of correct placements and 2) the number of items placed in another item’s location. </w:t>
      </w:r>
      <w:r>
        <w:rPr>
          <w:rFonts w:ascii="Calibri" w:eastAsia="Times New Roman" w:hAnsi="Calibri" w:cs="Calibri"/>
          <w:color w:val="000000"/>
        </w:rPr>
        <w:t>The third comparison of interest addressed the question of whether the patients</w:t>
      </w:r>
      <w:r w:rsidRPr="00A01A8B">
        <w:rPr>
          <w:rFonts w:ascii="Calibri" w:eastAsia="Times New Roman" w:hAnsi="Calibri" w:cs="Calibri"/>
          <w:color w:val="000000"/>
        </w:rPr>
        <w:t xml:space="preserve"> could remember just the location information as often as comparisons regardless of identity</w:t>
      </w:r>
      <w:r>
        <w:rPr>
          <w:rFonts w:ascii="Calibri" w:eastAsia="Times New Roman" w:hAnsi="Calibri" w:cs="Calibri"/>
          <w:color w:val="000000"/>
        </w:rPr>
        <w:t>,</w:t>
      </w:r>
      <w:r w:rsidRPr="00A01A8B">
        <w:rPr>
          <w:rFonts w:ascii="Calibri" w:eastAsia="Times New Roman" w:hAnsi="Calibri" w:cs="Calibri"/>
          <w:color w:val="000000"/>
        </w:rPr>
        <w:t xml:space="preserve"> </w:t>
      </w:r>
      <w:r>
        <w:rPr>
          <w:rFonts w:ascii="Calibri" w:eastAsia="Times New Roman" w:hAnsi="Calibri" w:cs="Calibri"/>
          <w:color w:val="000000"/>
        </w:rPr>
        <w:t xml:space="preserve">which was </w:t>
      </w:r>
      <w:r w:rsidRPr="00A01A8B">
        <w:rPr>
          <w:rFonts w:ascii="Calibri" w:eastAsia="Times New Roman" w:hAnsi="Calibri" w:cs="Calibri"/>
          <w:color w:val="000000"/>
        </w:rPr>
        <w:t>evaluated by</w:t>
      </w:r>
      <w:r>
        <w:rPr>
          <w:rFonts w:ascii="Calibri" w:eastAsia="Times New Roman" w:hAnsi="Calibri" w:cs="Calibri"/>
          <w:color w:val="000000"/>
        </w:rPr>
        <w:t xml:space="preserve"> examining</w:t>
      </w:r>
      <w:r w:rsidRPr="00A01A8B">
        <w:rPr>
          <w:rFonts w:ascii="Calibri" w:eastAsia="Times New Roman" w:hAnsi="Calibri" w:cs="Calibri"/>
          <w:color w:val="000000"/>
        </w:rPr>
        <w:t xml:space="preserve"> the number of items placed in any valid location (note that this is just the sum of 1 and 2)</w:t>
      </w:r>
      <w:r>
        <w:rPr>
          <w:rFonts w:ascii="Calibri" w:eastAsia="Times New Roman" w:hAnsi="Calibri" w:cs="Calibri"/>
          <w:color w:val="000000"/>
        </w:rPr>
        <w:t>.</w:t>
      </w:r>
      <w:r w:rsidRPr="00A01A8B">
        <w:rPr>
          <w:rFonts w:ascii="Calibri" w:eastAsia="Times New Roman" w:hAnsi="Calibri" w:cs="Calibri"/>
          <w:color w:val="000000"/>
        </w:rPr>
        <w:t xml:space="preserve"> To examine group differences in these quantities (particularly 2 and 3), we performed a between groups repeated measure ANOVA on the identity-location errors (i.e. 2, above) and the total number of items placed in any valid location (i.e. 3, above, the sum of the identity-location errors and the correctly placed items). We found a significant interaction of group and these two quantities (F(1, 10) = 17.127, p=0.002). Follow up Welch’s t-tests showed that hippocampal patients made fewer accurate placements of the correct identity to the correct studied location (e.g., successful identity-location binding) than comparison participants (t(5.21)=5.45,p=0.003;</w:t>
      </w:r>
      <w:r w:rsidR="00522435">
        <w:rPr>
          <w:rFonts w:ascii="Calibri" w:eastAsia="Times New Roman" w:hAnsi="Calibri" w:cs="Calibri"/>
          <w:color w:val="000000"/>
        </w:rPr>
        <w:t xml:space="preserve">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xml:space="preserve">). Importantly, however, patients had more placements of items in another item’s studied location (i.e. correct item-location relations with incorrect identity-location relation) than comparison participants (t(5.06)=2.83,p=0.04);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even after subtracting the global errors. When we looked at memory for locations (regardless of identity; i.e. items placed in any valid location), we found no significant difference between patients and compa</w:t>
      </w:r>
      <w:r>
        <w:rPr>
          <w:rFonts w:ascii="Calibri" w:eastAsia="Times New Roman" w:hAnsi="Calibri" w:cs="Calibri"/>
          <w:color w:val="000000"/>
        </w:rPr>
        <w:t xml:space="preserve">risons (t(4.71)=0.71,p=0.51)). </w:t>
      </w:r>
    </w:p>
    <w:p w14:paraId="074DAB14" w14:textId="77777777"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In regard to compound errors (i.e. swaps or cycles), we saw no difference between patients and comparison participants (t(9.96)=0.39,p=0.71 for swaps and t(7.11)=1.75,p=0.12 for cycles, respectively) despite large differences in individual identity-locatio</w:t>
      </w:r>
      <w:r>
        <w:rPr>
          <w:rFonts w:ascii="Calibri" w:eastAsia="Times New Roman" w:hAnsi="Calibri" w:cs="Calibri"/>
          <w:color w:val="000000"/>
        </w:rPr>
        <w:t xml:space="preserve">n assignment. </w:t>
      </w:r>
    </w:p>
    <w:p w14:paraId="49A8DD35" w14:textId="77777777" w:rsidR="0072413B" w:rsidRPr="00953BA6"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The fact that patients and healthy comparison participants had similar memory for locations (ignoring identity assignment) serves as the first piece of evidence suggesting the possibility that some shape-like information (albeit only in the form of a set of vertices) may be used by patients to reconstruct spatial location. In any case, it is clear that some aspects of relational information in the reconstruction (i.e. some combination of item-environment or item-item relations) was not impaired in hippocampal damaged patients.</w:t>
      </w:r>
      <w:bookmarkEnd w:id="15"/>
    </w:p>
    <w:p w14:paraId="6E3B03E8" w14:textId="77777777" w:rsidR="0072413B" w:rsidRDefault="00B27FBD" w:rsidP="0072413B">
      <w:r>
        <w:rPr>
          <w:noProof/>
        </w:rPr>
        <w:lastRenderedPageBreak/>
        <w:drawing>
          <wp:inline distT="0" distB="0" distL="0" distR="0" wp14:anchorId="75514173" wp14:editId="4948DE26">
            <wp:extent cx="5943600" cy="2855595"/>
            <wp:effectExtent l="0" t="0" r="0" b="1905"/>
            <wp:docPr id="15" name="Picture 15" descr="C:\Users\Kevin\AppData\Local\Microsoft\Windows\INetCache\Content.Word\Figure6Rendered_Correc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6Rendered_Corrected.ti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6911CA53" w14:textId="77777777" w:rsidR="0072413B" w:rsidRPr="003A2CCE" w:rsidRDefault="0072413B" w:rsidP="0072413B">
      <w:pPr>
        <w:rPr>
          <w:rFonts w:ascii="Calibri" w:eastAsia="Times New Roman" w:hAnsi="Calibri" w:cs="Calibri"/>
          <w:color w:val="000000"/>
        </w:rPr>
      </w:pPr>
      <w:r w:rsidRPr="00467281">
        <w:rPr>
          <w:b/>
        </w:rPr>
        <w:t xml:space="preserve">Figure </w:t>
      </w:r>
      <w:r w:rsidR="00693F41">
        <w:rPr>
          <w:b/>
        </w:rPr>
        <w:t>2.</w:t>
      </w:r>
      <w:r w:rsidRPr="00467281">
        <w:rPr>
          <w:b/>
        </w:rPr>
        <w:t>6</w:t>
      </w:r>
      <w:r>
        <w:t xml:space="preserve">: </w:t>
      </w:r>
      <w:r>
        <w:rPr>
          <w:rFonts w:ascii="Calibri" w:eastAsia="Times New Roman" w:hAnsi="Calibri" w:cs="Calibri"/>
          <w:color w:val="000000"/>
        </w:rPr>
        <w:t>Comparisons of Patient (HC) vs Comparison Participant (NC) in t</w:t>
      </w:r>
      <w:r>
        <w:t xml:space="preserve">he number of items in which item-location and identity-location was correct and incorrect. Note that items which were not placed in any studied location are collapsed together as ‘Inaccurate Location’. </w:t>
      </w:r>
      <w:r>
        <w:rPr>
          <w:rFonts w:ascii="Calibri" w:eastAsia="Times New Roman" w:hAnsi="Calibri" w:cs="Calibri"/>
          <w:color w:val="000000"/>
        </w:rPr>
        <w:t>For Patients, individual symbols are shown such that: Square is 1951, Triangle is 1846, and Circle is 2563. (* means p&lt;0.05)</w:t>
      </w:r>
    </w:p>
    <w:p w14:paraId="6A8BB37B" w14:textId="77777777" w:rsidR="0072413B" w:rsidRDefault="007353F3" w:rsidP="00563ABB">
      <w:pPr>
        <w:pStyle w:val="Heading3"/>
      </w:pPr>
      <w:r>
        <w:t xml:space="preserve">2.3.3 </w:t>
      </w:r>
      <w:r w:rsidR="0072413B" w:rsidRPr="005B7E2B">
        <w:t>Differences in Accuracy of Item-Location Associations across Set Sizes</w:t>
      </w:r>
    </w:p>
    <w:p w14:paraId="0C717404" w14:textId="77777777" w:rsidR="0072413B" w:rsidRDefault="0072413B" w:rsidP="00AA15F8">
      <w:pPr>
        <w:spacing w:line="360" w:lineRule="auto"/>
        <w:rPr>
          <w:noProof/>
        </w:rPr>
      </w:pPr>
      <w:r>
        <w:t xml:space="preserve">As our previous work showed that patients committed relational memory errors even at very low item set sizes, it is useful to ask if, given our new framework for analyzing various </w:t>
      </w:r>
      <w:r w:rsidRPr="00362E88">
        <w:t>types</w:t>
      </w:r>
      <w:r>
        <w:t xml:space="preserve"> of relational information, we see the same pattern of impairment across all set sizes. </w:t>
      </w:r>
      <w:r w:rsidRPr="00362E88">
        <w:t>We</w:t>
      </w:r>
      <w:r>
        <w:t xml:space="preserve"> took advantage of our previous data set from Watson et al 2013 to determine if the number of studied items impacts the different types of spatial-relational errors discussed here. In a 2 x 4 ANOVA with factors group (patients and comparisons) and set size (2, 3, 4, 5), hippocampal patients showed no main effect of set size (</w:t>
      </w:r>
      <m:oMath>
        <m:r>
          <w:rPr>
            <w:rFonts w:ascii="Cambria Math" w:hAnsi="Cambria Math"/>
          </w:rPr>
          <m:t>F</m:t>
        </m:r>
        <m:d>
          <m:dPr>
            <m:ctrlPr>
              <w:rPr>
                <w:rFonts w:ascii="Cambria Math" w:hAnsi="Cambria Math"/>
                <w:i/>
              </w:rPr>
            </m:ctrlPr>
          </m:dPr>
          <m:e>
            <m:r>
              <w:rPr>
                <w:rFonts w:ascii="Cambria Math" w:hAnsi="Cambria Math"/>
              </w:rPr>
              <m:t>3, 9</m:t>
            </m:r>
          </m:e>
        </m:d>
        <m:r>
          <w:rPr>
            <w:rFonts w:ascii="Cambria Math" w:hAnsi="Cambria Math"/>
          </w:rPr>
          <m:t>=</m:t>
        </m:r>
        <m:r>
          <m:rPr>
            <m:sty m:val="p"/>
          </m:rPr>
          <w:rPr>
            <w:rFonts w:ascii="Cambria Math" w:eastAsia="Times New Roman" w:hAnsi="Cambria Math" w:cs="Calibri"/>
            <w:color w:val="000000"/>
          </w:rPr>
          <m:t xml:space="preserve">0.746, </m:t>
        </m:r>
        <m:r>
          <w:rPr>
            <w:rFonts w:ascii="Cambria Math" w:eastAsia="Times New Roman" w:hAnsi="Cambria Math" w:cs="Calibri"/>
            <w:color w:val="000000"/>
          </w:rPr>
          <m:t>p</m:t>
        </m:r>
        <m:r>
          <m:rPr>
            <m:sty m:val="p"/>
          </m:rPr>
          <w:rPr>
            <w:rFonts w:ascii="Cambria Math" w:eastAsia="Times New Roman" w:hAnsi="Cambria Math" w:cs="Calibri"/>
            <w:color w:val="000000"/>
          </w:rPr>
          <m:t>=0.552</m:t>
        </m:r>
      </m:oMath>
      <w:r>
        <w:t>) on accuracy of placing items in their target locations, placing roughly only a single item in its correct location (identity-location relation) regardless of set size (2 to 5). However, the main effect of set size was significant for comparisons (</w:t>
      </w:r>
      <m:oMath>
        <m:r>
          <w:rPr>
            <w:rFonts w:ascii="Cambria Math" w:hAnsi="Cambria Math"/>
          </w:rPr>
          <m:t>F(2.64, 7.93)=4.51, p=0.04</m:t>
        </m:r>
      </m:oMath>
      <w:r>
        <w:t xml:space="preserve">). </w:t>
      </w:r>
      <w:r w:rsidRPr="00B05643">
        <w:t xml:space="preserve">Importantly, as </w:t>
      </w:r>
      <w:r>
        <w:t xml:space="preserve">reported </w:t>
      </w:r>
      <w:r w:rsidRPr="00B05643">
        <w:t>previously</w:t>
      </w:r>
      <w:r>
        <w:t xml:space="preserve">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6735AC">
        <w:rPr>
          <w:noProof/>
        </w:rPr>
        <w:t>(Watson et al., 2013)</w:t>
      </w:r>
      <w:r>
        <w:fldChar w:fldCharType="end"/>
      </w:r>
      <w:r w:rsidRPr="00B05643">
        <w:t xml:space="preserve">, </w:t>
      </w:r>
      <w:r>
        <w:t xml:space="preserve">only </w:t>
      </w:r>
      <w:r w:rsidRPr="00B05643">
        <w:t>patients commit</w:t>
      </w:r>
      <w:r>
        <w:t>ted</w:t>
      </w:r>
      <w:r w:rsidRPr="00B05643">
        <w:t xml:space="preserve"> </w:t>
      </w:r>
      <w:r>
        <w:t>identity-location</w:t>
      </w:r>
      <w:r w:rsidRPr="00B05643">
        <w:t xml:space="preserve"> errors at </w:t>
      </w:r>
      <w:r>
        <w:t xml:space="preserve">small </w:t>
      </w:r>
      <w:r w:rsidRPr="00B05643">
        <w:t>set sizes</w:t>
      </w:r>
      <w:r>
        <w:t>;</w:t>
      </w:r>
      <w:r w:rsidRPr="00B05643">
        <w:t xml:space="preserve"> </w:t>
      </w:r>
      <w:r>
        <w:t>comparisons</w:t>
      </w:r>
      <w:r w:rsidRPr="00B05643">
        <w:t xml:space="preserve"> d</w:t>
      </w:r>
      <w:r>
        <w:t>id</w:t>
      </w:r>
      <w:r w:rsidRPr="00B05643">
        <w:t xml:space="preserve"> not. Furthermore, </w:t>
      </w:r>
      <w:r>
        <w:t xml:space="preserve">when considering performance at set size 5, in which both groups made identity-location errors, there were no significant group differences for </w:t>
      </w:r>
      <w:r w:rsidRPr="00B05643">
        <w:t xml:space="preserve">other types of </w:t>
      </w:r>
      <w:r>
        <w:t xml:space="preserve">compound </w:t>
      </w:r>
      <w:r w:rsidRPr="00B05643">
        <w:t>relational errors</w:t>
      </w:r>
      <w:r>
        <w:t xml:space="preserve">, namely </w:t>
      </w:r>
      <w:r w:rsidRPr="00B05643">
        <w:t>swaps and cycles</w:t>
      </w:r>
      <w:r>
        <w:t>;</w:t>
      </w:r>
      <w:r w:rsidRPr="00B05643">
        <w:t xml:space="preserve"> </w:t>
      </w:r>
      <w:r>
        <w:t>swaps (</w:t>
      </w:r>
      <m:oMath>
        <m:r>
          <w:rPr>
            <w:rFonts w:ascii="Cambria Math" w:hAnsi="Cambria Math"/>
          </w:rPr>
          <m:t>t</m:t>
        </m:r>
        <m:d>
          <m:dPr>
            <m:ctrlPr>
              <w:rPr>
                <w:rFonts w:ascii="Cambria Math" w:hAnsi="Cambria Math"/>
                <w:i/>
              </w:rPr>
            </m:ctrlPr>
          </m:dPr>
          <m:e>
            <m:r>
              <w:rPr>
                <w:rFonts w:ascii="Cambria Math" w:hAnsi="Cambria Math"/>
              </w:rPr>
              <m:t>5.0</m:t>
            </m:r>
          </m:e>
        </m:d>
        <m:r>
          <w:rPr>
            <w:rFonts w:ascii="Cambria Math" w:hAnsi="Cambria Math"/>
          </w:rPr>
          <m:t>=</m:t>
        </m:r>
        <m:r>
          <m:rPr>
            <m:sty m:val="p"/>
          </m:rPr>
          <w:rPr>
            <w:rFonts w:ascii="Cambria Math" w:hAnsi="Cambria Math"/>
          </w:rPr>
          <m:t>0.2597</m:t>
        </m:r>
        <m:r>
          <w:rPr>
            <w:rFonts w:ascii="Cambria Math" w:hAnsi="Cambria Math"/>
          </w:rPr>
          <m:t>, p=</m:t>
        </m:r>
        <m:r>
          <m:rPr>
            <m:sty m:val="p"/>
          </m:rPr>
          <w:rPr>
            <w:rFonts w:ascii="Cambria Math" w:hAnsi="Cambria Math"/>
          </w:rPr>
          <m:t>0.8055</m:t>
        </m:r>
      </m:oMath>
      <w:r>
        <w:rPr>
          <w:rFonts w:eastAsiaTheme="minorEastAsia"/>
        </w:rPr>
        <w:t>)</w:t>
      </w:r>
      <w:r w:rsidRPr="00B05643">
        <w:t xml:space="preserve"> and </w:t>
      </w:r>
      <w:r>
        <w:t>cycles (</w:t>
      </w:r>
      <m:oMath>
        <m:r>
          <w:rPr>
            <w:rFonts w:ascii="Cambria Math" w:hAnsi="Cambria Math"/>
          </w:rPr>
          <m:t>t</m:t>
        </m:r>
        <m:d>
          <m:dPr>
            <m:ctrlPr>
              <w:rPr>
                <w:rFonts w:ascii="Cambria Math" w:hAnsi="Cambria Math"/>
                <w:i/>
              </w:rPr>
            </m:ctrlPr>
          </m:dPr>
          <m:e>
            <m:r>
              <w:rPr>
                <w:rFonts w:ascii="Cambria Math" w:hAnsi="Cambria Math"/>
              </w:rPr>
              <m:t>5</m:t>
            </m:r>
          </m:e>
        </m:d>
        <m:r>
          <w:rPr>
            <w:rFonts w:ascii="Cambria Math" w:hAnsi="Cambria Math"/>
          </w:rPr>
          <m:t>=</m:t>
        </m:r>
        <m:r>
          <m:rPr>
            <m:sty m:val="p"/>
          </m:rPr>
          <w:rPr>
            <w:rFonts w:ascii="Cambria Math" w:hAnsi="Cambria Math"/>
          </w:rPr>
          <m:t xml:space="preserve">0.1800, </m:t>
        </m:r>
        <m:r>
          <w:rPr>
            <w:rFonts w:ascii="Cambria Math" w:hAnsi="Cambria Math"/>
          </w:rPr>
          <m:t>p</m:t>
        </m:r>
        <m:r>
          <m:rPr>
            <m:sty m:val="p"/>
          </m:rPr>
          <w:rPr>
            <w:rFonts w:ascii="Cambria Math" w:hAnsi="Cambria Math"/>
          </w:rPr>
          <m:t>=0.8642</m:t>
        </m:r>
      </m:oMath>
      <w:r w:rsidRPr="00B05643">
        <w:t>)</w:t>
      </w:r>
      <w:r>
        <w:t>.</w:t>
      </w:r>
      <w:r w:rsidRPr="00B4049A">
        <w:rPr>
          <w:noProof/>
        </w:rPr>
        <w:t xml:space="preserve"> </w:t>
      </w:r>
      <w:r>
        <w:rPr>
          <w:noProof/>
        </w:rPr>
        <w:t xml:space="preserve">Taken together, these data show that across set sizes, patients show specific impairment to identity-location information without showing any significant </w:t>
      </w:r>
      <w:r>
        <w:rPr>
          <w:noProof/>
        </w:rPr>
        <w:lastRenderedPageBreak/>
        <w:t>compound relational error differences once the set size is sufficiently high for comparisons to begin making identity-location errors.</w:t>
      </w:r>
    </w:p>
    <w:p w14:paraId="777C7A5E" w14:textId="77777777" w:rsidR="0072413B" w:rsidRPr="00B738EF" w:rsidRDefault="0072413B" w:rsidP="0072413B">
      <w:r>
        <w:rPr>
          <w:noProof/>
        </w:rPr>
        <w:drawing>
          <wp:inline distT="0" distB="0" distL="0" distR="0" wp14:anchorId="0B7F3DEF" wp14:editId="2B77C368">
            <wp:extent cx="6121400" cy="2755900"/>
            <wp:effectExtent l="0" t="0" r="0" b="6350"/>
            <wp:docPr id="220" name="Picture 220" descr="C:\Users\Kevin\AppData\Local\Microsoft\Windows\INetCache\Content.Word\Figure7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Figure7Render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1400" cy="2755900"/>
                    </a:xfrm>
                    <a:prstGeom prst="rect">
                      <a:avLst/>
                    </a:prstGeom>
                    <a:noFill/>
                    <a:ln>
                      <a:noFill/>
                    </a:ln>
                  </pic:spPr>
                </pic:pic>
              </a:graphicData>
            </a:graphic>
          </wp:inline>
        </w:drawing>
      </w:r>
    </w:p>
    <w:p w14:paraId="7D6F5BD6" w14:textId="77777777" w:rsidR="0072413B" w:rsidRPr="00386EBA" w:rsidRDefault="0072413B" w:rsidP="0072413B">
      <w:pPr>
        <w:rPr>
          <w:rFonts w:ascii="Calibri" w:eastAsia="Times New Roman" w:hAnsi="Calibri" w:cs="Calibri"/>
          <w:color w:val="000000"/>
        </w:rPr>
      </w:pPr>
      <w:r w:rsidRPr="006940AE">
        <w:rPr>
          <w:rFonts w:ascii="Calibri" w:eastAsia="Times New Roman" w:hAnsi="Calibri" w:cs="Calibri"/>
          <w:b/>
          <w:color w:val="000000"/>
        </w:rPr>
        <w:t xml:space="preserve">Figure </w:t>
      </w:r>
      <w:r w:rsidR="00693F41">
        <w:rPr>
          <w:rFonts w:ascii="Calibri" w:eastAsia="Times New Roman" w:hAnsi="Calibri" w:cs="Calibri"/>
          <w:b/>
          <w:color w:val="000000"/>
        </w:rPr>
        <w:t>2.</w:t>
      </w:r>
      <w:r w:rsidRPr="006940AE">
        <w:rPr>
          <w:rFonts w:ascii="Calibri" w:eastAsia="Times New Roman" w:hAnsi="Calibri" w:cs="Calibri"/>
          <w:b/>
          <w:color w:val="000000"/>
        </w:rPr>
        <w:t>7</w:t>
      </w:r>
      <w:r>
        <w:rPr>
          <w:rFonts w:ascii="Calibri" w:eastAsia="Times New Roman" w:hAnsi="Calibri" w:cs="Calibri"/>
          <w:color w:val="000000"/>
        </w:rPr>
        <w:t>: Comparisons of Patient (HC) vs Comparison Participant (NC) Item-location and identity-location accuracy across set sizes for patients vs comparisons.</w:t>
      </w:r>
      <w:r w:rsidRPr="00B4049A">
        <w:t xml:space="preserve"> </w:t>
      </w:r>
      <w:r>
        <w:t>Note that items which were not placed in any studied location are collapsed together as ‘Inaccurate Location’.</w:t>
      </w:r>
    </w:p>
    <w:p w14:paraId="34230BF7" w14:textId="77777777" w:rsidR="0072413B" w:rsidRDefault="007353F3" w:rsidP="00563ABB">
      <w:pPr>
        <w:pStyle w:val="Heading2"/>
      </w:pPr>
      <w:bookmarkStart w:id="16" w:name="_Toc505879083"/>
      <w:r>
        <w:t xml:space="preserve">2.4 </w:t>
      </w:r>
      <w:r w:rsidR="0072413B">
        <w:t>Discussion</w:t>
      </w:r>
      <w:bookmarkEnd w:id="16"/>
    </w:p>
    <w:p w14:paraId="3F8ED9DF" w14:textId="77777777" w:rsidR="0072413B" w:rsidRDefault="0072413B" w:rsidP="00AA15F8">
      <w:pPr>
        <w:spacing w:line="360" w:lineRule="auto"/>
      </w:pPr>
      <w:r>
        <w:t xml:space="preserve">The present study investigated the impact of hippocampal damage on various types of relations in a spatial memory task. While the role of hippocampus in spatial memory has an extensive history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"10.1037/0735-7044.118.5.885", "ISSN" : "1939-0084", "author" : [ { "dropping-particle" : "", "family" : "Hayes", "given" : "Scott M.", "non-dropping-particle" : "", "parse-names" : false, "suffix" : "" }, { "dropping-particle" : "", "family" : "Ryan", "given" : "Lee", "non-dropping-particle" : "", "parse-names" : false, "suffix" : "" }, { "dropping-particle" : "", "family" : "Schnyer", "given" : "David M.", "non-dropping-particle" : "", "parse-names" : false, "suffix" : "" }, { "dropping-particle" : "", "family" : "Nadel", "given" : "Lynn", "non-dropping-particle" : "", "parse-names" : false, "suffix" : "" } ], "container-title" : "Behavioral Neuroscience", "id" : "ITEM-2", "issue" : "5", "issued" : { "date-parts" : [ [ "2004" ] ] }, "page" : "885-896", "title" : "An fMRI Study of Episodic Memory: Retrieval of Object, Spatial, and Temporal Information.", "type" : "article-journal", "volume" : "118" }, "uris" : [ "http://www.mendeley.com/documents/?uuid=d309d45e-d10a-4d42-92e2-f978108db1fa" ] }, { "id" : "ITEM-3", "itemData" : { "DOI" : "10.1002/hipo.20607", "ISSN" : "10509631", "author" : [ { "dropping-particle" : "", "family" : "Ryan", "given" : "Lee", "non-dropping-particle" : "", "parse-names" : false, "suffix" : "" }, { "dropping-particle" : "", "family" : "Lin", "given" : "Chun-Yu", "non-dropping-particle" : "", "parse-names" : false, "suffix" : "" }, { "dropping-particle" : "", "family" : "Ketcham", "given" : "Katie", "non-dropping-particle" : "", "parse-names" : false, "suffix" : "" }, { "dropping-particle" : "", "family" : "Nadel", "given" : "Lynn", "non-dropping-particle" : "", "parse-names" : false, "suffix" : "" } ], "container-title" : "Hippocampus", "id" : "ITEM-3", "issued" : { "date-parts" : [ [ "2009" ] ] }, "page" : "NA-NA", "title" : "The role of medial temporal lobe in retrieving spatial and nonspatial relations from episodic and semantic memory", "type" : "article-journal" }, "uris" : [ "http://www.mendeley.com/documents/?uuid=845e1ae7-2a1b-4ac3-b534-b5d82bea0b98" ] } ], "mendeley" : { "formattedCitation" : "(Hayes, Ryan, Schnyer, &amp; Nadel, 2004; John O\u2019Keefe &amp; Nadel, 1978; L. Ryan, Lin, Ketcham, &amp; Nadel, 2009)", "plainTextFormattedCitation" : "(Hayes, Ryan, Schnyer, &amp; Nadel, 2004; John O\u2019Keefe &amp; Nadel, 1978; L. Ryan, Lin, Ketcham, &amp; Nadel, 2009)", "previouslyFormattedCitation" : "(Hayes, Ryan, Schnyer, &amp; Nadel, 2004; John O\u2019Keefe &amp; Nadel, 1978; L. Ryan, Lin, Ketcham, &amp; Nadel, 2009)" }, "properties" : {  }, "schema" : "https://github.com/citation-style-language/schema/raw/master/csl-citation.json" }</w:instrText>
      </w:r>
      <w:r>
        <w:fldChar w:fldCharType="separate"/>
      </w:r>
      <w:r w:rsidR="00563ABB" w:rsidRPr="00563ABB">
        <w:rPr>
          <w:noProof/>
        </w:rPr>
        <w:t>(Hayes, Ryan, Schnyer, &amp; Nadel, 2004; John O’Keefe &amp; Nadel, 1978; L. Ryan, Lin, Ketcham, &amp; Nadel, 2009)</w:t>
      </w:r>
      <w:r>
        <w:fldChar w:fldCharType="end"/>
      </w:r>
      <w:r>
        <w:t xml:space="preserve">, the present data demonstrated that patients with hippocampal damage are not impaired relative to healthy comparison participants on </w:t>
      </w:r>
      <w:r w:rsidRPr="00B90039">
        <w:rPr>
          <w:i/>
        </w:rPr>
        <w:t>all</w:t>
      </w:r>
      <w:r>
        <w:t xml:space="preserve"> </w:t>
      </w:r>
      <w:r w:rsidRPr="00C621CA">
        <w:rPr>
          <w:i/>
        </w:rPr>
        <w:t>types</w:t>
      </w:r>
      <w:r>
        <w:t xml:space="preserve"> of spatial errors; rather they demonstrate particular deficits in identity-location relational memory.</w:t>
      </w:r>
    </w:p>
    <w:p w14:paraId="6649235D" w14:textId="77777777" w:rsidR="0072413B" w:rsidRDefault="0072413B" w:rsidP="00AA15F8">
      <w:pPr>
        <w:spacing w:line="360" w:lineRule="auto"/>
      </w:pPr>
      <w:r>
        <w:t>There are many reasons why identity-location relationships, specifically, might be impaired with hippocampal damage. Consider a case where a single item is presented in a bounded spatial environment. Only one type of relational information, namely the item-environment relations, is necessary to remember where that item belongs. Remembering the identity of that item is not necessary to complete the task. However, if a second item is added to the display, each item has an item-environment relationship, but also item-item relations and identity-location relations</w:t>
      </w:r>
      <w:bookmarkStart w:id="17" w:name="_Hlk495427905"/>
      <w:r>
        <w:rPr>
          <w:rStyle w:val="CommentReference"/>
        </w:rPr>
        <w:t xml:space="preserve">. </w:t>
      </w:r>
      <w:bookmarkEnd w:id="17"/>
      <w:r>
        <w:t xml:space="preserve">It is, of course, not necessary to encode all three relation types to represent the display because some relations provide redundant information (i.e. the item-item relations contain information which is redundant with the item-environment relations). However, for an accurate representation, the identity-location </w:t>
      </w:r>
      <w:r>
        <w:lastRenderedPageBreak/>
        <w:t xml:space="preserve">relationship is not redundant with other types of relations and must always be considered. Identity-location relations are entirely arbitrary (in the SR task) and the critical component for successful memory performance; perhaps unsurprisingly then, arbitrary identity-location relationships are the type of relations that are most hippocampally dependent in a spatial memory task. As mentioned previously, it is important to note that item-item and item-environment information in this task and framework are not necessarily equivalent to seemingly similar relations in other domains (i.e. item-item where both are words or item-environment where it is the mapping of an object </w:t>
      </w:r>
      <w:r w:rsidRPr="00CE0E81">
        <w:rPr>
          <w:i/>
        </w:rPr>
        <w:t>including its identity</w:t>
      </w:r>
      <w:r>
        <w:t xml:space="preserve"> to a spatial location); this is due primarily to the specificity with which we have defined these terms (i.e. ‘items,’ in this case, have had their identity information removed and specifically reference spatial-only information). </w:t>
      </w:r>
    </w:p>
    <w:p w14:paraId="1EDEA172" w14:textId="77777777" w:rsidR="0072413B" w:rsidRDefault="0072413B" w:rsidP="00AA15F8">
      <w:pPr>
        <w:spacing w:line="360" w:lineRule="auto"/>
      </w:pPr>
      <w:r>
        <w:t xml:space="preserve">The assertion that the </w:t>
      </w:r>
      <w:r>
        <w:rPr>
          <w:i/>
        </w:rPr>
        <w:t xml:space="preserve">arbitrary </w:t>
      </w:r>
      <w:r>
        <w:t xml:space="preserve">type of relational information in this task is the type showing impairment is consistent with previous findings showing hippocampal damage impairs memory for </w:t>
      </w:r>
      <w:r w:rsidRPr="00553590">
        <w:rPr>
          <w:i/>
        </w:rPr>
        <w:t>arbitrary</w:t>
      </w:r>
      <w:r>
        <w:t xml:space="preserve"> relations between words </w:t>
      </w:r>
      <w:r>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et al., 2003)", "plainTextFormattedCitation" : "(Giovanello et al., 2003)", "previouslyFormattedCitation" : "(Giovanello et al., 2003)" }, "properties" : {  }, "schema" : "https://github.com/citation-style-language/schema/raw/master/csl-citation.json" }</w:instrText>
      </w:r>
      <w:r>
        <w:fldChar w:fldCharType="separate"/>
      </w:r>
      <w:r w:rsidRPr="00EA213D">
        <w:rPr>
          <w:noProof/>
        </w:rPr>
        <w:t>(Giovanello et al., 2003)</w:t>
      </w:r>
      <w:r>
        <w:fldChar w:fldCharType="end"/>
      </w:r>
      <w:r>
        <w:t xml:space="preserve">, spatial locations in a scene </w:t>
      </w:r>
      <w:r>
        <w:fldChar w:fldCharType="begin" w:fldLock="1"/>
      </w:r>
      <w:r w:rsidR="00EB50C9">
        <w:instrText>ADDIN CSL_CITATION { "citationItems" : [ { "id" : "ITEM-1",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"ITEM-1", "issue" : "32", "issued" : { "date-parts" : [ [ "2006", "8", "9" ] ] }, "page" : "8352-8359", "title" : "The Long and the Short of It: Relational Memory Impairments in Amnesia, Even at Short Lags", "type" : "article-journal", "volume" : "26" }, "uris" : [ "http://www.mendeley.com/documents/?uuid=d1de97a7-0f24-4157-a68b-c0008c2c78ed" ] } ], "mendeley" : { "formattedCitation" : "(D. E. Hannula et al., 2006)", "plainTextFormattedCitation" : "(D. E. Hannula et al., 2006)", "previouslyFormattedCitation" : "(D. E. Hannula et al., 2006)" }, "properties" : {  }, "schema" : "https://github.com/citation-style-language/schema/raw/master/csl-citation.json" }</w:instrText>
      </w:r>
      <w:r>
        <w:fldChar w:fldCharType="separate"/>
      </w:r>
      <w:r w:rsidRPr="00553590">
        <w:rPr>
          <w:noProof/>
        </w:rPr>
        <w:t>(D. E. Hannula et al., 2006)</w:t>
      </w:r>
      <w:r>
        <w:fldChar w:fldCharType="end"/>
      </w:r>
      <w:r>
        <w:t xml:space="preserve">, and temporal relations, and, indeed, all manner of relations regardless of the informational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553590">
        <w:rPr>
          <w:noProof/>
        </w:rPr>
        <w:t>(Konkel et al., 2008)</w:t>
      </w:r>
      <w:r>
        <w:fldChar w:fldCharType="end"/>
      </w:r>
      <w:r>
        <w:t xml:space="preserve">. The data bear out this conclusion by showing that if we remove the identity information from the patient data, we see the difference between the groups in overall misplacement reduced by over 75%. Furthermore, when stripped of identity information, patients and healthy comparison participants do not differ on the number of correctly chosen locations. This shows that although patients show impaired memory for arbitrary relations in all stimulus domains, including spatial relations, they are not impaired on all </w:t>
      </w:r>
      <w:r w:rsidRPr="00553590">
        <w:rPr>
          <w:i/>
        </w:rPr>
        <w:t>types</w:t>
      </w:r>
      <w:r>
        <w:t xml:space="preserve"> of spatial relations (i.e. they are able to reconstruct some item-environment and item-item relations). Patients with hippocampal damage show a deficit in reconstructing the </w:t>
      </w:r>
      <w:r w:rsidRPr="00B90039">
        <w:rPr>
          <w:i/>
        </w:rPr>
        <w:t>specific</w:t>
      </w:r>
      <w:r>
        <w:t xml:space="preserve"> item identity to its </w:t>
      </w:r>
      <w:r w:rsidRPr="00742D11">
        <w:rPr>
          <w:i/>
        </w:rPr>
        <w:t>specific</w:t>
      </w:r>
      <w:r>
        <w:t xml:space="preserve"> studied location.</w:t>
      </w:r>
    </w:p>
    <w:p w14:paraId="5DE45327" w14:textId="77777777" w:rsidR="0072413B" w:rsidRDefault="0072413B" w:rsidP="00AA15F8">
      <w:pPr>
        <w:spacing w:line="360" w:lineRule="auto"/>
      </w:pPr>
      <w:r>
        <w:t>The present data also demonstrated that hippocampal patients and comparison participants do not differ in compound spatial relational memory errors (e.g., translation, scaling, swapping, and cycles). And while rotation errors showed a statistical difference in magnitude between patients and comparison participants, the magnitude was quite small (</w:t>
      </w:r>
      <w:r w:rsidRPr="00E63E86">
        <w:t>0.86</w:t>
      </w:r>
      <w:r>
        <w:t xml:space="preserve"> degrees), accounting for very little overall misplacement difference between the groups. Moreover, because the very first step in the analysis is to remove identity information, the total amount of possible rotation is artificially restricted to no more than the half of the maximum angle between two items from the rotation center, making it more complicated to interpret global error type than scaling and translation that have no such restrictions.</w:t>
      </w:r>
      <w:r w:rsidRPr="00203EE6">
        <w:t xml:space="preserve"> </w:t>
      </w:r>
      <w:r>
        <w:t xml:space="preserve">It is, of course, possible that the significant difference in rotation errors is due to additional memory </w:t>
      </w:r>
      <w:r>
        <w:lastRenderedPageBreak/>
        <w:t xml:space="preserve">deficits. Unlike scaling and translation, in which pairwise spatial relations are invariant (i.e. if item A is above and to the right of item B and a translation or scaling transform is performed, item A will always still be above and to the right of item B), pairwise spatial relations are not invariant under rotation. This could point to further, more subtle deficits in particular types of relations, but further investigation into this error type is needed. </w:t>
      </w:r>
    </w:p>
    <w:p w14:paraId="1B56D69D" w14:textId="77777777" w:rsidR="0072413B" w:rsidRDefault="0072413B" w:rsidP="00AA15F8">
      <w:pPr>
        <w:spacing w:line="360" w:lineRule="auto"/>
      </w:pPr>
      <w:r>
        <w:t xml:space="preserve">It is interesting to note that some misplacement remains as local, “noisy” misplacement after the removal of identity and global errors, and this local misplacement was significantly greater in patients than comparison participants. This is consistent with other accounts of spatial memory and the hippocampus such as the Precision and Binding Model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"plainTextFormattedCitation" : "(Yonelinas, 2013)", "previouslyFormattedCitation" : "(Yonelinas, 2013)" }, "properties" : {  }, "schema" : "https://github.com/citation-style-language/schema/raw/master/csl-citation.json" }</w:instrText>
      </w:r>
      <w:r>
        <w:fldChar w:fldCharType="separate"/>
      </w:r>
      <w:r w:rsidR="004C7410" w:rsidRPr="004C7410">
        <w:rPr>
          <w:noProof/>
        </w:rPr>
        <w:t>(Yonelinas, 2013)</w:t>
      </w:r>
      <w:r>
        <w:fldChar w:fldCharType="end"/>
      </w:r>
      <w:r>
        <w:t xml:space="preserve"> which posits that the hippocampus is critical for “high-resolution” binding in space, predicting that hippocampal patients should have poorer spatial memory precision. These accounts may not generalize to all domains of information, however, as some evidence shows hippocampal damage relating to impairment in the quantity of information which can be remembered, rather than the quality (or precision) of the information when testing hippocampal patients on color information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et al., 2015)", "plainTextFormattedCitation" : "(Warren et al., 2015)", "previouslyFormattedCitation" : "(Warren et al., 2015)" }, "properties" : {  }, "schema" : "https://github.com/citation-style-language/schema/raw/master/csl-citation.json" }</w:instrText>
      </w:r>
      <w:r>
        <w:fldChar w:fldCharType="separate"/>
      </w:r>
      <w:r w:rsidR="00625AB3" w:rsidRPr="00625AB3">
        <w:rPr>
          <w:noProof/>
        </w:rPr>
        <w:t>(Warren et al., 2015)</w:t>
      </w:r>
      <w:r>
        <w:fldChar w:fldCharType="end"/>
      </w:r>
      <w:r>
        <w:t>.</w:t>
      </w:r>
    </w:p>
    <w:p w14:paraId="6D73F789" w14:textId="77777777" w:rsidR="0072413B" w:rsidRDefault="0072413B" w:rsidP="00AA15F8">
      <w:pPr>
        <w:spacing w:line="360" w:lineRule="auto"/>
      </w:pPr>
      <w:r>
        <w:t xml:space="preserve">In regard to compound relations involving identity-location information (e.g., swaps and cycles), it has been proposed previously that a lack of memory for identity-identity and identity-location relations in hippocampal patients may result in more identity-identity swapping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CF53D5">
        <w:rPr>
          <w:noProof/>
        </w:rPr>
        <w:t>(Watson et al., 2013)</w:t>
      </w:r>
      <w:r>
        <w:fldChar w:fldCharType="end"/>
      </w:r>
      <w:r>
        <w:t xml:space="preserve">. However, the present data demonstrated no group difference in swaps or cycles after accounting for overall location accuracy. The reason for this discrepancy is likely a combination of: 1) a difference in mathematical formulation of swapping (i.e. not using accuracy as a prerequisite for a successful swap results in an over estimate of the number of swaps) and 2) the inability of hippocampal patients to represent a sufficient amount of relational information to commit compound-relational error such swaps (which requires memory for two locations and their positions relative to one another and/or the environment but no information about item-location relations) more than by chance. Specifically, on the second point, if hippocampal patients are not maintaining identity-location information, their ability to have group-wise reassignment errors will be limited because they do not have specific knowledge of the constituents of the group. These compound swap/cycle errors do occur in both patients and controls (although patients uniquely commit them at very small set sizes), but once the set size is sufficiently high (i.e. once the comparison group actually makes identity-location errors) the groups do not differ in the frequency of their occurrence. Said differently, just as identity-location errors seem to account for a substantial proportion of patients’ overall misplacement errors, the disproportionate occurrence of swap and cycle </w:t>
      </w:r>
      <w:r>
        <w:lastRenderedPageBreak/>
        <w:t xml:space="preserve">errors at small set sizes in patients can also be attributed to their overall deficit in identity-location binding. </w:t>
      </w:r>
    </w:p>
    <w:p w14:paraId="14EC2CF2" w14:textId="77777777" w:rsidR="0072413B" w:rsidRDefault="0072413B" w:rsidP="00AA15F8">
      <w:pPr>
        <w:spacing w:line="360" w:lineRule="auto"/>
      </w:pPr>
      <w:bookmarkStart w:id="18" w:name="_Hlk495427674"/>
      <w:r>
        <w:t xml:space="preserve">What causes this sudden increase in identity-location errors in comparison participants at higher set sizes? </w:t>
      </w:r>
      <w:bookmarkEnd w:id="18"/>
      <w:r>
        <w:t xml:space="preserve">One possibility requires consideration of accurate identity-location placements in isolation of other metrics. Across all set sizes, hippocampal patients make approximately one accurate identity-location placement. This accuracy could be due, in part, to a maintenance of a single identity-location relation in working memory across the relatively short time span between study and test. Comparison participants, on the other hand, make accurate identity-location placements proportional to the set size. </w:t>
      </w:r>
    </w:p>
    <w:p w14:paraId="4385023A" w14:textId="77777777" w:rsidR="0072413B" w:rsidRDefault="0072413B" w:rsidP="00AA15F8">
      <w:pPr>
        <w:spacing w:line="360" w:lineRule="auto"/>
      </w:pPr>
      <w:r>
        <w:t xml:space="preserve">When we consider how hippocampal patients may be able to maintain item-environment and item-item spatial relational information, it is interesting to consider alternate representations which may be able to maintain those relations. </w:t>
      </w:r>
      <w:bookmarkStart w:id="19" w:name="_Hlk494819897"/>
      <w:r>
        <w:t xml:space="preserve">Previous work suggests that hippocampal damage may not impair shape information in SR task performance, as hippocampal patients may be able to represent shapes via an alternative, “unitized” representation, which can be formed via </w:t>
      </w:r>
      <w:bookmarkStart w:id="20" w:name="_Hlk494819886"/>
      <w:bookmarkEnd w:id="19"/>
      <w:r>
        <w:t>Gestalten perceptual features</w:t>
      </w:r>
      <w:bookmarkStart w:id="21" w:name="_Hlk495428041"/>
      <w:r>
        <w:t xml:space="preserve">, i.e. configural features which constitute parts of a unified whole, rather than relations </w:t>
      </w:r>
      <w:bookmarkEnd w:id="20"/>
      <w:bookmarkEnd w:id="21"/>
      <w:r>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et al., 2000; Uttal &amp; Chiong, 2004)", "plainTextFormattedCitation" : "(Corsi, 1972; Kessels et al., 2000; Uttal &amp; Chiong, 2004)", "previouslyFormattedCitation" : "(Corsi, 1972; Kessels et al., 2000; Uttal &amp; Chiong, 2004)" }, "properties" : {  }, "schema" : "https://github.com/citation-style-language/schema/raw/master/csl-citation.json" }</w:instrText>
      </w:r>
      <w:r>
        <w:fldChar w:fldCharType="separate"/>
      </w:r>
      <w:r w:rsidR="00B63870" w:rsidRPr="00B63870">
        <w:rPr>
          <w:noProof/>
        </w:rPr>
        <w:t>(Corsi, 1972; Kessels et al., 2000; Uttal &amp; Chiong, 2004)</w:t>
      </w:r>
      <w:r>
        <w:fldChar w:fldCharType="end"/>
      </w:r>
      <w:r>
        <w:t>.</w:t>
      </w:r>
      <w:r>
        <w:rPr>
          <w:rStyle w:val="CommentReference"/>
        </w:rPr>
        <w:t xml:space="preserve"> </w:t>
      </w:r>
      <w:r>
        <w:t xml:space="preserve">The present data provide a suggestive look at this assertion from a purely vertex-oriented definition of shape, as the patients and comparisons did not differ in the number of locations (i.e. vertices) in which they accurately placed an item (independent of item identity), nor did they differ in the amount of global misplacement (i.e. misplacement that is systematically shared by all items) of the entire item set. This suggests that, at least in this highly restrictive definition of shape being defined via vertices, a similar amount of shape-like information is present in both comparison participants’ and hippocampal patients’ reconstructions. That said, using global misplacement transformations as a measure of shape is not necessarily the optimal method for investigating this issue, even with shape being defined solely via vertices. </w:t>
      </w:r>
      <w:r w:rsidRPr="00530826">
        <w:t>Topological</w:t>
      </w:r>
      <w:r>
        <w:t xml:space="preserve"> Data Analysis techniques may prove to be a better analysis framework for determining the degree to which high-level relational information is preserved in a reconstruction </w:t>
      </w:r>
      <w:r>
        <w:fldChar w:fldCharType="begin" w:fldLock="1"/>
      </w:r>
      <w:r w:rsidR="007C3648">
        <w:instrText>ADDIN CSL_CITATION { "citationItems" : [ { "id" : "ITEM-1", "itemData" : { "DOI" : "10.1090/S0273-0979-09-01249-X", "ISBN" : "0011051000", "ISSN" : "02730979", "PMID" : "12546286", "abstract" : "An important feature of modern science and engineering is that data of various\\nkinds is being produced at an unprecedented rate. This is so in part because of\\nnew experimental methods, and in part because of the increase in the availability\\nof high powered computing technology. It is also clear that the nature of the data\\nwe are obtaining is significantly different. For example, it is now often the case\\nthat we are given data in the form of very long vectors, where all but a few of the\\ncoordinates turn out to be irrelevant to the questions of interest, and further that\\nwe don\u2019t necessarily know which coordinates are the interesting ones. A related\\nfact is that the data is often very high-dimensional, which severely restricts our\\nability to visualize it. The data obtained is also often much noisier than in the\\npast and has more missing information (missing data). This is particularly so in\\nthe case of biological data, particularly high throughput data from microarray or\\nother sources. Our ability to analyze this data, both in terms of quantity and the\\nnature of the data, is clearly not keeping pace with the data being produced. In this\\npaper, we will discuss how geometry and topology can be applied to make useful\\ncontributions to the analysis of various kinds of data. Geometry and topology are\\nvery natural tools to apply in this direction, since geometry can be regarded as the\\nstudy of distance functions, and what one often works with are distance functions\\non large finite sets of data. The mathematical formalism which has been developed\\nfor incorporating geometric and topological techniques deals with point clouds, i.e.\\nfinite sets of points equipped with a distance function. It then adapts tools from\\nthe various branches of geometry to the study of point clouds. The point clouds are\\nintended to be thought of as finite samples taken from a geometric object, perhaps\\nwith noise. Here are some of the key points which come up when applying these\\ngeometric methods to data analysis.\\n\\nQualitative information is needed\\n\\nMetrics are not theoretically justified\\n\\nCoordinates are not natural\\n\\nSummaries are more valuable than individual parameter choices", "author" : [ { "dropping-particle" : "", "family" : "Carlsson", "given" : "Gunnar", "non-dropping-particle" : "", "parse-names" : false, "suffix" : "" } ], "container-title" : "Bulletin of the American Mathematical Society", "id" : "ITEM-1", "issue" : "2", "issued" : { "date-parts" : [ [ "2009" ] ] }, "number-of-pages" : "255-308", "title" : "Topology and data", "type" : "book", "volume" : "46" }, "uris" : [ "http://www.mendeley.com/documents/?uuid=c20cd3f4-8962-41d3-91cb-cc9c7fc36f5b" ] }, { "id" : "ITEM-2", "itemData" : { "DOI" : "10.1090/S0273-0979-07-01191-3", "ISBN" : "0-521-79160-X", "ISSN" : "0273-0979", "abstract" : "This article surveys recent work of Carlsson and collaborators on applications of computational algebraic topology to problems of feature de-tection and shape recognition in high-dimensional data. The primary math-ematical tool considered is a homology theory for point-cloud data sets \u2014 persistent homology \u2014 and a novel representation of this algebraic charac-terization \u2014 barcodes. We sketch an application of these techniques to the classification of natural images.", "author" : [ { "dropping-particle" : "", "family" : "Ghrist", "given" : "Robert", "non-dropping-particle" : "", "parse-names" : false, "suffix" : "" } ], "container-title" : "Bulletin of the American Mathematical Society", "id" : "ITEM-2", "issue" : "01", "issued" : { "date-parts" : [ [ "2007", "10", "26" ] ] }, "page" : "61-76", "title" : "Barcodes: The persistent topology of data", "type" : "article-journal", "volume" : "45" }, "uris" : [ "http://www.mendeley.com/documents/?uuid=ca340b49-e80d-45a9-a284-c6b95bdd62ec" ] } ], "mendeley" : { "formattedCitation" : "(Carlsson, 2009; Ghrist, 2007)", "plainTextFormattedCitation" : "(Carlsson, 2009; Ghrist, 2007)", "previouslyFormattedCitation" : "(Carlsson, 2009; Ghrist, 2007)" }, "properties" : {  }, "schema" : "https://github.com/citation-style-language/schema/raw/master/csl-citation.json" }</w:instrText>
      </w:r>
      <w:r>
        <w:fldChar w:fldCharType="separate"/>
      </w:r>
      <w:r w:rsidRPr="00DD6C12">
        <w:rPr>
          <w:noProof/>
        </w:rPr>
        <w:t>(Carlsson, 2009; Ghrist, 2007)</w:t>
      </w:r>
      <w:r>
        <w:fldChar w:fldCharType="end"/>
      </w:r>
      <w:r>
        <w:t xml:space="preserve">. In Topological Data Analysis (TDA), large groups of vertex relations can be evaluated and compared directly with minimal assumptions by forming a more mathematically rigorous definition of the high-order structure of these relations. A similar technique to TDA has been used previously in spatial memory by Kolarik et al. in analysis of data from hippocampal damaged patients using a virtual Morris Water Maze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Pr="00EE5790">
        <w:rPr>
          <w:noProof/>
        </w:rPr>
        <w:t>(Kolarik et al., 2016, 2017)</w:t>
      </w:r>
      <w:r>
        <w:fldChar w:fldCharType="end"/>
      </w:r>
      <w:r>
        <w:t xml:space="preserve">. It is unclear, however, if this technique scales well to a very small number of points, and, as such, these </w:t>
      </w:r>
      <w:r>
        <w:lastRenderedPageBreak/>
        <w:t xml:space="preserve">analyses are not included in this work; future investigations better suited to the technique should be considered. </w:t>
      </w:r>
    </w:p>
    <w:p w14:paraId="60B33B64" w14:textId="77777777" w:rsidR="0072413B" w:rsidRDefault="0072413B" w:rsidP="00AA15F8">
      <w:pPr>
        <w:spacing w:line="360" w:lineRule="auto"/>
      </w:pPr>
      <w:r>
        <w:t xml:space="preserve">There are alternate explanations for the ability to maintain item-environment and item-item spatial relations other than maintenance of shape-like information. </w:t>
      </w:r>
      <w:bookmarkStart w:id="22" w:name="_Hlk495428017"/>
      <w:r>
        <w:t xml:space="preserve">It is possible individual relational information </w:t>
      </w:r>
      <w:r w:rsidRPr="00530826">
        <w:rPr>
          <w:i/>
        </w:rPr>
        <w:t>is</w:t>
      </w:r>
      <w:r>
        <w:t xml:space="preserve"> being stored separately via a different brain region(s). For example, the parahippocampal place area has been shown to be involved in processing geometric information about scenes </w:t>
      </w:r>
      <w:r>
        <w:fldChar w:fldCharType="begin" w:fldLock="1"/>
      </w:r>
      <w:r w:rsidR="007C3648">
        <w:instrText>ADDIN CSL_CITATION { "citationItems" : [ { "id" : "ITEM-1", "itemData" : { "DOI" : "10.7551/mitpress/9780262027854.001.0001", "ISBN" : "9780262027854", "abstract" : "If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objects\u2014it is a coherent entity that we colloquially label a \u201cscene.\u201d In this chapter I describe the neural systems involved in the", "author" : [ { "dropping-particle" : "", "family" : "Epstein", "given" : "Russell A.", "non-dropping-particle" : "", "parse-names" : false, "suffix" : "" } ], "chapter-number" : "6", "container-title" : "Scene Vision", "id" : "ITEM-1", "issued" : { "date-parts" : [ [ "2014" ] ] }, "page" : "105-134", "title" : "Neural Systems for Visual Scene Recognition", "type" : "article-journal" }, "uris" : [ "http://www.mendeley.com/documents/?uuid=2251d3fb-6943-4881-aeeb-c5eee167d7b8" ] } ], "mendeley" : { "formattedCitation" : "(Epstein, 2014)", "plainTextFormattedCitation" : "(Epstein, 2014)", "previouslyFormattedCitation" : "(Epstein, 2014)" }, "properties" : {  }, "schema" : "https://github.com/citation-style-language/schema/raw/master/csl-citation.json" }</w:instrText>
      </w:r>
      <w:r>
        <w:fldChar w:fldCharType="separate"/>
      </w:r>
      <w:r w:rsidRPr="001F1F31">
        <w:rPr>
          <w:noProof/>
        </w:rPr>
        <w:t>(Epstein, 2014)</w:t>
      </w:r>
      <w:r>
        <w:fldChar w:fldCharType="end"/>
      </w:r>
      <w:r>
        <w:t xml:space="preserve">, and the occipital place area has been related to processing of boundary relations between items and visible scene boundaries </w:t>
      </w:r>
      <w:r>
        <w:fldChar w:fldCharType="begin" w:fldLock="1"/>
      </w:r>
      <w:r w:rsidR="004C7410">
        <w:instrText>ADDIN CSL_CITATION { "citationItems" : [ { "id" : "ITEM-1", "itemData" : { "DOI" : "10.1016/j.cub.2016.02.066", "ISSN" : "09609822", "PMID" : "27020742", "abstract" : "Thirty years of research suggests that environmental boundaries - e.g., the walls of an experimental chamber or room - exert powerful influence on navigational behavior, often to the exclusion of other cues [1-9]. Consistent with this behavioral work, neurons in brain structures that instantiate spatial memory often exhibit firing fields that are strongly controlled by environmental boundaries [10-15]. Despite the clear importance of environmental boundaries for spatial coding, however, a brain region that mediates the perception of boundary information has not yet been identified. We hypothesized that the occipital place area (OPA), a scene-selective region located near the transverse occipital sulcus [16], might provide this perceptual source by extracting boundary information from visual scenes during navigation. To test this idea, we used transcranial magnetic stimulation (TMS) to interrupt processing in the OPA while subjects performed a virtual-reality memory task that required them to learn the spatial locations of test objects that were either fixed in place relative to the boundary of the environment or moved in tandem with a landmark object. Consistent with our prediction, we found that TMS to the right OPA impaired spatial memory for boundary-tethered, but not landmark-tethered, objects. Moreover, this effect was found when the boundary was defined by a wall, but not when it was defined by a marking on the ground. These results show that the OPA is causally involved in boundary-based spatial navigation and suggest that the OPA is the perceptual source of the boundary information that controls navigational behavior.", "author"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"container-title" : "Current Biology", "id" : "ITEM-1", "issue" : "8", "issued" : { "date-parts" : [ [ "2016" ] ] }, "page" : "1104-1109", "title" : "The Occipital Place Area Is Causally Involved in Representing Environmental Boundaries during Navigation", "type" : "article-journal", "volume" : "26" }, "uris" : [ "http://www.mendeley.com/documents/?uuid=2e8c7af2-2ad1-476a-9692-4a3a8991f121" ] } ], "mendeley" : { "formattedCitation" : "(Julian, Ryan, Hamilton, &amp; Epstein, 2016)", "plainTextFormattedCitation" : "(Julian, Ryan, Hamilton, &amp; Epstein, 2016)", "previouslyFormattedCitation" : "(Julian, Ryan, Hamilton, &amp; Epstein, 2016)" }, "properties" : {  }, "schema" : "https://github.com/citation-style-language/schema/raw/master/csl-citation.json" }</w:instrText>
      </w:r>
      <w:r>
        <w:fldChar w:fldCharType="separate"/>
      </w:r>
      <w:r w:rsidR="004C7410" w:rsidRPr="004C7410">
        <w:rPr>
          <w:noProof/>
        </w:rPr>
        <w:t>(Julian, Ryan, Hamilton, &amp; Epstein, 2016)</w:t>
      </w:r>
      <w:r>
        <w:fldChar w:fldCharType="end"/>
      </w:r>
      <w:r>
        <w:t xml:space="preserve">. If shape information were being used, regions such as the inferior temporal cortex could be involved in providing preprocessed representations of shape via shape selective neurons identified in this region </w:t>
      </w:r>
      <w:r>
        <w:fldChar w:fldCharType="begin" w:fldLock="1"/>
      </w:r>
      <w:r w:rsidR="00EB50C9">
        <w:instrText>ADDIN CSL_CITATION { "citationItems" : [ { "id" : "ITEM-1", "itemData" : { "DOI" : "10.1016/0262-8856(93)90011-5", "ISBN" : "0262-8856", "ISSN" : "02628856", "abstract" : "Recent physiological findings are reviewed and synthesized into a model of shape processing and object recognition. Gestalt laws (e.g. good continuation, closure) and 'non-accidental' image properties (e.g. colinear terminating lines) are resolved in prestriate visual cortex, (areas V2 and V3) to support the extraction of 2D shape boundaries. Processing of shape continues along a ventral route through inferior temporal (IT) cortex where a vast catalogue of 2D shape primitives is established. Each catalogue entry is size-specific (??0.5 log scale unit) and orientation-specific (??45??), but can generalize over position (??150 degree2). Several shape components are used to activate representations of the approximate appearance of one object type at one view, orientation and size. Subsequent generalization, first over orientation and size, then over view, and finally over object sub-component, is achieved in the anterior temporal cortex by combining descriptions of the same object from different orientations and views, through associative learning. This scheme provides a route to 3D object recognition through 2D shape description and reduces the problem of perceptual invariance to a series of independent analyses with an associative link established between the outputs. The system relies on parallel processing with computations performed in a series of hierarchical steps with relatively simple operations at each stage. ?? 1993.", "author" : [ { "dropping-particle" : "", "family" : "Perrett", "given" : "D. I.", "non-dropping-particle" : "", "parse-names" : false, "suffix" : "" }, { "dropping-particle" : "", "family" : "Oram", "given" : "M. W.", "non-dropping-particle" : "", "parse-names" : false, "suffix" : "" } ], "container-title" : "Image and Vision Computing", "id" : "ITEM-1", "issue" : "6", "issued" : { "date-parts" : [ [ "1993" ] ] }, "page" : "317-333", "title" : "Neurophysiology of shape processing", "type" : "article-journal", "volume" : "11" }, "uris" : [ "http://www.mendeley.com/documents/?uuid=cace7a4e-8486-4cec-a508-49e9ea7963f3" ] } ], "mendeley" : { "formattedCitation" : "(Perrett &amp; Oram, 1993)", "plainTextFormattedCitation" : "(Perrett &amp; Oram, 1993)", "previouslyFormattedCitation" : "(Perrett &amp; Oram, 1993)" }, "properties" : {  }, "schema" : "https://github.com/citation-style-language/schema/raw/master/csl-citation.json" }</w:instrText>
      </w:r>
      <w:r>
        <w:fldChar w:fldCharType="separate"/>
      </w:r>
      <w:r w:rsidRPr="001F1F31">
        <w:rPr>
          <w:noProof/>
        </w:rPr>
        <w:t>(Perrett &amp; Oram, 1993)</w:t>
      </w:r>
      <w:r>
        <w:fldChar w:fldCharType="end"/>
      </w:r>
      <w:r>
        <w:t xml:space="preserve">. </w:t>
      </w:r>
      <w:bookmarkEnd w:id="22"/>
      <w:r>
        <w:t>Alternatively, some heuristic approach to reconstruction could be used which takes advantage of hidden constraints in the task (i.e. it is unlikely for two items to appear on top of each other, which constrains the possible reconstructions). Should the hypothesis that shape-like information is being used to maintain these relations be investigated, different experimental paradigms could be used in which various levels of complexity of shape-like information are superimposed on a point set and presented to participants to be learned then reconstructed. In particular, edges between the locations could be drawn to avoid the need to infer some item-item relations which may contribute to a shape-like representation. We would predict that patients would perform similarly to comparisons for simple shapes and show deficits primarily in identity information for the vertices. Patients may also show performance deficits for more complex shapes, which are not as easily unitized (thus preventing a non-hippocampal representation from being as helpful).</w:t>
      </w:r>
    </w:p>
    <w:p w14:paraId="56FA60BD" w14:textId="77777777" w:rsidR="0072413B" w:rsidRDefault="0072413B" w:rsidP="00AA15F8">
      <w:pPr>
        <w:spacing w:line="360" w:lineRule="auto"/>
      </w:pPr>
      <w:r>
        <w:t xml:space="preserve">Taken together, the evidence presented here defines the various </w:t>
      </w:r>
      <w:r>
        <w:rPr>
          <w:i/>
        </w:rPr>
        <w:t>types</w:t>
      </w:r>
      <w:r>
        <w:t xml:space="preserve"> of relations present in a spatial-relational paradigm by applying a systematic framework that allows a more thorough investigation of the role of hippocampus in spatial-relational memory. Consistent with previous theories of the role of hippocampus in relational memory via the arbitrary binding of information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"mendeley" : { "formattedCitation" : "(Neal J. Cohen &amp; Eichenbaum, 1993; Howard Eichenbaum &amp; Cohen, 2001)", "plainTextFormattedCitation" : "(Neal J. Cohen &amp; Eichenbaum, 1993; Howard Eichenbaum &amp; Cohen, 2001)", "previouslyFormattedCitation" : "(Neal J. Cohen &amp; Eichenbaum, 1993; Howard Eichenbaum &amp; Cohen, 2001)" }, "properties" : {  }, "schema" : "https://github.com/citation-style-language/schema/raw/master/csl-citation.json" }</w:instrText>
      </w:r>
      <w:r>
        <w:fldChar w:fldCharType="separate"/>
      </w:r>
      <w:r w:rsidR="007B454C" w:rsidRPr="007B454C">
        <w:rPr>
          <w:noProof/>
        </w:rPr>
        <w:t>(Neal J. Cohen &amp; Eichenbaum, 1993; Howard Eichenbaum &amp; Cohen, 2001)</w:t>
      </w:r>
      <w:r>
        <w:fldChar w:fldCharType="end"/>
      </w:r>
      <w:r>
        <w:t>, patients with hippocampal damage demonstrated specific deficits in arbitrary binding of identity-location relational information. Patients do not show a deficit in compound relational errors or location accuracy, suggesting that some types of relational information (in fact, the non-</w:t>
      </w:r>
      <w:r>
        <w:rPr>
          <w:i/>
        </w:rPr>
        <w:t>arbitrary</w:t>
      </w:r>
      <w:r>
        <w:t xml:space="preserve"> relational information; i.e. information which has alternative derivations or redundancy) can be maintained by memory systems which are not hippocampally dependent. These results further clarify the role of the hippocampus in relational </w:t>
      </w:r>
      <w:r>
        <w:lastRenderedPageBreak/>
        <w:t xml:space="preserve">memory theory to be specifically in maintaining </w:t>
      </w:r>
      <w:r w:rsidRPr="00CB05A2">
        <w:rPr>
          <w:i/>
        </w:rPr>
        <w:t>arbitrary</w:t>
      </w:r>
      <w:r>
        <w:t xml:space="preserve"> relations which cannot be derived from other information which might be remembered by the participant. We have also proposed several possible alternate means through which other, non-arbitrary information may be maintained (such as a shape-like representation), which can be investigated in future research. We would predict, however, that because one benefit of representing arbitrary relations is in the ability to flexibly use those relations with changing task demands, whatever alternative means is being used to maintain these relations may not permit the same amount of flexibility.</w:t>
      </w:r>
    </w:p>
    <w:p w14:paraId="5E5E24B3" w14:textId="77777777" w:rsidR="0072413B" w:rsidRDefault="0072413B" w:rsidP="00AA15F8">
      <w:pPr>
        <w:spacing w:line="360" w:lineRule="auto"/>
      </w:pPr>
      <w:r>
        <w:t xml:space="preserve">SR tasks have proven enormously informative in that they provide sensitive measures of relational memory abilities that have been tied not only to hippocampal damage, but to more subtle hippocampal deficits such as subjective memory complaints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CF53D5">
        <w:rPr>
          <w:noProof/>
        </w:rPr>
        <w:t>(Lucas et al., 2016)</w:t>
      </w:r>
      <w:r>
        <w:fldChar w:fldCharType="end"/>
      </w:r>
      <w:r>
        <w:t xml:space="preserve">,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CF53D5">
        <w:rPr>
          <w:noProof/>
        </w:rPr>
        <w:t>(Clark et al., 2017)</w:t>
      </w:r>
      <w:r>
        <w:fldChar w:fldCharType="end"/>
      </w:r>
      <w:r>
        <w:t xml:space="preserve">, and medial temporal lobe viscoelasticity </w:t>
      </w:r>
      <w:r>
        <w:fldChar w:fldCharType="begin" w:fldLock="1"/>
      </w:r>
      <w:r w:rsidR="004C7410">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"ISBN" : "1053-8119",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"http://www.mendeley.com/documents/?uuid=7f26bf7f-6aa3-48e1-817e-d06761192c02" ] } ], "mendeley" : { "formattedCitation" : "(Schwarb et al., 2017, 2016)", "plainTextFormattedCitation" : "(Schwarb et al., 2017, 2016)", "previouslyFormattedCitation" : "(Schwarb et al., 2017, 2016)" }, "properties" : {  }, "schema" : "https://github.com/citation-style-language/schema/raw/master/csl-citation.json" }</w:instrText>
      </w:r>
      <w:r>
        <w:fldChar w:fldCharType="separate"/>
      </w:r>
      <w:r w:rsidR="004C7410" w:rsidRPr="004C7410">
        <w:rPr>
          <w:noProof/>
        </w:rPr>
        <w:t>(Schwarb et al., 2017, 2016)</w:t>
      </w:r>
      <w:r>
        <w:fldChar w:fldCharType="end"/>
      </w:r>
      <w:r>
        <w:t xml:space="preserve">. Precision and specificity of the metrics and the ability to distinguish between several different types of spatial relational errors will </w:t>
      </w:r>
      <w:r w:rsidRPr="00DA6E75">
        <w:t>undoubtedly</w:t>
      </w:r>
      <w:r>
        <w:t xml:space="preserve"> serve these lines of investigation well as it will allow a far more resolute picture of the specific impairments that may be tied to particular behavioral, functional, and structural phenotypes. </w:t>
      </w:r>
    </w:p>
    <w:p w14:paraId="5CB2D266" w14:textId="77777777" w:rsidR="0072413B" w:rsidRDefault="0072413B" w:rsidP="0072413B"/>
    <w:p w14:paraId="533E780F" w14:textId="77777777" w:rsidR="0072413B" w:rsidRDefault="0072413B">
      <w:pPr>
        <w:rPr>
          <w:rFonts w:asciiTheme="majorHAnsi" w:eastAsiaTheme="majorEastAsia" w:hAnsiTheme="majorHAnsi" w:cstheme="majorBidi"/>
          <w:color w:val="A5A5A5" w:themeColor="accent1" w:themeShade="BF"/>
          <w:sz w:val="32"/>
          <w:szCs w:val="32"/>
        </w:rPr>
      </w:pPr>
      <w:r>
        <w:br w:type="page"/>
      </w:r>
    </w:p>
    <w:p w14:paraId="1E90AB99" w14:textId="77777777" w:rsidR="00101B0D" w:rsidRPr="00101B0D" w:rsidRDefault="007353F3" w:rsidP="00101B0D">
      <w:pPr>
        <w:pStyle w:val="Heading1"/>
      </w:pPr>
      <w:bookmarkStart w:id="23" w:name="_Toc505879084"/>
      <w:r>
        <w:lastRenderedPageBreak/>
        <w:t xml:space="preserve">Chapter 3: </w:t>
      </w:r>
      <w:r w:rsidR="00101B0D" w:rsidRPr="00101B0D">
        <w:t>Memory during Time Travel: Spatiotemporal Navigation, Contextual Boundaries, and Relational Memory Errors in Virtual Reality</w:t>
      </w:r>
      <w:bookmarkEnd w:id="23"/>
    </w:p>
    <w:p w14:paraId="2F13BF63" w14:textId="77777777" w:rsidR="00101B0D" w:rsidRDefault="007353F3" w:rsidP="00101B0D">
      <w:pPr>
        <w:pStyle w:val="Heading2"/>
      </w:pPr>
      <w:bookmarkStart w:id="24" w:name="_Toc505879085"/>
      <w:r>
        <w:t xml:space="preserve">3.1 </w:t>
      </w:r>
      <w:r w:rsidR="00101B0D">
        <w:t>Introduction</w:t>
      </w:r>
      <w:bookmarkEnd w:id="24"/>
    </w:p>
    <w:p w14:paraId="23A1F249" w14:textId="77777777" w:rsidR="00101B0D" w:rsidRDefault="00101B0D" w:rsidP="00AA15F8">
      <w:pPr>
        <w:spacing w:line="360" w:lineRule="auto"/>
      </w:pPr>
      <w:r w:rsidRPr="00AB6D41">
        <w:rPr>
          <w:i/>
        </w:rPr>
        <w:t>Episodic memory</w:t>
      </w:r>
      <w:r>
        <w:t xml:space="preserve"> involves memory for events, i.e. things which happen in time and space, organized according to relational and contextual information, and is often referred to as the “ability to jump back in time and relive events from the past” </w:t>
      </w:r>
      <w:r>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"id" : "ITEM-2", "itemData" : { "DOI" : "10.1146/annurev.psych.53.100901.135114", "ISBN" : "0066-4308 (Print) 0066-4308", "ISSN" : "0066-4308", "PMID" : "11752477", "abstract" : "\u25aa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 "author" : [ { "dropping-particle" : "", "family" : "Tulving", "given" : "Endel", "non-dropping-particle" : "", "parse-names" : false, "suffix" : "" } ], "container-title" : "Annual Review of Psychology", "id" : "ITEM-2", "issue" : "1", "issued" : { "date-parts" : [ [ "2002", "2" ] ] }, "page" : "1-25", "title" : "Episodic Memory: From Mind to Brain", "type" : "article-journal", "volume" : "53" }, "uris" : [ "http://www.mendeley.com/documents/?uuid=2d0ebcaf-9d63-471e-90d5-a80fd086f741" ] } ], "mendeley" : { "formattedCitation" : "(DuBrow &amp; Davachi, 2013; Tulving, 2002)", "plainTextFormattedCitation" : "(DuBrow &amp; Davachi, 2013; Tulving, 2002)", "previouslyFormattedCitation" : "(DuBrow &amp; Davachi, 2013; Tulving, 2002)" }, "properties" : {  }, "schema" : "https://github.com/citation-style-language/schema/raw/master/csl-citation.json" }</w:instrText>
      </w:r>
      <w:r>
        <w:fldChar w:fldCharType="separate"/>
      </w:r>
      <w:r w:rsidR="004C7410" w:rsidRPr="004C7410">
        <w:rPr>
          <w:noProof/>
        </w:rPr>
        <w:t>(DuBrow &amp; Davachi, 2013; Tulving, 2002)</w:t>
      </w:r>
      <w:r>
        <w:fldChar w:fldCharType="end"/>
      </w:r>
      <w:r>
        <w:t xml:space="preserve">. In humans, the </w:t>
      </w:r>
      <w:r w:rsidRPr="00AB6D41">
        <w:rPr>
          <w:i/>
        </w:rPr>
        <w:t>hippocampus</w:t>
      </w:r>
      <w:r>
        <w:t xml:space="preserve"> has been shown to be a critical brain region for episodic memory such that hippocampal damage in humans causes pervasive </w:t>
      </w:r>
      <w:r w:rsidRPr="00AB6D41">
        <w:rPr>
          <w:i/>
        </w:rPr>
        <w:t>amnesia</w:t>
      </w:r>
      <w:r>
        <w:t xml:space="preserve">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"(for review, see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231C45">
        <w:rPr>
          <w:noProof/>
        </w:rPr>
        <w:t>(</w:t>
      </w:r>
      <w:r>
        <w:rPr>
          <w:noProof/>
        </w:rPr>
        <w:t xml:space="preserve">for review, see </w:t>
      </w:r>
      <w:r w:rsidRPr="00231C45">
        <w:rPr>
          <w:noProof/>
        </w:rPr>
        <w:t>Cohen &amp; Eichenbaum, 1993)</w:t>
      </w:r>
      <w:r>
        <w:fldChar w:fldCharType="end"/>
      </w:r>
      <w:r>
        <w:t xml:space="preserve">. There has been considerable historical success in studying hippocampal function in the spatial domain, with early experiments identifying “place cells” in the hippocampus of rodents which fire in association with the location of an animal in a spatial environment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The temporal organization of memory has also received considerable attention, including the recent identification of “time cells” in the hippocampus which fire selectively for moments in time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"plainTextFormattedCitation" : "(Howard Eichenbaum, 2014)", "previouslyFormattedCitation" : "(Howard Eichenbaum, 2014)" }, "properties" : {  }, "schema" : "https://github.com/citation-style-language/schema/raw/master/csl-citation.json" }</w:instrText>
      </w:r>
      <w:r>
        <w:fldChar w:fldCharType="separate"/>
      </w:r>
      <w:r w:rsidR="007B454C" w:rsidRPr="007B454C">
        <w:rPr>
          <w:noProof/>
        </w:rPr>
        <w:t>(Howard Eichenbaum, 2014)</w:t>
      </w:r>
      <w:r>
        <w:fldChar w:fldCharType="end"/>
      </w:r>
      <w:r>
        <w:t xml:space="preserve">. However, experiences are not restricted to space or time in exclusion of each other, but consistently involve a mix of both. Despite this, most studies do not simultaneously examine behavior in both space and time, possibly because space, as an explorable domain that can be selectively sampled, and time, as unidirectional flow of experience that cannot be selectively sampled, seem to be too distinct for direct comparison. This work takes the first step towards resolving this asymmetry by allowing both space and time to be explored by participants using </w:t>
      </w:r>
      <w:r w:rsidRPr="00AB6D41">
        <w:rPr>
          <w:i/>
        </w:rPr>
        <w:t>Virtual Reality</w:t>
      </w:r>
      <w:r>
        <w:t xml:space="preserve"> (VR), a technology which allows for increased measurement and control fidelity as well as increased ecological validity when compared to other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"mendeley" : { "formattedCitation" : "(Schultheis et al., 2002)", "plainTextFormattedCitation" : "(Schultheis et al., 2002)", "previouslyFormattedCitation" : "(Schultheis et al., 2002)" }, "properties" : {  }, "schema" : "https://github.com/citation-style-language/schema/raw/master/csl-citation.json" }</w:instrText>
      </w:r>
      <w:r>
        <w:fldChar w:fldCharType="separate"/>
      </w:r>
      <w:r w:rsidR="00625AB3" w:rsidRPr="00625AB3">
        <w:rPr>
          <w:noProof/>
        </w:rPr>
        <w:t>(Schultheis et al., 2002)</w:t>
      </w:r>
      <w:r>
        <w:fldChar w:fldCharType="end"/>
      </w:r>
      <w:r>
        <w:t>. This approach provides a new framework to investigate and understand the nature of episodic memory, extending beyond the limitations of typical experimental environments.</w:t>
      </w:r>
    </w:p>
    <w:p w14:paraId="16D8B2A3" w14:textId="77777777" w:rsidR="00101B0D" w:rsidRDefault="00101B0D" w:rsidP="00AA15F8">
      <w:pPr>
        <w:spacing w:line="360" w:lineRule="auto"/>
      </w:pPr>
      <w:r w:rsidRPr="00005343">
        <w:rPr>
          <w:i/>
        </w:rPr>
        <w:t>Relational memory theory</w:t>
      </w:r>
      <w:r>
        <w:t xml:space="preserve"> explores the relationship between different domains of information (such as, but not limited to, space and time) and their representation in the hippocampus. </w:t>
      </w:r>
      <w:r>
        <w:fldChar w:fldCharType="begin" w:fldLock="1"/>
      </w:r>
      <w:r w:rsidR="004C7410">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"ITEM-7",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Vargha-Khadem, 1997; Wilson &amp; Hulme, 1983)",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Vargha-Khadem, 1997; Wilson &amp; Hulme, 1983)", "previouslyFormattedCitation" : "(Aggleton &amp; Brown, 1999; Neal J. Cohen &amp; Eichenbaum, 1993; Damasio, 1989; Howard Eichenbaum &amp; Cohen, 2001; Konkel, 2009; Konkel et al., 2008; Vargha-Khadem, 1997; Wilson &amp; Hulme, 1983)"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According to relational memory theory, the hippocampal region critically supports episodic memory via relational memory, i.e. the learning of arbitrary relational information regardless of the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105395">
        <w:rPr>
          <w:noProof/>
        </w:rPr>
        <w:t>(Konkel et al., 2008)</w:t>
      </w:r>
      <w:r>
        <w:fldChar w:fldCharType="end"/>
      </w:r>
      <w:r>
        <w:t xml:space="preserve"> – a function which is pervasively impaired in hippocampal damaged patients. To evaluate relational memory in humans, </w:t>
      </w:r>
      <w:r>
        <w:rPr>
          <w:i/>
        </w:rPr>
        <w:t xml:space="preserve">spatial reconstruction </w:t>
      </w:r>
      <w:r>
        <w:t xml:space="preserve">(SR) tasks have proven particularly effective in examining relational memory errors in space. This task can be used to infer an individual’s success in forming arbitrary associations between items and locations in space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"http://www.mendeley.com/documents/?uuid=72d2d589-0d96-488d-814f-2efa747d0ff6" ] } ], "mendeley" : { "formattedCitation" : "(Huttenlocher &amp; Presson, 1979; Jeneson et al., 2010; M. Lou Smith &amp; Milner, 1981; Watson et al., 2013)", "manualFormatting" : "(Huttenlocher &amp; Presson, 1979),and to determine the susceptibility of making relational memory errors due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xml:space="preserve">),and </w:t>
      </w:r>
      <w:r>
        <w:rPr>
          <w:noProof/>
        </w:rPr>
        <w:lastRenderedPageBreak/>
        <w:t>to determine the susceptibility of making relational memory errors due to hippocampal damage (</w:t>
      </w:r>
      <w:r w:rsidRPr="00DE1905">
        <w:rPr>
          <w:noProof/>
        </w:rPr>
        <w:t>Jeneson, Mauldin, &amp; Squire, 2010; Smith &amp; Milner, 1981; Watson et al., 2013)</w:t>
      </w:r>
      <w:r>
        <w:fldChar w:fldCharType="end"/>
      </w:r>
      <w:r>
        <w:t xml:space="preserve">. In an SR task, participants are asked to study the locations of items in space and, after a short delay during which the items are removed from the environment, place the items back where they were studied (i.e. reconstruct the study configuration). Hippocampal damage specifically impairs arbitrary identity-location binding, i.e. binding of the identity information for a specific item (i.e. the item was a boat, plane, boxing gloves, or flower) to a specific location (Horecka et al., 2017, under review). In healthy individuals, identity-location binding errors and compound memory errors (i.e. those in which groups of items are misbound to each other’s locations) can occur when the number of to-be-remembered items increases beyond approximately 4-5 items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105395">
        <w:rPr>
          <w:noProof/>
        </w:rPr>
        <w:t>(Watson et al., 2013)</w:t>
      </w:r>
      <w:r>
        <w:fldChar w:fldCharType="end"/>
      </w:r>
      <w:r>
        <w:t xml:space="preserve">. SR tasks have been used successfully in examining the relationship between relational memory and subjective memory impairment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105395">
        <w:rPr>
          <w:noProof/>
        </w:rPr>
        <w:t>(Lucas et al., 2016)</w:t>
      </w:r>
      <w:r>
        <w:fldChar w:fldCharType="end"/>
      </w:r>
      <w:r>
        <w:t xml:space="preserve">, medial temporal lobe viscoelasticity </w:t>
      </w:r>
      <w:r>
        <w:fldChar w:fldCharType="begin" w:fldLock="1"/>
      </w:r>
      <w:r w:rsidR="004C7410">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"ISBN" : "1053-8119",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"http://www.mendeley.com/documents/?uuid=7f26bf7f-6aa3-48e1-817e-d06761192c02" ] } ], "mendeley" : { "formattedCitation" : "(Schwarb et al., 2017, 2016)", "plainTextFormattedCitation" : "(Schwarb et al., 2017, 2016)", "previouslyFormattedCitation" : "(Schwarb et al., 2017, 2016)" }, "properties" : {  }, "schema" : "https://github.com/citation-style-language/schema/raw/master/csl-citation.json" }</w:instrText>
      </w:r>
      <w:r>
        <w:fldChar w:fldCharType="separate"/>
      </w:r>
      <w:r w:rsidR="004C7410" w:rsidRPr="004C7410">
        <w:rPr>
          <w:noProof/>
        </w:rPr>
        <w:t>(Schwarb et al., 2017, 2016)</w:t>
      </w:r>
      <w:r>
        <w:fldChar w:fldCharType="end"/>
      </w:r>
      <w:r>
        <w:t xml:space="preserve">, and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105395">
        <w:rPr>
          <w:noProof/>
        </w:rPr>
        <w:t>(Clark et al., 2017)</w:t>
      </w:r>
      <w:r>
        <w:fldChar w:fldCharType="end"/>
      </w:r>
      <w:r>
        <w:t xml:space="preserve">, however, time has always been intentionally isolated into other tasks. In this work, we present the first </w:t>
      </w:r>
      <w:r w:rsidRPr="00AB6D41">
        <w:rPr>
          <w:i/>
        </w:rPr>
        <w:t xml:space="preserve">spatiotemporal </w:t>
      </w:r>
      <w:r w:rsidRPr="00F02A60">
        <w:rPr>
          <w:i/>
        </w:rPr>
        <w:t xml:space="preserve">reconstruction (STR) </w:t>
      </w:r>
      <w:r w:rsidRPr="00AB6D41">
        <w:rPr>
          <w:i/>
        </w:rPr>
        <w:t>task</w:t>
      </w:r>
      <w:r>
        <w:t xml:space="preserve"> in which the locations of events in both space and time are studied and reconstructed. </w:t>
      </w:r>
    </w:p>
    <w:p w14:paraId="1249E212" w14:textId="77777777" w:rsidR="00101B0D" w:rsidRDefault="00101B0D" w:rsidP="00AA15F8">
      <w:pPr>
        <w:spacing w:line="360" w:lineRule="auto"/>
      </w:pPr>
      <w:r>
        <w:t xml:space="preserve">There is substantial evidence that the hippocampus is critical for organizing information about the temporal order of events, and that in humans, hippocampal damage results in deficits in temporal-order memory for those events </w:t>
      </w:r>
      <w:r>
        <w:fldChar w:fldCharType="begin" w:fldLock="1"/>
      </w:r>
      <w:r w:rsidR="004C7410">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"http://www.mendeley.com/documents/?uuid=0502b6a4-60e2-4d8e-8933-eb06b62d752f" ] } ], "mendeley" : { "formattedCitation" : "(Dede, Frascino, Wixted, &amp; Squire, 2016)", "plainTextFormattedCitation" : "(Dede, Frascino, Wixted, &amp; Squire, 2016)", "previouslyFormattedCitation" : "(Dede, Frascino, Wixted, &amp; Squire, 2016)" }, "properties" : {  }, "schema" : "https://github.com/citation-style-language/schema/raw/master/csl-citation.json" }</w:instrText>
      </w:r>
      <w:r>
        <w:fldChar w:fldCharType="separate"/>
      </w:r>
      <w:r w:rsidRPr="00294B93">
        <w:rPr>
          <w:noProof/>
        </w:rPr>
        <w:t>(Dede, Frascino, Wixted, &amp; Squire, 2016)</w:t>
      </w:r>
      <w:r>
        <w:fldChar w:fldCharType="end"/>
      </w:r>
      <w:r>
        <w:t xml:space="preserve">. Additionally, functional imaging studies have shown hippocampal activation during encoding and retrieval of event order information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"manualFormatting" : "(see Eichenbaum, 2014", "plainTextFormattedCitation" : "(Howard Eichenbaum, 2014)", "previouslyFormattedCitation" : "(Howard Eichenbaum, 2014)" }, "properties" : {  }, "schema" : "https://github.com/citation-style-language/schema/raw/master/csl-citation.json" }</w:instrText>
      </w:r>
      <w:r>
        <w:fldChar w:fldCharType="separate"/>
      </w:r>
      <w:r w:rsidRPr="00294B93">
        <w:rPr>
          <w:noProof/>
        </w:rPr>
        <w:t>(</w:t>
      </w:r>
      <w:r>
        <w:rPr>
          <w:noProof/>
        </w:rPr>
        <w:t xml:space="preserve">see </w:t>
      </w:r>
      <w:r w:rsidRPr="00294B93">
        <w:rPr>
          <w:noProof/>
        </w:rPr>
        <w:t>Eichenbaum, 2014</w:t>
      </w:r>
      <w:r>
        <w:fldChar w:fldCharType="end"/>
      </w:r>
      <w:r>
        <w:t xml:space="preserve"> for a review). In rodents, hippocampal lesions also impair temporal-order memory for non-spatial stimuli without impairing memory for the specific stimuli </w:t>
      </w:r>
      <w:r>
        <w:fldChar w:fldCharType="begin" w:fldLock="1"/>
      </w:r>
      <w:r w:rsidR="004C7410">
        <w:instrText>ADDIN CSL_CITATION { "citationItems" : [ { "id" : "ITEM-1", "itemData" : { "DOI" : "10.1038/nn834", "ISBN" : "1097-6256 (Print)\\r1097-6256 (Linking)", "ISSN" : "10976256", "PMID" : "11976705", "abstract" : "Recent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 : "5", "issued" : { "date-parts" : [ [ "2002", "3", "25" ] ] }, "page" : "458-462", "title" : "Critical role of the hippocampus in memory for sequences of events", "type" : "article-journal", "volume" : "5" }, "uris" : [ "http://www.mendeley.com/documents/?uuid=70204ad8-f0c3-4ee8-a7b6-2e02a0d3013f" ] }, { "id" : "ITEM-2", "itemData" : { "DOI" : "10.1037/0735-7044.116.2.286", "ISBN" : "0735-7044", "ISSN" : "1939-0084", "PMID" : "11996313", "abstract" : "Memory for the temporal order of a sequence of odors was assessed in rats. A sequence of 5 odors mixed in sand was presented in digging cups, 1 at a time, to each rat in a sequence that varied on each trial. A reward was buried in each cup. After the 5th odor, 2 of the previous 5 odors were presented simultaneously; to receive a reward, the rat had to choose the odor that occurred earliest in the sequence. Temporal separations of 1, 2, or 3 represented the number of odors that occurred between the 2 odors in the sequence. Once a preoperative criterion was reached, each rat received a hippocampal (HIP) or cortical control lesion and was retested on the task. On postoperative trials, the HIP group was impaired relative to controls. However, the HIP group could discriminate between the odors. The data suggest that the hippocampus is involved in separating sensory events in time so that 1 event can be remembered separately from another event.",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"http://www.mendeley.com/documents/?uuid=445c0633-52f0-43d6-a24d-182f8c5dc662" ] } ], "mendeley" : { "formattedCitation" : "(Fortin, Agster, &amp; Eichenbaum, 2002; Kesner, Gilbert, &amp; Barua, 2002)", "plainTextFormattedCitation" : "(Fortin, Agster, &amp; Eichenbaum, 2002; Kesner, Gilbert, &amp; Barua, 2002)", "previouslyFormattedCitation" : "(Fortin, Agster, &amp; Eichenbaum, 2002; Kesner, Gilbert, &amp; Barua, 2002)" }, "properties" : {  }, "schema" : "https://github.com/citation-style-language/schema/raw/master/csl-citation.json" }</w:instrText>
      </w:r>
      <w:r>
        <w:fldChar w:fldCharType="separate"/>
      </w:r>
      <w:r w:rsidR="004C7410" w:rsidRPr="004C7410">
        <w:rPr>
          <w:noProof/>
        </w:rPr>
        <w:t>(Fortin, Agster, &amp; Eichenbaum, 2002; Kesner, Gilbert, &amp; Barua, 2002)</w:t>
      </w:r>
      <w:r>
        <w:fldChar w:fldCharType="end"/>
      </w:r>
      <w:r>
        <w:t xml:space="preserve">. However, in all of these examples, event series have been viewed unidirectionally, critically restricting the directionality of temporal relations and information. Although physical space-time may have the restriction of direction-of-flow in time, this restriction can be, at least in part, artificially overcome in simulation. </w:t>
      </w:r>
    </w:p>
    <w:p w14:paraId="377291A0" w14:textId="77777777" w:rsidR="00101B0D" w:rsidRDefault="00101B0D" w:rsidP="00AA15F8">
      <w:pPr>
        <w:spacing w:line="360" w:lineRule="auto"/>
      </w:pPr>
      <w:r>
        <w:t xml:space="preserve">Additionally, there is extensive evidence that contextual information influences temporal order memory in online processing of sequences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"plainTextFormattedCitation" : "(Ezzyat &amp; Davachi, 2014)", "previouslyFormattedCitation" : "(Ezzyat &amp; Davachi, 2014)" }, "properties" : {  }, "schema" : "https://github.com/citation-style-language/schema/raw/master/csl-citation.json" }</w:instrText>
      </w:r>
      <w:r>
        <w:fldChar w:fldCharType="separate"/>
      </w:r>
      <w:r w:rsidRPr="007F7218">
        <w:rPr>
          <w:noProof/>
        </w:rPr>
        <w:t>(Ezzyat &amp; Davachi, 2014)</w:t>
      </w:r>
      <w:r>
        <w:fldChar w:fldCharType="end"/>
      </w:r>
      <w:r>
        <w:t xml:space="preserve">. For example, Zacks et al. have suggested that an </w:t>
      </w:r>
      <w:r>
        <w:rPr>
          <w:i/>
        </w:rPr>
        <w:t>event model</w:t>
      </w:r>
      <w:r>
        <w:t xml:space="preserve"> which is updated according to event </w:t>
      </w:r>
      <w:r>
        <w:rPr>
          <w:i/>
        </w:rPr>
        <w:t xml:space="preserve">boundaries </w:t>
      </w:r>
      <w:r>
        <w:t xml:space="preserve">can describe processing of events in time </w:t>
      </w:r>
      <w:r>
        <w:fldChar w:fldCharType="begin" w:fldLock="1"/>
      </w:r>
      <w:r w:rsidR="004C7410">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"mendeley" : { "formattedCitation" : "(Zacks et al., 2007)", "plainTextFormattedCitation" : "(Zacks et al., 2007)", "previouslyFormattedCitation" : "(Zacks et al., 2007)" }, "properties" : {  }, "schema" : "https://github.com/citation-style-language/schema/raw/master/csl-citation.json" }</w:instrText>
      </w:r>
      <w:r>
        <w:fldChar w:fldCharType="separate"/>
      </w:r>
      <w:r w:rsidR="004C7410" w:rsidRPr="004C7410">
        <w:rPr>
          <w:noProof/>
        </w:rPr>
        <w:t>(Zacks et al., 2007)</w:t>
      </w:r>
      <w:r>
        <w:fldChar w:fldCharType="end"/>
      </w:r>
      <w:r>
        <w:t xml:space="preserve">. In humans, </w:t>
      </w:r>
      <w:r>
        <w:rPr>
          <w:i/>
        </w:rPr>
        <w:t>context boundary effects</w:t>
      </w:r>
      <w:r>
        <w:t xml:space="preserve"> (i.e., distance judgements of item pairs within vs across context boundaries are biased such that items which are separated by a context boundary are judged as further apart than those which are within a context) have been demonstrated </w:t>
      </w:r>
      <w:r>
        <w:lastRenderedPageBreak/>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11328A">
        <w:rPr>
          <w:noProof/>
        </w:rPr>
        <w:t>(DuBrow &amp; Davachi, 2013)</w:t>
      </w:r>
      <w:r>
        <w:fldChar w:fldCharType="end"/>
      </w:r>
      <w:r>
        <w:t xml:space="preserve"> and the hippocampus has been implicated in representing temporal order and distance in the presence of changes in context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7F7218">
        <w:rPr>
          <w:noProof/>
        </w:rPr>
        <w:t>(Davachi &amp; DuBrow, 2015)</w:t>
      </w:r>
      <w:r>
        <w:fldChar w:fldCharType="end"/>
      </w:r>
      <w:r>
        <w:t xml:space="preserve">. Taken together, these studies highlight the importance of context in episodic memory representations; importantly, however, this evidence was bound to a unidirectional timeline of events and often discretized such that time is not allowed to flow normally in a continuum (with the exception of the Zacks work), but is instead broken up into discrete events. It is unclear if, given the ability to freely explore a series of events organized by context in a continuous timeline, these same effects would persist. In particular, the ability to cross contextual boundaries in both directions as often as desired (a feature of real-world navigation which is far more common than the restriction that each boundary may only be experience once and in the same direction) has never been explored. </w:t>
      </w:r>
    </w:p>
    <w:p w14:paraId="41496CBC" w14:textId="77777777" w:rsidR="00101B0D" w:rsidRDefault="00101B0D" w:rsidP="00AA15F8">
      <w:pPr>
        <w:spacing w:line="360" w:lineRule="auto"/>
      </w:pPr>
      <w:r>
        <w:t xml:space="preserve">In this work, we introduce a powerful </w:t>
      </w:r>
      <w:r w:rsidRPr="00005343">
        <w:rPr>
          <w:i/>
        </w:rPr>
        <w:t>spatiotemporal navigation task</w:t>
      </w:r>
      <w:r>
        <w:t xml:space="preserve"> for examining relational memory errors and the impact of context on memory for event locations in space </w:t>
      </w:r>
      <w:r w:rsidRPr="00005343">
        <w:rPr>
          <w:i/>
        </w:rPr>
        <w:t>and</w:t>
      </w:r>
      <w:r>
        <w:t xml:space="preserve"> time by allowing participants to freely explore an environment in both space and time using Virtual Reality. Critically, we provide participants with the ability to “time travel” (i.e. decide the direction of the flow of time), placing the ability to explore space and time on more equal footing so that errors in either domain can be examined simultaneously. This “time travel” ability is necessary to allow spatiotemporal reconstruction where participants can visit events in time as freely as they can the spatial locations of events. To our knowledge, this is the first </w:t>
      </w:r>
      <w:r w:rsidRPr="00807262">
        <w:rPr>
          <w:i/>
        </w:rPr>
        <w:t>spatiotemporal navigation task</w:t>
      </w:r>
      <w:r>
        <w:t>.</w:t>
      </w:r>
      <w:r>
        <w:br/>
      </w:r>
    </w:p>
    <w:p w14:paraId="38DD3852" w14:textId="77777777" w:rsidR="00101B0D" w:rsidRDefault="007353F3" w:rsidP="00101B0D">
      <w:pPr>
        <w:pStyle w:val="Heading2"/>
      </w:pPr>
      <w:bookmarkStart w:id="25" w:name="_Toc505879086"/>
      <w:r>
        <w:t xml:space="preserve">3.2 </w:t>
      </w:r>
      <w:r w:rsidR="00101B0D">
        <w:t>Methods</w:t>
      </w:r>
      <w:bookmarkEnd w:id="25"/>
    </w:p>
    <w:p w14:paraId="19C67B55" w14:textId="77777777" w:rsidR="00101B0D" w:rsidRPr="007353F3" w:rsidRDefault="007353F3" w:rsidP="007353F3">
      <w:pPr>
        <w:pStyle w:val="Heading3"/>
        <w:rPr>
          <w:rStyle w:val="Heading2Char"/>
          <w:color w:val="6E6E6E" w:themeColor="accent1" w:themeShade="7F"/>
          <w:sz w:val="24"/>
          <w:szCs w:val="24"/>
        </w:rPr>
      </w:pPr>
      <w:r w:rsidRPr="007353F3">
        <w:rPr>
          <w:rStyle w:val="IntenseEmphasis"/>
          <w:i w:val="0"/>
          <w:iCs w:val="0"/>
          <w:color w:val="6E6E6E" w:themeColor="accent1" w:themeShade="7F"/>
        </w:rPr>
        <w:t xml:space="preserve">3.2.1 </w:t>
      </w:r>
      <w:r w:rsidR="00101B0D" w:rsidRPr="007353F3">
        <w:rPr>
          <w:rStyle w:val="Heading2Char"/>
          <w:color w:val="6E6E6E" w:themeColor="accent1" w:themeShade="7F"/>
          <w:sz w:val="24"/>
          <w:szCs w:val="24"/>
        </w:rPr>
        <w:t>Participants</w:t>
      </w:r>
    </w:p>
    <w:p w14:paraId="6E7621AD" w14:textId="77777777" w:rsidR="00101B0D" w:rsidRPr="007353F3" w:rsidRDefault="00101B0D" w:rsidP="00AA15F8">
      <w:pPr>
        <w:spacing w:line="360" w:lineRule="auto"/>
        <w:rPr>
          <w:rStyle w:val="Emphasis"/>
          <w:i w:val="0"/>
        </w:rPr>
      </w:pPr>
      <w:r w:rsidRPr="007353F3">
        <w:rPr>
          <w:rStyle w:val="Emphasis"/>
          <w:i w:val="0"/>
        </w:rPr>
        <w:t>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per hour of their time.</w:t>
      </w:r>
    </w:p>
    <w:p w14:paraId="44F6D3B9" w14:textId="77777777"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3.2.2 </w:t>
      </w:r>
      <w:r w:rsidR="00101B0D" w:rsidRPr="007353F3">
        <w:rPr>
          <w:rStyle w:val="IntenseEmphasis"/>
          <w:i w:val="0"/>
          <w:iCs w:val="0"/>
          <w:color w:val="6E6E6E" w:themeColor="accent1" w:themeShade="7F"/>
        </w:rPr>
        <w:t>Design and Procedures</w:t>
      </w:r>
    </w:p>
    <w:p w14:paraId="4C252D02" w14:textId="77777777" w:rsidR="00101B0D" w:rsidRDefault="00101B0D" w:rsidP="00AA15F8">
      <w:pPr>
        <w:spacing w:line="360" w:lineRule="auto"/>
      </w:pPr>
      <w:r>
        <w:t xml:space="preserve">In this task, participants were placed in a virtual environment measuring 40 meters by 40 meters, bounded by walls on the exterior (see </w:t>
      </w:r>
      <w:r w:rsidRPr="00586EE6">
        <w:rPr>
          <w:b/>
        </w:rPr>
        <w:t xml:space="preserve">Figure </w:t>
      </w:r>
      <w:r w:rsidR="00693F41">
        <w:rPr>
          <w:b/>
        </w:rPr>
        <w:t>3.</w:t>
      </w:r>
      <w:r w:rsidRPr="00586EE6">
        <w:rPr>
          <w:b/>
        </w:rPr>
        <w:t>1</w:t>
      </w:r>
      <w:r>
        <w:rPr>
          <w:b/>
        </w:rPr>
        <w:t>A)</w:t>
      </w:r>
      <w:r>
        <w:t xml:space="preserve">. The environment resembles a small park with trees, rocks and plants. Participants used the Oculus Rift DK2 and a wireless Xbox controller to interact with the environment. Auditory cues were presented via a pair of over-ear, stereo headphones. Participants </w:t>
      </w:r>
      <w:r>
        <w:lastRenderedPageBreak/>
        <w:t>were given a single practice trial to learn the simulation mechanics as well as to gain competency in using the virtual reality hardware. Practice was not timed and participants were allowed as much time as they desired to become comfortable. The stimuli during practice were white boxes (0.5m x 0.5m x 0.5m) floating 0.25m above the ground with gray dots on each face. Five items were used in practice.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 ring was visible on the ground to indicate to the participant the distance at which items were visible. In addition, some items were always present throughout the trial, while others underwent events (i.e., entered the display or were removed from the display) at specific time points during the simulation timeline (see </w:t>
      </w:r>
      <w:r w:rsidRPr="00586EE6">
        <w:rPr>
          <w:b/>
        </w:rPr>
        <w:t xml:space="preserve">Figure </w:t>
      </w:r>
      <w:r w:rsidR="00693F41">
        <w:rPr>
          <w:b/>
        </w:rPr>
        <w:t>3.</w:t>
      </w:r>
      <w:r w:rsidRPr="00586EE6">
        <w:rPr>
          <w:b/>
        </w:rPr>
        <w:t>1</w:t>
      </w:r>
      <w:r>
        <w:t xml:space="preserve"> for a description). Thus, there were three event types 1) items flew into the sky and left the environment at specific times (an “up” event, i.e. disappearing), 2) items fell from the sky and land in the environment at specific times (a “down” event, i.e. appearing), and 3) items were stationary and thus always present in the environment. During practice, there were two up events, two down events, and one </w:t>
      </w:r>
      <w:r w:rsidRPr="00F4585A">
        <w:t>stationary</w:t>
      </w:r>
      <w:r>
        <w:t xml:space="preserve"> item. An auditory cue was given every time an event occurred regardless of whether or not the item was in view. Item positions were determined via random number generator; however, they were constrained in time to balance for within vs. acr</w:t>
      </w:r>
      <w:r w:rsidR="00F075F7">
        <w:t xml:space="preserve">oss context boundary distance. </w:t>
      </w:r>
    </w:p>
    <w:p w14:paraId="493C8689" w14:textId="77777777" w:rsidR="003E19B9" w:rsidRDefault="00101B0D" w:rsidP="00AA15F8">
      <w:pPr>
        <w:spacing w:line="360" w:lineRule="auto"/>
        <w:rPr>
          <w:noProof/>
        </w:rPr>
      </w:pPr>
      <w:r>
        <w:t>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practice such that all contexts appeared within 30 seconds. The order of the temporal contexts was counterbalanced across participants with half receiving yellow, red, green, and blue and the other half receiving blue, green, red, and yellow.</w:t>
      </w:r>
      <w:r w:rsidRPr="0073570F">
        <w:rPr>
          <w:noProof/>
        </w:rPr>
        <w:t xml:space="preserve"> </w:t>
      </w:r>
    </w:p>
    <w:p w14:paraId="32020352" w14:textId="77777777" w:rsidR="003E19B9" w:rsidRDefault="003E19B9">
      <w:pPr>
        <w:rPr>
          <w:noProof/>
        </w:rPr>
      </w:pPr>
      <w:r>
        <w:rPr>
          <w:noProof/>
        </w:rPr>
        <w:br w:type="page"/>
      </w:r>
    </w:p>
    <w:p w14:paraId="12463A8E" w14:textId="77777777" w:rsidR="00101B0D" w:rsidRDefault="00101B0D" w:rsidP="00101B0D">
      <w:r>
        <w:rPr>
          <w:noProof/>
        </w:rPr>
        <w:lastRenderedPageBreak/>
        <mc:AlternateContent>
          <mc:Choice Requires="wpg">
            <w:drawing>
              <wp:anchor distT="0" distB="0" distL="114300" distR="114300" simplePos="0" relativeHeight="251675648" behindDoc="0" locked="0" layoutInCell="1" allowOverlap="1" wp14:anchorId="2C902E7F" wp14:editId="32547D14">
                <wp:simplePos x="0" y="0"/>
                <wp:positionH relativeFrom="column">
                  <wp:posOffset>76200</wp:posOffset>
                </wp:positionH>
                <wp:positionV relativeFrom="paragraph">
                  <wp:posOffset>76200</wp:posOffset>
                </wp:positionV>
                <wp:extent cx="4181475" cy="381000"/>
                <wp:effectExtent l="0" t="0" r="9525" b="0"/>
                <wp:wrapNone/>
                <wp:docPr id="29" name="Group 29"/>
                <wp:cNvGraphicFramePr/>
                <a:graphic xmlns:a="http://schemas.openxmlformats.org/drawingml/2006/main">
                  <a:graphicData uri="http://schemas.microsoft.com/office/word/2010/wordprocessingGroup">
                    <wpg:wgp>
                      <wpg:cNvGrpSpPr/>
                      <wpg:grpSpPr>
                        <a:xfrm>
                          <a:off x="0" y="0"/>
                          <a:ext cx="4181475" cy="381000"/>
                          <a:chOff x="0" y="0"/>
                          <a:chExt cx="4181475" cy="381000"/>
                        </a:xfrm>
                      </wpg:grpSpPr>
                      <wps:wsp>
                        <wps:cNvPr id="30" name="Text Box 2"/>
                        <wps:cNvSpPr txBox="1">
                          <a:spLocks noChangeArrowheads="1"/>
                        </wps:cNvSpPr>
                        <wps:spPr bwMode="auto">
                          <a:xfrm>
                            <a:off x="0" y="9525"/>
                            <a:ext cx="342900" cy="371475"/>
                          </a:xfrm>
                          <a:prstGeom prst="rect">
                            <a:avLst/>
                          </a:prstGeom>
                          <a:solidFill>
                            <a:srgbClr val="FFFFFF">
                              <a:alpha val="50196"/>
                            </a:srgbClr>
                          </a:solidFill>
                          <a:ln w="9525">
                            <a:noFill/>
                            <a:miter lim="800000"/>
                            <a:headEnd/>
                            <a:tailEnd/>
                          </a:ln>
                        </wps:spPr>
                        <wps:txbx>
                          <w:txbxContent>
                            <w:p w14:paraId="74BCFE4C" w14:textId="77777777" w:rsidR="00CD5B06" w:rsidRPr="00586EE6" w:rsidRDefault="00CD5B06" w:rsidP="00101B0D">
                              <w:pPr>
                                <w:jc w:val="center"/>
                                <w:rPr>
                                  <w:sz w:val="36"/>
                                  <w:szCs w:val="36"/>
                                </w:rPr>
                              </w:pPr>
                              <w:r w:rsidRPr="00586EE6">
                                <w:rPr>
                                  <w:b/>
                                  <w:sz w:val="36"/>
                                  <w:szCs w:val="36"/>
                                </w:rPr>
                                <w:t>A</w:t>
                              </w:r>
                            </w:p>
                          </w:txbxContent>
                        </wps:txbx>
                        <wps:bodyPr rot="0" vert="horz" wrap="square" lIns="91440" tIns="45720" rIns="91440" bIns="45720" anchor="t" anchorCtr="0">
                          <a:noAutofit/>
                        </wps:bodyPr>
                      </wps:wsp>
                      <wps:wsp>
                        <wps:cNvPr id="31" name="Text Box 2"/>
                        <wps:cNvSpPr txBox="1">
                          <a:spLocks noChangeArrowheads="1"/>
                        </wps:cNvSpPr>
                        <wps:spPr bwMode="auto">
                          <a:xfrm>
                            <a:off x="2009775" y="0"/>
                            <a:ext cx="342900" cy="371475"/>
                          </a:xfrm>
                          <a:prstGeom prst="rect">
                            <a:avLst/>
                          </a:prstGeom>
                          <a:solidFill>
                            <a:srgbClr val="FFFFFF">
                              <a:alpha val="50196"/>
                            </a:srgbClr>
                          </a:solidFill>
                          <a:ln w="9525">
                            <a:noFill/>
                            <a:miter lim="800000"/>
                            <a:headEnd/>
                            <a:tailEnd/>
                          </a:ln>
                        </wps:spPr>
                        <wps:txbx>
                          <w:txbxContent>
                            <w:p w14:paraId="41C07809" w14:textId="77777777" w:rsidR="00CD5B06" w:rsidRPr="00586EE6" w:rsidRDefault="00CD5B06" w:rsidP="00101B0D">
                              <w:pPr>
                                <w:jc w:val="center"/>
                                <w:rPr>
                                  <w:sz w:val="36"/>
                                  <w:szCs w:val="36"/>
                                </w:rPr>
                              </w:pPr>
                              <w:r>
                                <w:rPr>
                                  <w:b/>
                                  <w:sz w:val="36"/>
                                  <w:szCs w:val="36"/>
                                </w:rPr>
                                <w:t>B</w:t>
                              </w:r>
                            </w:p>
                          </w:txbxContent>
                        </wps:txbx>
                        <wps:bodyPr rot="0" vert="horz" wrap="square" lIns="91440" tIns="45720" rIns="91440" bIns="45720" anchor="t" anchorCtr="0">
                          <a:noAutofit/>
                        </wps:bodyPr>
                      </wps:wsp>
                      <wps:wsp>
                        <wps:cNvPr id="252" name="Text Box 2"/>
                        <wps:cNvSpPr txBox="1">
                          <a:spLocks noChangeArrowheads="1"/>
                        </wps:cNvSpPr>
                        <wps:spPr bwMode="auto">
                          <a:xfrm>
                            <a:off x="3838575" y="0"/>
                            <a:ext cx="342900" cy="371475"/>
                          </a:xfrm>
                          <a:prstGeom prst="rect">
                            <a:avLst/>
                          </a:prstGeom>
                          <a:solidFill>
                            <a:srgbClr val="FFFFFF">
                              <a:alpha val="50196"/>
                            </a:srgbClr>
                          </a:solidFill>
                          <a:ln w="9525">
                            <a:noFill/>
                            <a:miter lim="800000"/>
                            <a:headEnd/>
                            <a:tailEnd/>
                          </a:ln>
                        </wps:spPr>
                        <wps:txbx>
                          <w:txbxContent>
                            <w:p w14:paraId="4CC0D47D" w14:textId="77777777" w:rsidR="00CD5B06" w:rsidRPr="00586EE6" w:rsidRDefault="00CD5B06" w:rsidP="00101B0D">
                              <w:pPr>
                                <w:jc w:val="center"/>
                                <w:rPr>
                                  <w:sz w:val="36"/>
                                  <w:szCs w:val="36"/>
                                </w:rPr>
                              </w:pPr>
                              <w:r>
                                <w:rPr>
                                  <w:b/>
                                  <w:sz w:val="36"/>
                                  <w:szCs w:val="36"/>
                                </w:rPr>
                                <w:t>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F938D21" id="Group 29" o:spid="_x0000_s1033" style="position:absolute;margin-left:6pt;margin-top:6pt;width:329.25pt;height:30pt;z-index:251675648;mso-width-relative:margin;mso-height-relative:margin" coordsize="41814,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">
                <v:shape id="_x0000_s1034" type="#_x0000_t202" style="position:absolute;top:95;width:342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" stroked="f">
                  <v:fill opacity="32896f"/>
                  <v:textbox>
                    <w:txbxContent>
                      <w:p w14:paraId="6B0D8893" w14:textId="77777777" w:rsidR="00E16C1E" w:rsidRPr="00586EE6" w:rsidRDefault="00E16C1E" w:rsidP="00101B0D">
                        <w:pPr>
                          <w:jc w:val="center"/>
                          <w:rPr>
                            <w:sz w:val="36"/>
                            <w:szCs w:val="36"/>
                          </w:rPr>
                        </w:pPr>
                        <w:r w:rsidRPr="00586EE6">
                          <w:rPr>
                            <w:b/>
                            <w:sz w:val="36"/>
                            <w:szCs w:val="36"/>
                          </w:rPr>
                          <w:t>A</w:t>
                        </w:r>
                      </w:p>
                    </w:txbxContent>
                  </v:textbox>
                </v:shape>
                <v:shape id="_x0000_s1035" type="#_x0000_t202" style="position:absolute;left:20097;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" stroked="f">
                  <v:fill opacity="32896f"/>
                  <v:textbox>
                    <w:txbxContent>
                      <w:p w14:paraId="013D6C76" w14:textId="77777777" w:rsidR="00E16C1E" w:rsidRPr="00586EE6" w:rsidRDefault="00E16C1E" w:rsidP="00101B0D">
                        <w:pPr>
                          <w:jc w:val="center"/>
                          <w:rPr>
                            <w:sz w:val="36"/>
                            <w:szCs w:val="36"/>
                          </w:rPr>
                        </w:pPr>
                        <w:r>
                          <w:rPr>
                            <w:b/>
                            <w:sz w:val="36"/>
                            <w:szCs w:val="36"/>
                          </w:rPr>
                          <w:t>B</w:t>
                        </w:r>
                      </w:p>
                    </w:txbxContent>
                  </v:textbox>
                </v:shape>
                <v:shape id="_x0000_s1036" type="#_x0000_t202" style="position:absolute;left:38385;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" stroked="f">
                  <v:fill opacity="32896f"/>
                  <v:textbox>
                    <w:txbxContent>
                      <w:p w14:paraId="2C76A47D" w14:textId="77777777" w:rsidR="00E16C1E" w:rsidRPr="00586EE6" w:rsidRDefault="00E16C1E" w:rsidP="00101B0D">
                        <w:pPr>
                          <w:jc w:val="center"/>
                          <w:rPr>
                            <w:sz w:val="36"/>
                            <w:szCs w:val="36"/>
                          </w:rPr>
                        </w:pPr>
                        <w:r>
                          <w:rPr>
                            <w:b/>
                            <w:sz w:val="36"/>
                            <w:szCs w:val="36"/>
                          </w:rPr>
                          <w:t>C</w:t>
                        </w:r>
                      </w:p>
                    </w:txbxContent>
                  </v:textbox>
                </v:shape>
              </v:group>
            </w:pict>
          </mc:Fallback>
        </mc:AlternateContent>
      </w:r>
      <w:r>
        <w:rPr>
          <w:noProof/>
        </w:rPr>
        <mc:AlternateContent>
          <mc:Choice Requires="wpg">
            <w:drawing>
              <wp:inline distT="0" distB="0" distL="0" distR="0" wp14:anchorId="6E4F31EB" wp14:editId="6F3AF36A">
                <wp:extent cx="5754370" cy="1739265"/>
                <wp:effectExtent l="0" t="0" r="0" b="0"/>
                <wp:docPr id="255" name="Group 255"/>
                <wp:cNvGraphicFramePr/>
                <a:graphic xmlns:a="http://schemas.openxmlformats.org/drawingml/2006/main">
                  <a:graphicData uri="http://schemas.microsoft.com/office/word/2010/wordprocessingGroup">
                    <wpg:wgp>
                      <wpg:cNvGrpSpPr/>
                      <wpg:grpSpPr>
                        <a:xfrm>
                          <a:off x="0" y="0"/>
                          <a:ext cx="5754370" cy="1739265"/>
                          <a:chOff x="305" y="15631"/>
                          <a:chExt cx="5754370" cy="1739265"/>
                        </a:xfrm>
                      </wpg:grpSpPr>
                      <pic:pic xmlns:pic="http://schemas.openxmlformats.org/drawingml/2006/picture">
                        <pic:nvPicPr>
                          <pic:cNvPr id="256" name="Picture 25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793545" y="34046"/>
                            <a:ext cx="3961130" cy="1720850"/>
                          </a:xfrm>
                          <a:prstGeom prst="rect">
                            <a:avLst/>
                          </a:prstGeom>
                        </pic:spPr>
                      </pic:pic>
                      <pic:pic xmlns:pic="http://schemas.openxmlformats.org/drawingml/2006/picture">
                        <pic:nvPicPr>
                          <pic:cNvPr id="258" name="Picture 25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05" y="15631"/>
                            <a:ext cx="1743075" cy="1739265"/>
                          </a:xfrm>
                          <a:prstGeom prst="rect">
                            <a:avLst/>
                          </a:prstGeom>
                        </pic:spPr>
                      </pic:pic>
                      <wps:wsp>
                        <wps:cNvPr id="259" name="Arrow: Down 259"/>
                        <wps:cNvSpPr/>
                        <wps:spPr>
                          <a:xfrm>
                            <a:off x="883139" y="46893"/>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row: Down 260"/>
                        <wps:cNvSpPr/>
                        <wps:spPr>
                          <a:xfrm rot="10800000">
                            <a:off x="2852616" y="39077"/>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FB75FCB" id="Group 255" o:spid="_x0000_s1026" style="width:453.1pt;height:136.95pt;mso-position-horizontal-relative:char;mso-position-vertical-relative:line" coordorigin="3,156" coordsize="57543,17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 o:spid="_x0000_s1027" type="#_x0000_t75" style="position:absolute;left:17935;top:340;width:39611;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">
                  <v:imagedata r:id="rId49" o:title=""/>
                </v:shape>
                <v:shape id="Picture 258" o:spid="_x0000_s1028" type="#_x0000_t75" style="position:absolute;left:3;top:156;width:17430;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">
                  <v:imagedata r:id="rId50"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9" o:spid="_x0000_s1029" type="#_x0000_t67" style="position:absolute;left:8831;top:468;width:2667;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" adj="16245" fillcolor="black [3200]" strokecolor="black [1600]" strokeweight="1pt"/>
                <v:shape id="Arrow: Down 260" o:spid="_x0000_s1030" type="#_x0000_t67" style="position:absolute;left:28526;top:390;width:2667;height:537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" adj="16245" fillcolor="black [3200]" strokecolor="black [1600]" strokeweight="1pt"/>
                <w10:anchorlock/>
              </v:group>
            </w:pict>
          </mc:Fallback>
        </mc:AlternateContent>
      </w:r>
    </w:p>
    <w:p w14:paraId="2B41244B" w14:textId="77777777" w:rsidR="00101B0D" w:rsidRDefault="00101B0D" w:rsidP="00101B0D">
      <w:r>
        <w:rPr>
          <w:noProof/>
        </w:rPr>
        <mc:AlternateContent>
          <mc:Choice Requires="wps">
            <w:drawing>
              <wp:inline distT="0" distB="0" distL="0" distR="0" wp14:anchorId="43990AD7" wp14:editId="6141B225">
                <wp:extent cx="5754370" cy="1038225"/>
                <wp:effectExtent l="0" t="0" r="0" b="952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038225"/>
                        </a:xfrm>
                        <a:prstGeom prst="rect">
                          <a:avLst/>
                        </a:prstGeom>
                        <a:solidFill>
                          <a:srgbClr val="FFFFFF"/>
                        </a:solidFill>
                        <a:ln w="9525">
                          <a:noFill/>
                          <a:miter lim="800000"/>
                          <a:headEnd/>
                          <a:tailEnd/>
                        </a:ln>
                      </wps:spPr>
                      <wps:txbx>
                        <w:txbxContent>
                          <w:p w14:paraId="71F6D9A7" w14:textId="77777777" w:rsidR="00CD5B06" w:rsidRDefault="00CD5B06" w:rsidP="00101B0D">
                            <w:r w:rsidRPr="0073570F">
                              <w:rPr>
                                <w:b/>
                              </w:rPr>
                              <w:t xml:space="preserve">Figure </w:t>
                            </w:r>
                            <w:r>
                              <w:rPr>
                                <w:b/>
                              </w:rPr>
                              <w:t>3.</w:t>
                            </w:r>
                            <w:r w:rsidRPr="0073570F">
                              <w:rPr>
                                <w:b/>
                              </w:rPr>
                              <w:t>1</w:t>
                            </w:r>
                            <w:r>
                              <w:t xml:space="preserve">: The two types of events an item can undergo in time and a visualization of the environment. A) </w:t>
                            </w:r>
                            <w:proofErr w:type="gramStart"/>
                            <w:r>
                              <w:t>shows</w:t>
                            </w:r>
                            <w:proofErr w:type="gramEnd"/>
                            <w:r>
                              <w:t xml:space="preserve">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wps:txbx>
                      <wps:bodyPr rot="0" vert="horz" wrap="square" lIns="91440" tIns="45720" rIns="91440" bIns="45720" anchor="t" anchorCtr="0">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B25330" id="Text Box 2" o:spid="_x0000_s1037" type="#_x0000_t202" style="width:453.1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" stroked="f">
                <v:textbox>
                  <w:txbxContent>
                    <w:p w14:paraId="5E911D09" w14:textId="3462CAF4" w:rsidR="00E16C1E" w:rsidRDefault="00E16C1E"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v:textbox>
                <w10:anchorlock/>
              </v:shape>
            </w:pict>
          </mc:Fallback>
        </mc:AlternateContent>
      </w:r>
    </w:p>
    <w:p w14:paraId="7D1A0864" w14:textId="77777777" w:rsidR="00101B0D" w:rsidRDefault="00101B0D" w:rsidP="00AA15F8">
      <w:pPr>
        <w:spacing w:line="360" w:lineRule="auto"/>
      </w:pPr>
      <w:r>
        <w:t xml:space="preserve">Participants could both walk around the environment (and turn their head to look in any desired direction). Temporal navigation was controlled via button press that could reverse the flow of time, at the same speed as the forward flow of time. To provide additional temporal information, ambient music was played for the entire timeline of the task, meaning reversing the flow of time reversed the music as well. 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When the participants successfully click on the item during its event, the item would change to the background color during its event (with stationary items staying grayscale when clicked). Participants were given unlimited time to explore the environment, find each item, and acknowledge they had viewed each event. </w:t>
      </w:r>
    </w:p>
    <w:p w14:paraId="6AC0D88A" w14:textId="77777777" w:rsidR="00101B0D" w:rsidRDefault="00101B0D" w:rsidP="00AA15F8">
      <w:pPr>
        <w:spacing w:line="360" w:lineRule="auto"/>
      </w:pPr>
      <w:r>
        <w:t xml:space="preserve">After the practice trial, there were four experimental trials each with a study and test phase. Experimental study trials were identical to the practice trial with three exceptions. First, the number of items was increased to ten. Therefor there were four up events, four down events, and two stationary items. Second, the gray dots on the sides of each white box were replaced with namable object images (see </w:t>
      </w:r>
      <w:r>
        <w:rPr>
          <w:b/>
        </w:rPr>
        <w:t xml:space="preserve">Figure </w:t>
      </w:r>
      <w:r w:rsidR="00693F41">
        <w:rPr>
          <w:b/>
        </w:rPr>
        <w:t>3.</w:t>
      </w:r>
      <w:r>
        <w:rPr>
          <w:b/>
        </w:rPr>
        <w:t>1B</w:t>
      </w:r>
      <w:r w:rsidRPr="00586EE6">
        <w:rPr>
          <w:b/>
        </w:rPr>
        <w:t>&amp;</w:t>
      </w:r>
      <w:r>
        <w:rPr>
          <w:b/>
        </w:rPr>
        <w:t>C</w:t>
      </w:r>
      <w:r>
        <w:t xml:space="preserve"> for example). Third, the context changed every 15 seconds such that all contexts appeared within 60 seconds. Each context had two item events during its duration. Finally, the 4 study-</w:t>
      </w:r>
      <w:r>
        <w:lastRenderedPageBreak/>
        <w:t>test trials all used the same spatiotemporal item configuration, allowing learning across trials to be assessed.</w:t>
      </w:r>
    </w:p>
    <w:p w14:paraId="03401BD9" w14:textId="77777777" w:rsidR="00101B0D" w:rsidRDefault="00101B0D" w:rsidP="00AA15F8">
      <w:pPr>
        <w:spacing w:line="360" w:lineRule="auto"/>
      </w:pPr>
      <w:r>
        <w:t xml:space="preserve">During test, participants were asked to reconstruct each item in its spatiotemporal location as well as to determine which event type (up, down, stationary) the item underwent. To do this, participants were given an inventory of the items (an overlay on the screen) allowing them to freely select any item and its event type. As with study, participants could navigate space in on the x/y plane, and could navigate time via the reverse-time button. Context continued to change as it did during the study phase. Participants were given unlimited time to perform the reconstruction. </w:t>
      </w:r>
    </w:p>
    <w:p w14:paraId="4D791505" w14:textId="77777777"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3.2.3 </w:t>
      </w:r>
      <w:r w:rsidR="00101B0D" w:rsidRPr="007353F3">
        <w:rPr>
          <w:rStyle w:val="IntenseEmphasis"/>
          <w:i w:val="0"/>
          <w:iCs w:val="0"/>
          <w:color w:val="6E6E6E" w:themeColor="accent1" w:themeShade="7F"/>
        </w:rPr>
        <w:t>Analysis Metrics</w:t>
      </w:r>
    </w:p>
    <w:p w14:paraId="39283BB5" w14:textId="77777777" w:rsidR="00101B0D" w:rsidRDefault="00101B0D" w:rsidP="00AA15F8">
      <w:pPr>
        <w:spacing w:line="360" w:lineRule="auto"/>
      </w:pPr>
      <w:r>
        <w:t>Four primary analysis methods were used to evaluate reconstruction performance. First, a naïve misplacement distance error was computed across trials to confirm that participants were improving in all primary sources of information (spatial, temporal, and event type). Misplacement along continuous variables (space and time) was computed via the sum of the Euclidean distance between all placed items and their expected locations. The number of correct event types was determined by a simple comparison of the chosen event type to the expected (studied) event type for each item (i.e. summing the number they got wrong). Additionally, the participant navigation distance in space and time (separately) was observed across trials, during study to confirm that the study-time behavior was also improving. This spatial and temporal navigation distance was computed via the Euclidean distance between all points traversed by the participant in space (i.e. spatial distance in meters) and in time (i.e. temporal distance in seconds).</w:t>
      </w:r>
    </w:p>
    <w:p w14:paraId="578765E5" w14:textId="77777777" w:rsidR="00101B0D" w:rsidRDefault="00101B0D" w:rsidP="00AA15F8">
      <w:pPr>
        <w:spacing w:line="360" w:lineRule="auto"/>
      </w:pPr>
      <w:r>
        <w:t>Second, an evaluation of relational memory efficacy was performed identity-location misassignment in space and in time (Horecka et al., 2017, under review). Identity-location accuracy was evaluated by first stripping away the identity of the items and determining if each was placed in any item’s location based on a 95% within-participant confidence interval of their misplacement. Then, identities were restored to determine if items were placed in their correctly associated locations (or in another item’s location). Identity-location misassignments are the number of instances in which an item was misassigned to another item’s location within a distance which was deemed “accurate” (see Horecka et al., 2017 for details). Identity-location misassignment has previously been identified as critically dependent on the hippocampus (Horecka et al. 2017).</w:t>
      </w:r>
      <w:r w:rsidRPr="005F6753">
        <w:t xml:space="preserve"> </w:t>
      </w:r>
      <w:r>
        <w:t xml:space="preserve">In order to isolate spatial and temporal information, two separate analyses were performed using these measures. The 1D temporal axis was analyzed (where location is </w:t>
      </w:r>
      <w:r>
        <w:lastRenderedPageBreak/>
        <w:t>defined as the position along the 1D axis), and the 2D spatial axes were analyzed (where location is defined in the traditional, spatial way).</w:t>
      </w:r>
    </w:p>
    <w:p w14:paraId="005CE58D" w14:textId="77777777" w:rsidR="00101B0D" w:rsidRDefault="00101B0D" w:rsidP="00AA15F8">
      <w:pPr>
        <w:spacing w:line="360" w:lineRule="auto"/>
      </w:pPr>
      <w:r>
        <w:t xml:space="preserve">Third, the effects of context boundaries on temporal memory distances were evaluated by normalizing the pairwise distance between within and across context items (dividing their reconstructed distance by the expected distance) then mean-centering to make 0 represent a perfect placement (i.e. d&gt;0 represent items placed further than expected, and d&lt;0 represent items placed closer than expected). </w:t>
      </w:r>
    </w:p>
    <w:p w14:paraId="06DF0028" w14:textId="77777777" w:rsidR="00101B0D" w:rsidRDefault="00101B0D" w:rsidP="00AA15F8">
      <w:pPr>
        <w:spacing w:line="360" w:lineRule="auto"/>
      </w:pPr>
      <w:r>
        <w:t>Finally, the impact of context on relational memory errors was evaluated by determining the number of identity-location misassignments to another within-context item (i.e. the other item with which it shared a temporal context) or an across-context item. Chance level for within- and across-context misassignments were computed by taking the number of identity-location permutations for within and across context identity-location pairs. The two items which had no temporal context were excluded from this part of the analysis, and, therefore, the chance levels were 8/8</w:t>
      </w:r>
      <w:r w:rsidRPr="007C6B14">
        <w:rPr>
          <w:i/>
        </w:rPr>
        <w:t>P</w:t>
      </w:r>
      <w:r>
        <w:t>2 and 1-8/8</w:t>
      </w:r>
      <w:r w:rsidRPr="007C6B14">
        <w:rPr>
          <w:i/>
        </w:rPr>
        <w:t>P</w:t>
      </w:r>
      <w:r>
        <w:t xml:space="preserve">2, or 0.143 and </w:t>
      </w:r>
      <w:r w:rsidRPr="0073570F">
        <w:t>0.857</w:t>
      </w:r>
      <w:r>
        <w:t>, respectively, where n</w:t>
      </w:r>
      <w:r w:rsidRPr="007C6B14">
        <w:rPr>
          <w:i/>
        </w:rPr>
        <w:t>P</w:t>
      </w:r>
      <w:r>
        <w:t>r represents the number of r-length permutations of n items and the number 8 is due to the 4 contexts containing 2 possible within-context misassignments each (i.e. items a and b within a context can be misassigned a</w:t>
      </w:r>
      <w:r>
        <w:sym w:font="Wingdings" w:char="F0E0"/>
      </w:r>
      <w:r>
        <w:t>b’s location or b</w:t>
      </w:r>
      <w:r>
        <w:sym w:font="Wingdings" w:char="F0E0"/>
      </w:r>
      <w:r>
        <w:t>a’s location).</w:t>
      </w:r>
    </w:p>
    <w:p w14:paraId="3415BF46" w14:textId="77777777" w:rsidR="00101B0D" w:rsidRPr="007353F3" w:rsidRDefault="007353F3" w:rsidP="007353F3">
      <w:pPr>
        <w:pStyle w:val="Heading3"/>
        <w:rPr>
          <w:rStyle w:val="IntenseEmphasis"/>
          <w:i w:val="0"/>
          <w:iCs w:val="0"/>
          <w:color w:val="6E6E6E" w:themeColor="accent1" w:themeShade="7F"/>
        </w:rPr>
      </w:pPr>
      <w:r w:rsidRPr="007353F3">
        <w:rPr>
          <w:rStyle w:val="IntenseEmphasis"/>
          <w:i w:val="0"/>
          <w:iCs w:val="0"/>
          <w:color w:val="6E6E6E" w:themeColor="accent1" w:themeShade="7F"/>
        </w:rPr>
        <w:t xml:space="preserve">3.2.4 </w:t>
      </w:r>
      <w:r w:rsidR="00101B0D" w:rsidRPr="007353F3">
        <w:rPr>
          <w:rStyle w:val="IntenseEmphasis"/>
          <w:i w:val="0"/>
          <w:iCs w:val="0"/>
          <w:color w:val="6E6E6E" w:themeColor="accent1" w:themeShade="7F"/>
        </w:rPr>
        <w:t>Statistical Analysis</w:t>
      </w:r>
    </w:p>
    <w:p w14:paraId="41579FE3" w14:textId="77777777" w:rsidR="00101B0D" w:rsidRDefault="00101B0D" w:rsidP="00AA15F8">
      <w:pPr>
        <w:spacing w:line="360" w:lineRule="auto"/>
      </w:pPr>
      <w:r>
        <w:t>All analyses which compare trial-by-trial performance use repeated measures analysis of variance using SPSS. Where appropriate, Huynh-Feldt correction was applied. Comparisons which involved collapsing performance across trials or comparing trial-over-trial performance used either paired-sample, two-tailed t-tests or one-sample, two-tailed t-tests (for comparison to expected chance values). All tests used an alpha value of 0.05 to determine significance.</w:t>
      </w:r>
    </w:p>
    <w:p w14:paraId="599D8C49" w14:textId="77777777" w:rsidR="00101B0D" w:rsidRDefault="007353F3" w:rsidP="00101B0D">
      <w:pPr>
        <w:pStyle w:val="Heading2"/>
      </w:pPr>
      <w:bookmarkStart w:id="26" w:name="_Toc505879087"/>
      <w:r>
        <w:t xml:space="preserve">3.3 </w:t>
      </w:r>
      <w:r w:rsidR="00101B0D">
        <w:t>Results</w:t>
      </w:r>
      <w:bookmarkEnd w:id="26"/>
    </w:p>
    <w:p w14:paraId="0C1BB353" w14:textId="77777777"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3.3.1 </w:t>
      </w:r>
      <w:r w:rsidR="00101B0D" w:rsidRPr="007353F3">
        <w:rPr>
          <w:rStyle w:val="IntenseEmphasis"/>
          <w:i w:val="0"/>
          <w:iCs w:val="0"/>
          <w:color w:val="6E6E6E" w:themeColor="accent1" w:themeShade="7F"/>
        </w:rPr>
        <w:t>Overall Accuracy and Navigation (Misplacement Measures and Navigation Distance)</w:t>
      </w:r>
    </w:p>
    <w:p w14:paraId="1DBB32B9" w14:textId="77777777" w:rsidR="003E19B9" w:rsidRDefault="00101B0D" w:rsidP="00AA15F8">
      <w:pPr>
        <w:spacing w:line="360" w:lineRule="auto"/>
      </w:pPr>
      <w:r>
        <w:t xml:space="preserve">A 4 by 3 repeated measures ANOVAs (trial number by test domain; i.e. space, time, and event type) across trials (1-4) revealed that accuracy in both space and time as well as event type improved significantly across trials (main effect of trial F(2, 167)=252.86, p&lt;0.001 and significant interaction between domain and trial F(6, 334)=14.56, p&lt;0.001; see </w:t>
      </w:r>
      <w:r w:rsidRPr="002C0A57">
        <w:rPr>
          <w:b/>
        </w:rPr>
        <w:t xml:space="preserve">Figure </w:t>
      </w:r>
      <w:r w:rsidR="00693F41">
        <w:rPr>
          <w:b/>
        </w:rPr>
        <w:t>3.</w:t>
      </w:r>
      <w:r w:rsidRPr="002C0A57">
        <w:rPr>
          <w:b/>
        </w:rPr>
        <w:t>2</w:t>
      </w:r>
      <w:r>
        <w:t xml:space="preserve">). Follow-up t-tests between trials for space, time, and event type showed a significant decrease in misplacement in space between trials 1 and 2 (t(42)=2.90, p=0.006) and trials 2 and 3 (t(42)=3.50, p=0.001) but </w:t>
      </w:r>
      <w:r w:rsidRPr="0045168D">
        <w:rPr>
          <w:i/>
        </w:rPr>
        <w:t>not</w:t>
      </w:r>
      <w:r>
        <w:t xml:space="preserve"> trials 3 and 4 (t(42)=1.51, p=0.138); misplacement in time decreased significant between all trials (t(42)=7.77, 3.97, and 3.99, p&lt;0.001 for each trial pair); number of incorrect event types decreased significantly between trials 1 and </w:t>
      </w:r>
      <w:r>
        <w:lastRenderedPageBreak/>
        <w:t>2 (t(42)=4.61, p&lt;0.001), between trials 2 and 3 (t(42)=5.36, p&lt;0.001), and between trials 3 and 4 (t(42)=2.35, p=0.024); Finally, the amount of distance travelled in space and time also improves across trials (main effect of measure, i.e. spatial or temporal distance, F(1, 168)=268.27, p&lt;0.001 and interaction of trial and measure, F(3, 168)=19.10, p&lt;0.001). Follow-up t-tests between trials for spatial and temporal distance travelled show that spatial distance travelled decreases between all trials (t(42)=5.22, 3.07, 2.34, p&lt;0.025 for each trial pair); temporal distance travelled (i.e. number of seconds not paused at the beginning or end of the simulation) decreases across trials (t(42)=5.86, 4.12, 3.48, p&lt;=0.001 for each trial pair). Together, these analyses show improved navigation efficacy in addition to test-time memory performance across trials in the task.</w:t>
      </w:r>
    </w:p>
    <w:p w14:paraId="3195A632" w14:textId="77777777" w:rsidR="003E19B9" w:rsidRDefault="003E19B9">
      <w:r>
        <w:br w:type="page"/>
      </w:r>
    </w:p>
    <w:p w14:paraId="55158E7A" w14:textId="77777777" w:rsidR="00101B0D" w:rsidRDefault="00101B0D" w:rsidP="00101B0D">
      <w:pPr>
        <w:rPr>
          <w:rStyle w:val="IntenseEmphasis"/>
        </w:rPr>
      </w:pPr>
      <w:r>
        <w:rPr>
          <w:noProof/>
        </w:rPr>
        <w:lastRenderedPageBreak/>
        <w:drawing>
          <wp:inline distT="0" distB="0" distL="0" distR="0" wp14:anchorId="305C1FB1" wp14:editId="59389281">
            <wp:extent cx="1965960" cy="2743200"/>
            <wp:effectExtent l="0" t="0" r="15240" b="0"/>
            <wp:docPr id="265" name="Chart 26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2FCD9CC-10B3-4882-8B48-8A443438C3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Pr>
          <w:noProof/>
        </w:rPr>
        <w:drawing>
          <wp:inline distT="0" distB="0" distL="0" distR="0" wp14:anchorId="6A594A75" wp14:editId="7E8A6469">
            <wp:extent cx="1965960" cy="2743200"/>
            <wp:effectExtent l="0" t="0" r="15240" b="0"/>
            <wp:docPr id="266" name="Chart 26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8973838-2040-4B05-A224-C6AE8E552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rPr>
        <w:drawing>
          <wp:inline distT="0" distB="0" distL="0" distR="0" wp14:anchorId="1E3AFE4B" wp14:editId="583A3752">
            <wp:extent cx="1965960" cy="2743200"/>
            <wp:effectExtent l="0" t="0" r="15240" b="0"/>
            <wp:docPr id="267" name="Chart 26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8758795-8960-4CC7-A887-9E8CF5C369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3707AEA5" w14:textId="77777777" w:rsidR="00101B0D" w:rsidRDefault="00101B0D" w:rsidP="00101B0D">
      <w:pPr>
        <w:rPr>
          <w:rStyle w:val="IntenseEmphasis"/>
        </w:rPr>
      </w:pPr>
      <w:r>
        <w:rPr>
          <w:noProof/>
        </w:rPr>
        <w:drawing>
          <wp:inline distT="0" distB="0" distL="0" distR="0" wp14:anchorId="4C6927D8" wp14:editId="792A6840">
            <wp:extent cx="2953512" cy="2743200"/>
            <wp:effectExtent l="0" t="0" r="18415" b="0"/>
            <wp:docPr id="14" name="Chart 1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D93B2EF-902C-4D3C-ADAE-0129631064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6AEE56D5" wp14:editId="548625AF">
            <wp:extent cx="2953512" cy="2743200"/>
            <wp:effectExtent l="0" t="0" r="18415" b="0"/>
            <wp:docPr id="268" name="Chart 26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E31528F-B854-4AB1-B4EB-C271B60813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CC3BEFE" w14:textId="77777777" w:rsidR="00101B0D" w:rsidRDefault="00101B0D" w:rsidP="00101B0D">
      <w:pPr>
        <w:rPr>
          <w:rStyle w:val="IntenseEmphasis"/>
        </w:rPr>
      </w:pPr>
      <w:r>
        <w:rPr>
          <w:noProof/>
        </w:rPr>
        <mc:AlternateContent>
          <mc:Choice Requires="wps">
            <w:drawing>
              <wp:inline distT="0" distB="0" distL="0" distR="0" wp14:anchorId="3960919A" wp14:editId="48BE916B">
                <wp:extent cx="5754370" cy="1666875"/>
                <wp:effectExtent l="0" t="0" r="0" b="952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66875"/>
                        </a:xfrm>
                        <a:prstGeom prst="rect">
                          <a:avLst/>
                        </a:prstGeom>
                        <a:solidFill>
                          <a:srgbClr val="FFFFFF"/>
                        </a:solidFill>
                        <a:ln w="9525">
                          <a:noFill/>
                          <a:miter lim="800000"/>
                          <a:headEnd/>
                          <a:tailEnd/>
                        </a:ln>
                      </wps:spPr>
                      <wps:txbx>
                        <w:txbxContent>
                          <w:p w14:paraId="39B490B1" w14:textId="77777777" w:rsidR="00CD5B06" w:rsidRDefault="00CD5B06" w:rsidP="00101B0D">
                            <w:r>
                              <w:rPr>
                                <w:b/>
                              </w:rPr>
                              <w:t>Figure 3.2</w:t>
                            </w:r>
                            <w:r>
                              <w:t xml:space="preserve">: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w:t>
                            </w:r>
                            <w:proofErr w:type="gramStart"/>
                            <w:r>
                              <w:t>items which</w:t>
                            </w:r>
                            <w:proofErr w:type="gramEnd"/>
                            <w:r>
                              <w:t xml:space="preserve">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wps:txbx>
                      <wps:bodyPr rot="0" vert="horz" wrap="square" lIns="91440" tIns="45720" rIns="91440" bIns="45720" anchor="t" anchorCtr="0">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AE1B54" id="_x0000_s1038" type="#_x0000_t202" style="width:453.1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" stroked="f">
                <v:textbox>
                  <w:txbxContent>
                    <w:p w14:paraId="0013CE82" w14:textId="1452E181" w:rsidR="00E16C1E" w:rsidRDefault="00E16C1E"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v:textbox>
                <w10:anchorlock/>
              </v:shape>
            </w:pict>
          </mc:Fallback>
        </mc:AlternateContent>
      </w:r>
    </w:p>
    <w:p w14:paraId="3C82E1F4" w14:textId="77777777"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3.3.2 </w:t>
      </w:r>
      <w:r w:rsidR="00101B0D" w:rsidRPr="007353F3">
        <w:rPr>
          <w:rStyle w:val="IntenseEmphasis"/>
          <w:i w:val="0"/>
          <w:iCs w:val="0"/>
          <w:color w:val="6E6E6E" w:themeColor="accent1" w:themeShade="7F"/>
        </w:rPr>
        <w:t>Relational Memory Errors</w:t>
      </w:r>
    </w:p>
    <w:p w14:paraId="042312A7" w14:textId="77777777" w:rsidR="00101B0D" w:rsidRDefault="00101B0D" w:rsidP="00AA15F8">
      <w:pPr>
        <w:spacing w:line="360" w:lineRule="auto"/>
      </w:pPr>
      <w:r>
        <w:t xml:space="preserve">Relational memory errors (identity-location misassignments) were evaluated in space and time separately (see </w:t>
      </w:r>
      <w:r w:rsidRPr="002C0A57">
        <w:rPr>
          <w:b/>
        </w:rPr>
        <w:t xml:space="preserve">Figure </w:t>
      </w:r>
      <w:r w:rsidR="00693F41">
        <w:rPr>
          <w:b/>
        </w:rPr>
        <w:t>3.</w:t>
      </w:r>
      <w:r w:rsidRPr="002C0A57">
        <w:rPr>
          <w:b/>
        </w:rPr>
        <w:t>3</w:t>
      </w:r>
      <w:r>
        <w:t xml:space="preserve">), showing that significantly more relational errors were committed in time </w:t>
      </w:r>
      <w:r>
        <w:lastRenderedPageBreak/>
        <w:t xml:space="preserve">than in space (t(171)=15.82, p&lt;0.001). A 2x4 (domain, i.e. space and time, by trial number) repeated measures ANOVA was used to determine if a difference was present across trials. A main effect of domain F(1, 168)=250.62, p&lt;0.001 was found; no significant interaction was present. In space, the number of relational errors decreased significantly between trials 1 and 2 (t(42)=2.75, p&lt;0.01) but not between trials 2 and 3 or 3 and 4 (t(42)=1.86 and 1.36, p=0.07 and 0.18, respectively). In time, there was no significant difference between temporal relational errors between trials 1 and 2 (t(42)=1.3, p=0.20) but a significant difference was present between trials 2 and 4 and 3 and 4 (t(42)=2.70 and 2.32, p=0.010 and 0.025 respectively. </w:t>
      </w:r>
    </w:p>
    <w:p w14:paraId="508F4F4F" w14:textId="77777777" w:rsidR="00101B0D" w:rsidRDefault="00101B0D" w:rsidP="00101B0D">
      <w:pPr>
        <w:pStyle w:val="Subtitle"/>
        <w:rPr>
          <w:rStyle w:val="IntenseEmphasis"/>
        </w:rPr>
      </w:pPr>
      <w:r>
        <w:rPr>
          <w:rStyle w:val="IntenseEmphasis"/>
        </w:rPr>
        <w:br/>
      </w:r>
      <w:r>
        <w:rPr>
          <w:noProof/>
        </w:rPr>
        <w:drawing>
          <wp:inline distT="0" distB="0" distL="0" distR="0" wp14:anchorId="51DD92DB" wp14:editId="3C57C55C">
            <wp:extent cx="2560320" cy="3200400"/>
            <wp:effectExtent l="0" t="0" r="11430" b="0"/>
            <wp:docPr id="269" name="Chart 26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DAF90B-39CD-4CE3-9527-22175DCFBE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noProof/>
        </w:rPr>
        <w:drawing>
          <wp:inline distT="0" distB="0" distL="0" distR="0" wp14:anchorId="0E3B202F" wp14:editId="0D4E62AD">
            <wp:extent cx="3337560" cy="3200400"/>
            <wp:effectExtent l="0" t="0" r="15240" b="0"/>
            <wp:docPr id="270" name="Chart 270">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1D021D4-ACBD-48FB-83E8-6613014989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4E25DD8" w14:textId="77777777" w:rsidR="00101B0D" w:rsidRDefault="00101B0D" w:rsidP="00101B0D">
      <w:pPr>
        <w:pStyle w:val="Subtitle"/>
        <w:rPr>
          <w:rStyle w:val="IntenseEmphasis"/>
        </w:rPr>
      </w:pPr>
      <w:r>
        <w:rPr>
          <w:noProof/>
        </w:rPr>
        <mc:AlternateContent>
          <mc:Choice Requires="wps">
            <w:drawing>
              <wp:inline distT="0" distB="0" distL="0" distR="0" wp14:anchorId="132C31C9" wp14:editId="217EA292">
                <wp:extent cx="5754370" cy="847725"/>
                <wp:effectExtent l="0" t="0" r="0" b="9525"/>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5D8448F2" w14:textId="77777777" w:rsidR="00CD5B06" w:rsidRDefault="00CD5B06" w:rsidP="00101B0D">
                            <w:r>
                              <w:rPr>
                                <w:b/>
                              </w:rPr>
                              <w:t>Figure 3.3</w:t>
                            </w:r>
                            <w:r>
                              <w:t xml:space="preserve">: Relational memory errors were evaluated in both space and time independently by measuring the number of </w:t>
                            </w:r>
                            <w:proofErr w:type="gramStart"/>
                            <w:r>
                              <w:t>items which</w:t>
                            </w:r>
                            <w:proofErr w:type="gramEnd"/>
                            <w:r>
                              <w:t xml:space="preserve"> were assigned to another item’s location (i.e. a </w:t>
                            </w:r>
                            <w:proofErr w:type="spellStart"/>
                            <w:r>
                              <w:t>misbinding</w:t>
                            </w:r>
                            <w:proofErr w:type="spellEnd"/>
                            <w:r>
                              <w:t>). The number of these errors in time was greater than the number in space. This difference did not change across trials, though both errors decreased as accuracy improved.</w:t>
                            </w:r>
                          </w:p>
                        </w:txbxContent>
                      </wps:txbx>
                      <wps:bodyPr rot="0" vert="horz" wrap="square" lIns="91440" tIns="45720" rIns="91440" bIns="45720" anchor="t" anchorCtr="0">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DEBC2B" id="_x0000_s1039"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jGHp9SMCAAAlBAAADgAAAAAAAAAAAAAAAAAuAgAAZHJzL2Uyb0RvYy54bWxQ&#10;SwECLQAUAAYACAAAACEApzz/ENsAAAAFAQAADwAAAAAAAAAAAAAAAAB9BAAAZHJzL2Rvd25yZXYu&#10;eG1sUEsFBgAAAAAEAAQA8wAAAIUFAAAAAA==&#10;" stroked="f">
                <v:textbox>
                  <w:txbxContent>
                    <w:p w14:paraId="12E60022" w14:textId="3C475ED4" w:rsidR="00E16C1E" w:rsidRDefault="00E16C1E" w:rsidP="00101B0D">
                      <w:r>
                        <w:rPr>
                          <w:b/>
                        </w:rPr>
                        <w:t>Figure 3.3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v:textbox>
                <w10:anchorlock/>
              </v:shape>
            </w:pict>
          </mc:Fallback>
        </mc:AlternateContent>
      </w:r>
    </w:p>
    <w:p w14:paraId="1B3700A3" w14:textId="77777777"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3.3.3 </w:t>
      </w:r>
      <w:r w:rsidR="00101B0D" w:rsidRPr="007353F3">
        <w:rPr>
          <w:rStyle w:val="IntenseEmphasis"/>
          <w:i w:val="0"/>
          <w:iCs w:val="0"/>
          <w:color w:val="6E6E6E" w:themeColor="accent1" w:themeShade="7F"/>
        </w:rPr>
        <w:t>Temporal Context Boundary Effects</w:t>
      </w:r>
    </w:p>
    <w:p w14:paraId="28202689" w14:textId="77777777" w:rsidR="00101B0D" w:rsidRDefault="00101B0D" w:rsidP="00AA15F8">
      <w:pPr>
        <w:spacing w:line="360" w:lineRule="auto"/>
      </w:pPr>
      <w:r>
        <w:t xml:space="preserve">To evaluate temporal context boundary effects, only items that had been placed in their correct context were considered. A strong temporal context boundary effect (see </w:t>
      </w:r>
      <w:r w:rsidRPr="001F32FF">
        <w:rPr>
          <w:b/>
        </w:rPr>
        <w:t xml:space="preserve">Figure </w:t>
      </w:r>
      <w:r w:rsidR="00693F41">
        <w:rPr>
          <w:b/>
        </w:rPr>
        <w:t>3.</w:t>
      </w:r>
      <w:r w:rsidRPr="001F32FF">
        <w:rPr>
          <w:b/>
        </w:rPr>
        <w:t>4</w:t>
      </w:r>
      <w:r>
        <w:t xml:space="preserve">) was observed that within-context items were placed closer together than across context items in time (paired sample t-test; t(109)=9.78, p&lt;0.001). This effect was numerically larger for the across context distances, but both within and across differed significantly from 0 (t(42)=16.02, p&lt;0.001 and t(42)=10.61, p&lt;0.001, </w:t>
      </w:r>
      <w:r>
        <w:lastRenderedPageBreak/>
        <w:t>respectively). A 2x4 (within and across by trial number) repeated measures ANOVA was used to compare within and across over trials. A significant main effect of within vs. across was found (F(1, 106)=80.84, p&lt;0.001) but no interaction effect was present. No significant mai</w:t>
      </w:r>
      <w:r w:rsidR="00F075F7">
        <w:t xml:space="preserve">n effect of trial was present. </w:t>
      </w:r>
    </w:p>
    <w:p w14:paraId="74732DE2" w14:textId="77777777" w:rsidR="00101B0D" w:rsidRDefault="00101B0D" w:rsidP="00101B0D">
      <w:r w:rsidRPr="009C752E">
        <w:rPr>
          <w:noProof/>
        </w:rPr>
        <w:drawing>
          <wp:inline distT="0" distB="0" distL="0" distR="0" wp14:anchorId="122F7782" wp14:editId="4208801B">
            <wp:extent cx="2560320" cy="3200400"/>
            <wp:effectExtent l="0" t="0" r="11430" b="0"/>
            <wp:docPr id="271" name="Chart 27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15906E-DB34-40F8-80BD-7CEC68C737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Pr="009C752E">
        <w:rPr>
          <w:noProof/>
        </w:rPr>
        <w:drawing>
          <wp:inline distT="0" distB="0" distL="0" distR="0" wp14:anchorId="5B276965" wp14:editId="12031C83">
            <wp:extent cx="3337560" cy="3200400"/>
            <wp:effectExtent l="0" t="0" r="15240" b="0"/>
            <wp:docPr id="272" name="Chart 27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EFE98A-FEEF-4490-A986-9ABA91F0D6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1B42853" w14:textId="77777777" w:rsidR="00101B0D" w:rsidRDefault="00101B0D" w:rsidP="00101B0D">
      <w:pPr>
        <w:rPr>
          <w:rStyle w:val="IntenseEmphasis"/>
        </w:rPr>
      </w:pPr>
      <w:r>
        <w:rPr>
          <w:noProof/>
        </w:rPr>
        <mc:AlternateContent>
          <mc:Choice Requires="wps">
            <w:drawing>
              <wp:inline distT="0" distB="0" distL="0" distR="0" wp14:anchorId="1C6998BF" wp14:editId="1A1591FC">
                <wp:extent cx="5754370" cy="847725"/>
                <wp:effectExtent l="0" t="0" r="0" b="952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90278DC" w14:textId="77777777" w:rsidR="00CD5B06" w:rsidRDefault="00CD5B06"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wps:txbx>
                      <wps:bodyPr rot="0" vert="horz" wrap="square" lIns="91440" tIns="45720" rIns="91440" bIns="45720" anchor="t" anchorCtr="0">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F0E0DF" id="_x0000_s1040"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wfbqNiMCAAAlBAAADgAAAAAAAAAAAAAAAAAuAgAAZHJzL2Uyb0RvYy54bWxQ&#10;SwECLQAUAAYACAAAACEApzz/ENsAAAAFAQAADwAAAAAAAAAAAAAAAAB9BAAAZHJzL2Rvd25yZXYu&#10;eG1sUEsFBgAAAAAEAAQA8wAAAIUFAAAAAA==&#10;" stroked="f">
                <v:textbox>
                  <w:txbxContent>
                    <w:p w14:paraId="1C9FE6F5" w14:textId="3F37A363" w:rsidR="00E16C1E" w:rsidRDefault="00E16C1E"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v:textbox>
                <w10:anchorlock/>
              </v:shape>
            </w:pict>
          </mc:Fallback>
        </mc:AlternateContent>
      </w:r>
      <w:r>
        <w:rPr>
          <w:rStyle w:val="IntenseEmphasis"/>
        </w:rPr>
        <w:br/>
      </w:r>
      <w:r w:rsidR="007353F3">
        <w:rPr>
          <w:rStyle w:val="Heading3Char"/>
        </w:rPr>
        <w:t xml:space="preserve">3.3.4 </w:t>
      </w:r>
      <w:r w:rsidRPr="00101B0D">
        <w:rPr>
          <w:rStyle w:val="Heading3Char"/>
        </w:rPr>
        <w:t>Effect of Context on Relational Memory Errors</w:t>
      </w:r>
    </w:p>
    <w:p w14:paraId="777B96F2" w14:textId="77777777" w:rsidR="003E19B9" w:rsidRDefault="00101B0D" w:rsidP="00AA15F8">
      <w:pPr>
        <w:spacing w:line="360" w:lineRule="auto"/>
      </w:pPr>
      <w:r>
        <w:t xml:space="preserve">Finally, when evaluating the identity-location misassignments (i.e. the number of items placed in another item’s location) within vs. across contexts, within-context items were misassigned to each other’s locations far more often than would be expected by chance (t(42)=14.63, p&lt;0.001 for across and t(42)=8.76, p&lt;0.001 for within), suggesting that the contexts biased the relational memory representation, causing confusing between within-context temporal item locations (see </w:t>
      </w:r>
      <w:r w:rsidRPr="001F32FF">
        <w:rPr>
          <w:b/>
        </w:rPr>
        <w:t xml:space="preserve">Figure </w:t>
      </w:r>
      <w:r w:rsidR="00693F41">
        <w:rPr>
          <w:b/>
        </w:rPr>
        <w:t>3.</w:t>
      </w:r>
      <w:r w:rsidRPr="001F32FF">
        <w:rPr>
          <w:b/>
        </w:rPr>
        <w:t>5</w:t>
      </w:r>
      <w:r>
        <w:t xml:space="preserve">). A 2x4 repeated measures ANOVA (within and across by trial number) was performed to examine this effect trial-over-trial. An interaction effect of within and across context misassignment proportion and trial was found (F(3, 147)=12.12, p&lt;0.001). Follow-up t-tests showed a significant increase in within-context misassignments between trials 1 and 2 (t(38)=-2.81, p&lt;0.01) and trials 2 and 3 (t(36)=-4.196, p&lt;0.001) but </w:t>
      </w:r>
      <w:r w:rsidRPr="00031B25">
        <w:t>not</w:t>
      </w:r>
      <w:r>
        <w:t xml:space="preserve"> trials 3 and 4 (t(30)=0.53, p=0.60). An opposite pattern can be observed on the across-</w:t>
      </w:r>
      <w:r>
        <w:lastRenderedPageBreak/>
        <w:t xml:space="preserve">context misassignment proportion as they are one minus each other. To determine if this effect is present in the absolute number of items being misassigned, another 2x4 repeated measures ANOVA was performed on the number of items to be misassigned within or across context. A main effect of within and across context measures was found (F(1, 168)=5.74, p=0.02) as well as an interaction between within and across context and trial (F(3, 168)=11.42, p&lt;0.001). Follow-up t-tests show a significant increase in within-context misassignments between trials 1 and 2 (t(42)=-2.34, p=0.024) but not significant increase between trials 2 and 3 or 3 and 4 (t(42)=-1.11 and 1.50, p=0.27 and 0.14, respectively). A significant decrease in across context misassignment was seen between trials 1 and 2 (t(42)=3.44, p=0.001) and trials 2 and 3 (t(42)=4.61, p&lt;0.001) but not trials 3 and 4 (t(42)=1.40, p=0.17. </w:t>
      </w:r>
    </w:p>
    <w:p w14:paraId="5B5AB4DB" w14:textId="77777777" w:rsidR="003E19B9" w:rsidRDefault="003E19B9">
      <w:r>
        <w:br w:type="page"/>
      </w:r>
    </w:p>
    <w:p w14:paraId="41D9188A" w14:textId="77777777" w:rsidR="00101B0D" w:rsidRDefault="00101B0D" w:rsidP="00101B0D">
      <w:r>
        <w:rPr>
          <w:noProof/>
        </w:rPr>
        <w:lastRenderedPageBreak/>
        <w:drawing>
          <wp:inline distT="0" distB="0" distL="0" distR="0" wp14:anchorId="488E25AC" wp14:editId="10480902">
            <wp:extent cx="2560320" cy="3200400"/>
            <wp:effectExtent l="0" t="0" r="11430" b="0"/>
            <wp:docPr id="273" name="Chart 27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D40E294-0913-4ADD-B374-D4853C29EB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368E5D2E" wp14:editId="0E99842E">
            <wp:extent cx="3337560" cy="3200400"/>
            <wp:effectExtent l="0" t="0" r="15240" b="0"/>
            <wp:docPr id="274" name="Chart 27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35708B6-1308-44DB-82DB-C7E081B0F6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08F3DF3" w14:textId="77777777" w:rsidR="00101B0D" w:rsidRDefault="00101B0D" w:rsidP="00101B0D">
      <w:pPr>
        <w:jc w:val="right"/>
      </w:pPr>
      <w:r>
        <w:rPr>
          <w:noProof/>
        </w:rPr>
        <w:drawing>
          <wp:inline distT="0" distB="0" distL="0" distR="0" wp14:anchorId="3270A3B7" wp14:editId="26457681">
            <wp:extent cx="5928360" cy="2895600"/>
            <wp:effectExtent l="0" t="0" r="15240" b="0"/>
            <wp:docPr id="275" name="Chart 27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5975FB3-7618-4952-A07C-E3E8B551CF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248689F" w14:textId="77777777" w:rsidR="00101B0D" w:rsidRDefault="00101B0D" w:rsidP="00101B0D">
      <w:pPr>
        <w:rPr>
          <w:rStyle w:val="Heading1Char"/>
        </w:rPr>
      </w:pPr>
      <w:r>
        <w:rPr>
          <w:noProof/>
        </w:rPr>
        <mc:AlternateContent>
          <mc:Choice Requires="wps">
            <w:drawing>
              <wp:inline distT="0" distB="0" distL="0" distR="0" wp14:anchorId="51DFF03B" wp14:editId="170FD836">
                <wp:extent cx="5754370" cy="1581150"/>
                <wp:effectExtent l="0" t="0" r="0" b="0"/>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81150"/>
                        </a:xfrm>
                        <a:prstGeom prst="rect">
                          <a:avLst/>
                        </a:prstGeom>
                        <a:solidFill>
                          <a:srgbClr val="FFFFFF"/>
                        </a:solidFill>
                        <a:ln w="9525">
                          <a:noFill/>
                          <a:miter lim="800000"/>
                          <a:headEnd/>
                          <a:tailEnd/>
                        </a:ln>
                      </wps:spPr>
                      <wps:txbx>
                        <w:txbxContent>
                          <w:p w14:paraId="40BA04EC" w14:textId="77777777" w:rsidR="00CD5B06" w:rsidRDefault="00CD5B06" w:rsidP="00101B0D">
                            <w:r>
                              <w:rPr>
                                <w:b/>
                              </w:rPr>
                              <w:t>Figure 3.5</w:t>
                            </w:r>
                            <w:r>
                              <w:t xml:space="preserve">: The proportion of </w:t>
                            </w:r>
                            <w:proofErr w:type="gramStart"/>
                            <w:r>
                              <w:t>items which</w:t>
                            </w:r>
                            <w:proofErr w:type="gramEnd"/>
                            <w:r>
                              <w:t xml:space="preserve"> have been assigned to another item’s location within vs. across context. Although the within context items should be </w:t>
                            </w:r>
                            <w:proofErr w:type="spellStart"/>
                            <w:r>
                              <w:t>misassigned</w:t>
                            </w:r>
                            <w:proofErr w:type="spellEnd"/>
                            <w:r>
                              <w:t xml:space="preserve"> to each other’s locations by chance at a rate of approximately 14%, we see a substantially higher occurrence of &gt;40%. Interestingly, this effect only gets stronger across trials despite improved accuracy across all non-context based error metrics (including number of </w:t>
                            </w:r>
                            <w:proofErr w:type="spellStart"/>
                            <w:r>
                              <w:t>misbound</w:t>
                            </w:r>
                            <w:proofErr w:type="spellEnd"/>
                            <w:r>
                              <w:t xml:space="preserve"> items). Note that this same pattern is present when the </w:t>
                            </w:r>
                            <w:proofErr w:type="gramStart"/>
                            <w:r>
                              <w:t>number of items assigned within versus across are</w:t>
                            </w:r>
                            <w:proofErr w:type="gramEnd"/>
                            <w:r>
                              <w:t xml:space="preserve"> compared directly (rather than as a proportion of the overall errors).</w:t>
                            </w:r>
                          </w:p>
                        </w:txbxContent>
                      </wps:txbx>
                      <wps:bodyPr rot="0" vert="horz" wrap="square" lIns="91440" tIns="45720" rIns="91440" bIns="45720" anchor="t" anchorCtr="0">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F9DBBD" id="_x0000_s1041" type="#_x0000_t202" style="width:453.1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" stroked="f">
                <v:textbox>
                  <w:txbxContent>
                    <w:p w14:paraId="3D6BF487" w14:textId="63B8B8D1" w:rsidR="00E16C1E" w:rsidRDefault="00E16C1E"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v:textbox>
                <w10:anchorlock/>
              </v:shape>
            </w:pict>
          </mc:Fallback>
        </mc:AlternateContent>
      </w:r>
    </w:p>
    <w:p w14:paraId="3EE27155" w14:textId="77777777" w:rsidR="00101B0D" w:rsidRDefault="007353F3" w:rsidP="00101B0D">
      <w:pPr>
        <w:pStyle w:val="Heading2"/>
        <w:rPr>
          <w:rStyle w:val="Heading1Char"/>
        </w:rPr>
      </w:pPr>
      <w:bookmarkStart w:id="27" w:name="_Toc505879088"/>
      <w:r>
        <w:rPr>
          <w:rStyle w:val="Heading1Char"/>
        </w:rPr>
        <w:lastRenderedPageBreak/>
        <w:t xml:space="preserve">3.4 </w:t>
      </w:r>
      <w:r w:rsidR="00101B0D" w:rsidRPr="007717E1">
        <w:rPr>
          <w:rStyle w:val="Heading1Char"/>
        </w:rPr>
        <w:t>Discussion</w:t>
      </w:r>
      <w:bookmarkEnd w:id="27"/>
    </w:p>
    <w:p w14:paraId="10228DFE" w14:textId="77777777" w:rsidR="00101B0D" w:rsidRDefault="00101B0D" w:rsidP="00AA15F8">
      <w:pPr>
        <w:spacing w:line="360" w:lineRule="auto"/>
      </w:pPr>
      <w:r>
        <w:t xml:space="preserve">In this work, we used a novel spatiotemporal reconstruction task to determine if, when space and time are put on a more equal footing, spatial and temporal relational memory errors would be committed with equal frequency. Furthermore, this work examined if, when a timeline of events can be explored omnidirectionally, the impact of context on distance judgements in time and the subsequent effect on order memory were consistent with previous findings on context boundary effects. This manipulation is critical for theories of the impact of contextual boundaries on memory as individuals can often re-explore across real-world boundaries arbitrarily. We found that, in this task, relational memory errors in time occurred far more frequently than relational memory errors in space. Context boundary effects were found in time such that within context items were judged to be closer together in time than across context items. Finally, we found that relational memory errors in time were influenced by contextual information as items were misassigned to within context locations far more often than expected by chance. Together, this evidence points to a deep interplay between relational and contextual information in both a spatial and temporal domain, and this evidence suggests that temporal representations in memory may be somehow distinct from spatial representations given the huge disparity between memory in each domain even when they are both able to be explored and sampled similarly. This difference may depend on task demands, and, given that participant performance on temporal measures of relational memory were improving across each trial, it is possible that if more trials were provided, this difference would be eliminated. </w:t>
      </w:r>
    </w:p>
    <w:p w14:paraId="18AE0106" w14:textId="77777777" w:rsidR="00101B0D" w:rsidRDefault="00101B0D" w:rsidP="00AA15F8">
      <w:pPr>
        <w:spacing w:line="360" w:lineRule="auto"/>
      </w:pPr>
      <w:r>
        <w:t xml:space="preserve">The hippocampus is critical for integrating information into relations representations to aid in flexible memory utilization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101B0D">
        <w:rPr>
          <w:noProof/>
        </w:rPr>
        <w:t>(Neal J. Cohen &amp; Eichenbaum, 1993)</w:t>
      </w:r>
      <w:r>
        <w:fldChar w:fldCharType="end"/>
      </w:r>
      <w:r>
        <w:t xml:space="preserve">. Its role in episodic memory in humans has been established through work with hippocampal damaged patients who have a pervasive inability to create new episodic memories. Additionally, in humans, some evidence shows the flexibility of the hippocampus’ potential involvement in real-world representations of space and time, even across long distances </w:t>
      </w:r>
      <w:r>
        <w:fldChar w:fldCharType="begin" w:fldLock="1"/>
      </w:r>
      <w:r w:rsidR="007C3648">
        <w:instrText>ADDIN CSL_CITATION { "citationItems" : [ { "id" : "ITEM-1", "itemData" : { "DOI" : "10.1073/pnas.1507104112", "ISBN" : "1215421109", "ISSN" : "0027-8424", "PMID" : "26283350", "abstract" : "Memory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"author" : [ { "dropping-particle" : "", "family" : "Nielson", "given" : "Dylan M.", "non-dropping-particle" : "", "parse-names" : false, "suffix" : "" }, { "dropping-particle" : "", "family" : "Smith", "given" : "Troy A.", "non-dropping-particle" : "", "parse-names" : false, "suffix" : "" }, { "dropping-particle" : "", "family" : "Sreekumar", "given" : "Vishnu", "non-dropping-particle" : "", "parse-names" : false, "suffix" : "" }, { "dropping-particle" : "", "family" : "Dennis", "given" : "Simon", "non-dropping-particle" : "", "parse-names" : false, "suffix" : "" }, { "dropping-particle" : "", "family" : "Sederberg", "given" : "Per B.", "non-dropping-particle" : "", "parse-names" : false, "suffix" : "" } ], "container-title" : "Proceedings of the National Academy of Sciences", "id" : "ITEM-1", "issue" : "35", "issued" : { "date-parts" : [ [ "2015", "9", "1" ] ] }, "page" : "11078-11083", "publisher" : "National Academy of Sciences", "title" : "Human hippocampus represents space and time during retrieval of real-world memories", "type" : "article-journal", "volume" : "112" }, "uris" : [ "http://www.mendeley.com/documents/?uuid=099c76f5-87fc-4875-94ee-e4bb2f8699dc" ] } ], "mendeley" : { "formattedCitation" : "(Nielson, Smith, Sreekumar, Dennis, &amp; Sederberg, 2015)", "plainTextFormattedCitation" : "(Nielson, Smith, Sreekumar, Dennis, &amp; Sederberg, 2015)", "previouslyFormattedCitation" : "(Nielson, Smith, Sreekumar, Dennis, &amp; Sederberg, 2015)" }, "properties" : {  }, "schema" : "https://github.com/citation-style-language/schema/raw/master/csl-citation.json" }</w:instrText>
      </w:r>
      <w:r>
        <w:fldChar w:fldCharType="separate"/>
      </w:r>
      <w:r w:rsidRPr="00232B87">
        <w:rPr>
          <w:noProof/>
        </w:rPr>
        <w:t>(Nielson, Smith, Sreekumar, Dennis, &amp; Sederberg, 2015)</w:t>
      </w:r>
      <w:r>
        <w:fldChar w:fldCharType="end"/>
      </w:r>
      <w:r>
        <w:t xml:space="preserve">. In rodents, cells which fire in association with space (i.e. place cells; </w:t>
      </w:r>
      <w:r>
        <w:fldChar w:fldCharType="begin" w:fldLock="1"/>
      </w:r>
      <w:r w:rsidR="004C7410">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"ITEM-2", "issue" : "1", "issued" : { "date-parts" : [ [ "1971", "11" ] ] }, "page" : "171-175", "title" : "The hippocampus as a spatial map. Preliminary evidence from unit activity in the freely-moving rat", "type" : "article-journal", "volume" : "34" }, "uris" : [ "http://www.mendeley.com/documents/?uuid=e7f2d7b0-7fac-45b2-8c25-75da9ef31edb" ] } ], "mendeley" : { "formattedCitation" : "(J. O\u2019Keefe &amp; Dostrovsky, 1971; John O\u2019Keefe &amp; Nadel, 1978)", "manualFormatting" : "J. O\u2019Keefe &amp; Dostrovsky, 1971; John O\u2019Keefe &amp; Nadel, 1978", "plainTextFormattedCitation" : "(J. O\u2019Keefe &amp; Dostrovsky, 1971; John O\u2019Keefe &amp; Nadel, 1978)", "previouslyFormattedCitation" : "(J. O\u2019Keefe &amp; Dostrovsky, 1971; John O\u2019Keefe &amp; Nadel, 1978)" }, "properties" : {  }, "schema" : "https://github.com/citation-style-language/schema/raw/master/csl-citation.json" }</w:instrText>
      </w:r>
      <w:r>
        <w:fldChar w:fldCharType="separate"/>
      </w:r>
      <w:r w:rsidRPr="00753DCA">
        <w:rPr>
          <w:noProof/>
        </w:rPr>
        <w:t>J. O’Keefe &amp; Dostrovsky, 1971; John O’Keefe &amp; Nadel, 1978</w:t>
      </w:r>
      <w:r>
        <w:fldChar w:fldCharType="end"/>
      </w:r>
      <w:r>
        <w:t xml:space="preserve">),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"(i.e., time cells; B. Kraus, Robinson, White, Eichenbaum, &amp; Hasselmo, 2013)", "plainTextFormattedCitation" : "(B. Kraus et al., 2013)", "previouslyFormattedCitation" : "(B. Kraus et al., 2013)" }, "properties" : {  }, "schema" : "https://github.com/citation-style-language/schema/raw/master/csl-citation.json" }</w:instrText>
      </w:r>
      <w:r>
        <w:fldChar w:fldCharType="separate"/>
      </w:r>
      <w:r w:rsidRPr="00232B87">
        <w:rPr>
          <w:noProof/>
        </w:rPr>
        <w:t>(</w:t>
      </w:r>
      <w:r>
        <w:rPr>
          <w:noProof/>
        </w:rPr>
        <w:t xml:space="preserve">i.e., time cells; </w:t>
      </w:r>
      <w:r w:rsidRPr="00232B87">
        <w:rPr>
          <w:noProof/>
        </w:rPr>
        <w:t>B. Kraus, Robinson, White, Eichenbaum, &amp; Hasselmo, 2013)</w:t>
      </w:r>
      <w:r>
        <w:fldChar w:fldCharType="end"/>
      </w:r>
      <w:r>
        <w:t xml:space="preserve">, and distance </w:t>
      </w:r>
      <w:r>
        <w:fldChar w:fldCharType="begin" w:fldLock="1"/>
      </w:r>
      <w:r w:rsidR="007C3648">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4C7410" w:rsidRPr="004C7410">
        <w:rPr>
          <w:noProof/>
        </w:rPr>
        <w:t>(B. J. J. Kraus et al., 2015)</w:t>
      </w:r>
      <w:r>
        <w:fldChar w:fldCharType="end"/>
      </w:r>
      <w:r>
        <w:t xml:space="preserve"> have been identified in the hippocampus and its role in navigation </w:t>
      </w:r>
      <w:r>
        <w:fldChar w:fldCharType="begin" w:fldLock="1"/>
      </w:r>
      <w:r w:rsidR="002B7776">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"manualFormatting" : "(e.g., Eichenbaum, 2017)", "plainTextFormattedCitation" : "(Howard Eichenbaum, 2017b)", "previouslyFormattedCitation" : "(Howard Eichenbaum, 2017b)" }, "properties" : {  }, "schema" : "https://github.com/citation-style-language/schema/raw/master/csl-citation.json" }</w:instrText>
      </w:r>
      <w:r>
        <w:fldChar w:fldCharType="separate"/>
      </w:r>
      <w:r w:rsidRPr="00232B87">
        <w:rPr>
          <w:noProof/>
        </w:rPr>
        <w:t>(</w:t>
      </w:r>
      <w:r>
        <w:rPr>
          <w:noProof/>
        </w:rPr>
        <w:t xml:space="preserve">e.g., </w:t>
      </w:r>
      <w:r w:rsidRPr="00232B87">
        <w:rPr>
          <w:noProof/>
        </w:rPr>
        <w:t>Eichenbaum, 2017)</w:t>
      </w:r>
      <w:r>
        <w:fldChar w:fldCharType="end"/>
      </w:r>
      <w:r>
        <w:t xml:space="preserve"> has been well established. In line with these observations, some have proposed that space and time make up a scaffolding upon which episodic memories are formed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232B87">
        <w:rPr>
          <w:noProof/>
        </w:rPr>
        <w:t>(Ekstrom &amp; Ranganath, 2017)</w:t>
      </w:r>
      <w:r>
        <w:fldChar w:fldCharType="end"/>
      </w:r>
      <w:r>
        <w:t xml:space="preserve">. It is not clear, however, if space and time are coded together, as a unified space-time manifold, or if information is bound to each independently of one another. The evidence here cannot completely disentangle these </w:t>
      </w:r>
      <w:r>
        <w:lastRenderedPageBreak/>
        <w:t xml:space="preserve">possibilities, however, when using a relational memory error metric which has been shown to be particularly sensitive to hippocampal damage in human patients (Horecka et al. 2017) and the spatiotemporal reconstruction task we present here, we do find differences in space and time relational memory in healthy individuals such that relational memory errors in time are substantially more common than in space. This suggestions that although these domains may be representable as a unified whole, they are not necessarily so in all circumstances. Task demands may play a large role in determining the degree of interplay between spatially bound and temporally bound information; however, the emphasized domain (time, in this case) may not always benefit from being in focus. </w:t>
      </w:r>
    </w:p>
    <w:p w14:paraId="6669FC0C" w14:textId="77777777" w:rsidR="00101B0D" w:rsidRDefault="00101B0D" w:rsidP="00AA15F8">
      <w:pPr>
        <w:spacing w:line="360" w:lineRule="auto"/>
      </w:pPr>
      <w:r>
        <w:t xml:space="preserve">There are several explanations for the phenomena we observe here beyond encoding differences between space and time. First, although both space and time could be explored freely in this task, time remained one dimensional while space had two explorable dimensions. The additional dimension adds more information which must be remembered in order to know spatial locations, but it also provides more information which relational representations may bind. Future tasks may attempt to disentangle these possibilities by restricting space to one dimension or expanding time to two dimensions. Additionally, because time can be explored in any order, it is possible that the ability to view events in any order hurts memory for order in a way which increases the chance of misbinding items to other item’s temporal locations. A similar debate has occurred in the rodent literature in spatial navigation such that distinct hippocampal representations for overlapping routes in a maze are not observed when rats are trained to run in either direction of a Y-maze </w:t>
      </w:r>
      <w:r>
        <w:fldChar w:fldCharType="begin" w:fldLock="1"/>
      </w:r>
      <w:r w:rsidR="00EB50C9">
        <w:instrText>ADDIN CSL_CITATION { "citationItems" : [ { "id" : "ITEM-1", "itemData" : { "DOI" : "10.1046/j.0953-816x.2001.01481.x", "ISSN" : "0953816X", "author" : [ { "dropping-particle" : "", "family" : "Lenck-Santini", "given" : "Pierre-Pascal", "non-dropping-particle" : "", "parse-names" : false, "suffix" : "" }, { "dropping-particle" : "", "family" : "Save", "given" : "Etienne", "non-dropping-particle" : "", "parse-names" : false, "suffix" : "" }, { "dropping-particle" : "", "family" : "Poucet", "given" : "Bruno", "non-dropping-particle" : "", "parse-names" : false, "suffix" : "" } ], "container-title" : "European Journal of Neuroscience", "id" : "ITEM-1", "issue" : "5", "issued" : { "date-parts" : [ [ "2001", "3" ] ] }, "page" : "1055-1058", "title" : "Place-cell firing does not depend on the direction of turn in a Y-maze alternation task", "type" : "article-journal", "volume" : "13" }, "uris" : [ "http://www.mendeley.com/documents/?uuid=c02a6f99-bbf2-4717-b110-ed74718f4067" ] } ], "mendeley" : { "formattedCitation" : "(Lenck-Santini, Save, &amp; Poucet, 2001)", "plainTextFormattedCitation" : "(Lenck-Santini, Save, &amp; Poucet, 2001)", "previouslyFormattedCitation" : "(Lenck-Santini, Save, &amp; Poucet, 2001)" }, "properties" : {  }, "schema" : "https://github.com/citation-style-language/schema/raw/master/csl-citation.json" }</w:instrText>
      </w:r>
      <w:r>
        <w:fldChar w:fldCharType="separate"/>
      </w:r>
      <w:r w:rsidRPr="00666329">
        <w:rPr>
          <w:noProof/>
        </w:rPr>
        <w:t>(Lenck-Santini, Save, &amp; Poucet, 2001)</w:t>
      </w:r>
      <w:r>
        <w:fldChar w:fldCharType="end"/>
      </w:r>
      <w:r>
        <w:t>. This raises an interesting question: can the relative position (i.e. order) of events in time in episodic memory be treated both allocentrically and egocentrically in the same</w:t>
      </w:r>
      <w:r w:rsidR="00761DED">
        <w:t xml:space="preserve"> way the spatial position can? </w:t>
      </w:r>
      <w:r>
        <w:t xml:space="preserve">In spatial navigation, Cognitive Map Theory says that allocentric representations depend on the hippocampus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with alternate strategies such as view-matching being used to overcome deficits in allocentric memory </w:t>
      </w:r>
      <w:r>
        <w:fldChar w:fldCharType="begin" w:fldLock="1"/>
      </w:r>
      <w:r w:rsidR="00EB50C9">
        <w:instrText>ADDIN CSL_CITATION { "citationItems" : [ { "id" : "ITEM-1", "itemData" : { "DOI" : "10.3389/fnhum.2014.00711", "ISSN" : "1662-5161", "author" : [ { "dropping-particle" : "", "family" : "Banta Lavenex", "given" : "Pamela A.", "non-dropping-particle" : "", "parse-names" : false, "suffix" : "" }, { "dropping-particle" : "", "family" : "Colombo", "given" : "Fran\u00c3\u00a7oise", "non-dropping-particle" : "", "parse-names" : false, "suffix" : "" }, { "dropping-particle" : "", "family" : "Ribordy Lambert", "given" : "Farfalla", "non-dropping-particle" : "", "parse-names" : false, "suffix" : "" }, { "dropping-particle" : "", "family" : "Lavenex", "given" : "Pierre", "non-dropping-particle" : "", "parse-names" : false, "suffix" : "" } ], "container-title" : "Frontiers in Human Neuroscience", "id" : "ITEM-1", "issued" : { "date-parts" : [ [ "2014", "9", "15" ] ] }, "title" : "The human hippocampus beyond the cognitive map: evidence from a densely amnesic patient", "type" : "article-journal", "volume" : "8" }, "uris" : [ "http://www.mendeley.com/documents/?uuid=e75de2f8-90db-4222-8b63-dcf2d07a91bf" ] } ], "mendeley" : { "formattedCitation" : "(Banta Lavenex, Colombo, Ribordy Lambert, &amp; Lavenex, 2014)", "plainTextFormattedCitation" : "(Banta Lavenex, Colombo, Ribordy Lambert, &amp; Lavenex, 2014)", "previouslyFormattedCitation" : "(Banta Lavenex, Colombo, Ribordy Lambert, &amp; Lavenex, 2014)" }, "properties" : {  }, "schema" : "https://github.com/citation-style-language/schema/raw/master/csl-citation.json" }</w:instrText>
      </w:r>
      <w:r>
        <w:fldChar w:fldCharType="separate"/>
      </w:r>
      <w:r w:rsidRPr="00666329">
        <w:rPr>
          <w:noProof/>
        </w:rPr>
        <w:t>(Banta Lavenex, Colombo, Ribordy Lambert, &amp; Lavenex, 2014)</w:t>
      </w:r>
      <w:r>
        <w:fldChar w:fldCharType="end"/>
      </w:r>
      <w:r>
        <w:t>. However, it is unclear what a view-matching strategy would be when exploring a temporal axis. Place cell firing is related specific to distal cues and is, therefore, seen as strong evidence for this allocentric perspective.</w:t>
      </w:r>
      <w:r w:rsidR="00761DED">
        <w:t xml:space="preserve"> Future examinations of temporal </w:t>
      </w:r>
      <w:r w:rsidR="002E59E4">
        <w:t>navigation</w:t>
      </w:r>
      <w:r w:rsidR="00761DED">
        <w:t xml:space="preserve"> should more directly interrogate the potential of allocentric and egocentric strategies in non-spatial domains.</w:t>
      </w:r>
    </w:p>
    <w:p w14:paraId="0AF75365" w14:textId="77777777" w:rsidR="00101B0D" w:rsidRDefault="00101B0D" w:rsidP="00AA15F8">
      <w:pPr>
        <w:spacing w:line="360" w:lineRule="auto"/>
      </w:pPr>
      <w:r>
        <w:t xml:space="preserve">An additional potential explanation for the asymmetry between spatial and temporal relational memory errors is that the temporal axis in this task uniquely contained contextual information (i.e. the spatial axes did not), which may have caused confusion between within-context items (discussed more in </w:t>
      </w:r>
      <w:r>
        <w:lastRenderedPageBreak/>
        <w:t>future paragraphs). Tasks in which both spatial and temporal contextual information are present might help to clarify this impact, however, it may not be sufficient to simply include additional types of context to completely disentangle the impacts they have in space and time if spatial and temporal representations are truly distinct.</w:t>
      </w:r>
    </w:p>
    <w:p w14:paraId="4D4706E8" w14:textId="77777777" w:rsidR="00101B0D" w:rsidRDefault="00101B0D" w:rsidP="00AA15F8">
      <w:pPr>
        <w:spacing w:line="360" w:lineRule="auto"/>
      </w:pPr>
      <w:r>
        <w:t xml:space="preserve">In addition to the interplay between spatial and temporal memory, this task also allows us to examine the impact of temporal contextual information on memory for a sequence of events. Similar to tasks which exclusively examine order memory, we find context boundary effects such that within context items are placed closer together in time than across context items, even when equidistant. However, this task shows these effects in a continuous timeline of events even when the timeline can be freely explored and the contexts can be restudied freely as often as the participant likes. Moreover, the effect does not diminish when the same short series of events is repeatedly studied. This provides strong evidence that the contextual information is biasing the reconstruction systematically. Critically, of all of the types of errors examined in this task, the context boundary effect is the only error which does not improve with repeated study of the event timeline. Some hierarchical models which attempt to describe how context might be used to organize memory representations suggest that context sits at the top of a hierarchy containing other information such as spatial, valence, and item information </w:t>
      </w:r>
      <w:r>
        <w:fldChar w:fldCharType="begin" w:fldLock="1"/>
      </w:r>
      <w:r w:rsidR="007C3648">
        <w:instrText>ADDIN CSL_CITATION { "citationItems" : [ { "id" : "ITEM-1", "itemData" : { "DOI" : "10.1016/j.neuron.2014.05.019", "ISSN" : "08966273", "author" : [ { "dropping-particle" : "", "family" : "McKenzie", "given" : "Sam", "non-dropping-particle" : "", "parse-names" : false, "suffix" : "" }, { "dropping-particle" : "", "family" : "Frank", "given" : "Andrea\u00a0J. J.", "non-dropping-particle" : "", "parse-names" : false, "suffix" : "" }, { "dropping-particle" : "", "family" : "Kinsky", "given" : "Nathaniel\u00a0R. R.", "non-dropping-particle" : "", "parse-names" : false, "suffix" : "" }, { "dropping-particle" : "", "family" : "Porter", "given" : "Blake", "non-dropping-particle" : "", "parse-names" : false, "suffix" : "" }, { "dropping-particle" : "", "family" : "Rivi\u00e8re", "given" : "Pamela\u00a0D. D.", "non-dropping-particle" : "", "parse-names" : false, "suffix" : "" }, { "dropping-particle" : "", "family" : "Eichenbaum", "given" : "Howard", "non-dropping-particle" : "", "parse-names" : false, "suffix" : "" } ], "container-title" : "Neuron", "id" : "ITEM-1", "issue" : "1", "issued" : { "date-parts" : [ [ "2014", "7" ] ] }, "page" : "202-215", "title" : "Hippocampal Representation of Related and Opposing Memories Develop within Distinct, Hierarchically Organized Neural Schemas", "type" : "article-journal", "volume" : "83" }, "uris" : [ "http://www.mendeley.com/documents/?uuid=c7bcc04b-5730-4c0b-a4bb-3fcaef36511c"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sidRPr="0021381A">
        <w:rPr>
          <w:noProof/>
        </w:rPr>
        <w:t>(McKenzie et al., 2014)</w:t>
      </w:r>
      <w:r>
        <w:fldChar w:fldCharType="end"/>
      </w:r>
      <w:r>
        <w:t xml:space="preserve">. This may explain, in part, why restudy and free exploration don’t improve the context boundary effect as the contextual information is being used as a very high level organizing principle for other, more granular information. This may be consistent with high-level theories of the interplay of multiple brain regions involved in contextual and relational learning such as the Complementary Learning Systems model which would suggest that cortical regions which represent and utilize this higher-order information are potentially slower to update than hippocampally-dependent relational information </w:t>
      </w:r>
      <w:r>
        <w:fldChar w:fldCharType="begin" w:fldLock="1"/>
      </w:r>
      <w:r w:rsidR="007C3648">
        <w:instrText>ADDIN CSL_CITATION { "citationItems" : [ { "id" : "ITEM-1", "itemData" : { "DOI" : "10.1037/0033-295X.102.3.419", "ISBN" : "0033-295X (Print)\\r0033-295X (Linking)", "ISSN" : "0033-295X", "PMID" : "7624455", "abstract" : "Damage to the hippocampal system disrupts recent memory but leaves remote memory intact. The account presented here suggests that memories are first stored via synaptic changes in the hippocampal system, that these changes support reinstatement of recent memories in the neocortex, that neocortical synapses change a little on each reinstatement, and that remote memory is based on accumulated neocortical changes. Models that learn via changes to connections help explain this organization. These models discover the structure in ensembles of items if learning of each item is gradual and interleaved with learning about other items. This suggests that the neocortex learns slowly to discover the structure in ensembles of experiences. The hippocampal system permits rapid learning of new items without disrupting this structure, and reinstatement of new memories interleaves them with others to integrate them into structured neocortical memory systems.", "author" : [ { "dropping-particle" : "", "family" : "McClelland", "given" : "James L.", "non-dropping-particle" : "", "parse-names" : false, "suffix" : "" }, { "dropping-particle" : "", "family" : "McNaughton", "given" : "Bruce L.", "non-dropping-particle" : "", "parse-names" : false, "suffix" : "" }, { "dropping-particle" : "", "family" : "O'Reilly", "given" : "Randall C.", "non-dropping-particle" : "", "parse-names" : false, "suffix" : "" } ], "container-title" : "Psychological review", "id" : "ITEM-1", "issue" : "3", "issued" : { "date-parts" : [ [ "1995" ] ] }, "page" : "419-457", "title" : "Why there are complementary learning systems in the hippocampus and neocortex: insights from the successes and failures of connectionist models of learning and memory.", "type" : "article-journal", "volume" : "102" }, "uris" : [ "http://www.mendeley.com/documents/?uuid=f48f0cf9-4bd5-4fe8-a7a1-698d3462c59b" ] } ], "mendeley" : { "formattedCitation" : "(McClelland, McNaughton, &amp; O\u2019Reilly, 1995)", "plainTextFormattedCitation" : "(McClelland, McNaughton, &amp; O\u2019Reilly, 1995)", "previouslyFormattedCitation" : "(McClelland, McNaughton, &amp; O\u2019Reilly, 1995)" }, "properties" : {  }, "schema" : "https://github.com/citation-style-language/schema/raw/master/csl-citation.json" }</w:instrText>
      </w:r>
      <w:r>
        <w:fldChar w:fldCharType="separate"/>
      </w:r>
      <w:r w:rsidRPr="007E042E">
        <w:rPr>
          <w:noProof/>
        </w:rPr>
        <w:t>(McClelland, McNaughton, &amp; O’Reilly, 1995)</w:t>
      </w:r>
      <w:r>
        <w:fldChar w:fldCharType="end"/>
      </w:r>
      <w:r>
        <w:t xml:space="preserve">. However, recent updates to this view complicate the issue as the speed of acquisition of information in cortical versus hippocampal systems may not be so clear cut </w:t>
      </w:r>
      <w:r>
        <w:fldChar w:fldCharType="begin" w:fldLock="1"/>
      </w:r>
      <w:r w:rsidR="002B7776">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"mendeley" : { "formattedCitation" : "(Kumaran et al., 2016)", "plainTextFormattedCitation" : "(Kumaran et al., 2016)", "previouslyFormattedCitation" : "(Kumaran et al., 2016)" }, "properties" : {  }, "schema" : "https://github.com/citation-style-language/schema/raw/master/csl-citation.json" }</w:instrText>
      </w:r>
      <w:r>
        <w:fldChar w:fldCharType="separate"/>
      </w:r>
      <w:r w:rsidR="007C3648" w:rsidRPr="007C3648">
        <w:rPr>
          <w:noProof/>
        </w:rPr>
        <w:t>(Kumaran et al., 2016)</w:t>
      </w:r>
      <w:r>
        <w:fldChar w:fldCharType="end"/>
      </w:r>
      <w:r>
        <w:t xml:space="preserve">. Alternative models which posit a rapid interaction between prefrontal and hippocampal regions in service of decision making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might better fit behavior in this task as the utilization of the contextual information is necessarily happening in a continuous, real-time manner. However, it is important to note that real-world contextual information is not nearly as clear and discrete as the artificially imposed contexts in this task, and future work might use contextual boundaries (such as night/day boundaries) which are more consistent with real-life experiences.</w:t>
      </w:r>
    </w:p>
    <w:p w14:paraId="38E0DB7B" w14:textId="77777777" w:rsidR="00101B0D" w:rsidRDefault="00101B0D" w:rsidP="00AA15F8">
      <w:pPr>
        <w:spacing w:line="360" w:lineRule="auto"/>
      </w:pPr>
      <w:r>
        <w:lastRenderedPageBreak/>
        <w:t xml:space="preserve">Finally, one of the most striking results in this work is the interplay between relational information and contextual information. Specifically, we see that the contextual information is related to poorer performance in order memory even when temporal accuracy improves. This is evaluated by determining the relative proportion of misassignments (i.e. relational memory errors) where an item is placed in another item’s location within vs. across a context boundary. If this error were to occur by chance (via randomly ordering the items), we would expect approximately 14% of misassignments to be to a within-context location. However, we find the error occurs more than twice as often as expected within-context. Moreover, within-context misassignment errors become more common (as a proportion of the total number of misassignments) on repeated study both as a proportion of the number of misassignments and in absolute number. This result disagrees with previous accounts which show that context boundaries should impair order memory for across context items and enhance memory within contexts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AE00D7">
        <w:rPr>
          <w:noProof/>
        </w:rPr>
        <w:t>(Davachi &amp; DuBrow, 2015)</w:t>
      </w:r>
      <w:r>
        <w:fldChar w:fldCharType="end"/>
      </w:r>
      <w:r>
        <w:t>, and shows that, at least when a series of events can be freely explored, context can be related to worse order memory for within context items. There are several explanations beyond the organization of memory due to context which could account for this result. Firstly, it could be that the ability to view a timeline of events in any order results in more confusion for within context items as the viewing order of the context can be different on each exploration. However, it is important to note that participants were not required to view the items in a particular order and could have biased their exploration to avoid this issue. Additionally, if this were the case, we might expect more overall misassignment errors, but this would not completely account for why these errors are so much more common within context than expected unless the context was being used to organize the representation on some level. Another explanation might be that with a limited number of items in the context, not enough information is present to form a reliable relational representation. This explanation may be consistent with the interpretation described earlier that spatial relational information, by having an additional axis within which to bind relations, is easier to reconstruct than te</w:t>
      </w:r>
      <w:r w:rsidR="00F075F7">
        <w:t xml:space="preserve">mporal relational information. </w:t>
      </w:r>
      <w:r>
        <w:t>In other words, more information may improve relational memory, to a point. This question could be tested by increasing the number of within-context items to see if this improves within-context order memory.</w:t>
      </w:r>
    </w:p>
    <w:p w14:paraId="2550D86C" w14:textId="77777777" w:rsidR="00101B0D" w:rsidRPr="0011328A" w:rsidRDefault="00101B0D" w:rsidP="00AA15F8">
      <w:pPr>
        <w:spacing w:line="360" w:lineRule="auto"/>
      </w:pPr>
      <w:r>
        <w:t xml:space="preserve">In summary, with the use of Virtual Reality to create a rich task environment, the importance of contextual information in organizing episodic memory representations can be seen with much more fidelity than previous experiments. Furthermore, contextual information is shown to bias relational memory errors, which were far more common in time than space, such that items were more likely to be misassigned to the temporal location of an item with which it shared contextual information that </w:t>
      </w:r>
      <w:r>
        <w:lastRenderedPageBreak/>
        <w:t>might be otherwise expected. Spatiotemporal navigation, as presented here, can hopefully serve as a first step in furthering our understanding of the flexibility and structure of relational memory representations in space and time and clarify the influence of context on different domains of information without the need to treat time differently than we treat space.</w:t>
      </w:r>
      <w:r w:rsidRPr="0011328A">
        <w:t xml:space="preserve"> </w:t>
      </w:r>
    </w:p>
    <w:p w14:paraId="298B7FCD" w14:textId="77777777" w:rsidR="00FA74FB" w:rsidRDefault="0072413B" w:rsidP="00A92435">
      <w:pPr>
        <w:rPr>
          <w:rFonts w:asciiTheme="majorHAnsi" w:eastAsiaTheme="majorEastAsia" w:hAnsiTheme="majorHAnsi" w:cstheme="majorBidi"/>
          <w:color w:val="A5A5A5" w:themeColor="accent1" w:themeShade="BF"/>
          <w:sz w:val="32"/>
          <w:szCs w:val="32"/>
        </w:rPr>
      </w:pPr>
      <w:r>
        <w:br w:type="page"/>
      </w:r>
    </w:p>
    <w:p w14:paraId="67B2A9C5" w14:textId="77777777" w:rsidR="00563ABB" w:rsidRDefault="007353F3" w:rsidP="00563ABB">
      <w:pPr>
        <w:pStyle w:val="Heading1"/>
      </w:pPr>
      <w:bookmarkStart w:id="28" w:name="_Toc496446945"/>
      <w:bookmarkStart w:id="29" w:name="_Toc505879089"/>
      <w:r>
        <w:lastRenderedPageBreak/>
        <w:t xml:space="preserve">Chapter 4: </w:t>
      </w:r>
      <w:r w:rsidR="00563ABB">
        <w:t>Spatiotemporal Navigation, Sampling, and Information Encoding in Virtual Reality</w:t>
      </w:r>
      <w:bookmarkEnd w:id="28"/>
      <w:bookmarkEnd w:id="29"/>
    </w:p>
    <w:p w14:paraId="4C27E3A6" w14:textId="77777777" w:rsidR="00563ABB" w:rsidRDefault="00563ABB" w:rsidP="00563ABB"/>
    <w:p w14:paraId="31554587" w14:textId="77777777" w:rsidR="00563ABB" w:rsidRDefault="007353F3" w:rsidP="00563ABB">
      <w:pPr>
        <w:pStyle w:val="Heading2"/>
      </w:pPr>
      <w:bookmarkStart w:id="30" w:name="_Toc505879090"/>
      <w:r>
        <w:t xml:space="preserve">4.1 </w:t>
      </w:r>
      <w:r w:rsidR="00563ABB">
        <w:t>Introduction</w:t>
      </w:r>
      <w:bookmarkEnd w:id="30"/>
    </w:p>
    <w:bookmarkStart w:id="31" w:name="_Hlk498967680"/>
    <w:p w14:paraId="2F5906F0" w14:textId="77777777" w:rsidR="00F24602" w:rsidRDefault="001545AB" w:rsidP="00AA15F8">
      <w:pPr>
        <w:spacing w:line="360" w:lineRule="auto"/>
      </w:pPr>
      <w:r>
        <w:fldChar w:fldCharType="begin" w:fldLock="1"/>
      </w:r>
      <w:r w:rsidR="00EB50C9">
        <w:instrText>ADDIN CSL_CITATION { "citationItems" : [ { "id" : "ITEM-1", "itemData" : { "ISBN" : "0262071134", "author" : [ { "dropping-particle" : "", "family" : "Gallistel", "given" : "Charles R.", "non-dropping-particle" : "", "parse-names" : false, "suffix" : "" } ], "container-title" : "MIT Press series in learning, development, and conceptual change", "id" : "ITEM-1", "issue" : "viii, 648 p", "issued" : { "date-parts" : [ [ "1990" ] ] }, "title" : "The organization of learning", "type" : "book" }, "uris" : [ "http://www.mendeley.com/documents/?uuid=347aa8ff-1af5-4c4b-90f0-1e9e7eb93d67" ] } ], "mendeley" : { "formattedCitation" : "(Gallistel, 1990)", "manualFormatting" : "Gallistel, (1990)", "plainTextFormattedCitation" : "(Gallistel, 1990)", "previouslyFormattedCitation" : "(Gallistel, 1990)" }, "properties" : {  }, "schema" : "https://github.com/citation-style-language/schema/raw/master/csl-citation.json" }</w:instrText>
      </w:r>
      <w:r>
        <w:fldChar w:fldCharType="separate"/>
      </w:r>
      <w:r>
        <w:rPr>
          <w:noProof/>
        </w:rPr>
        <w:t>Gallistel, (1990)</w:t>
      </w:r>
      <w:r>
        <w:fldChar w:fldCharType="end"/>
      </w:r>
      <w:r>
        <w:t xml:space="preserve"> said, “Navigation is the process of determining and maintaining a course or traje</w:t>
      </w:r>
      <w:r w:rsidR="00462E89">
        <w:t>ctory from one place to another</w:t>
      </w:r>
      <w:r>
        <w:t>.</w:t>
      </w:r>
      <w:r w:rsidR="00462E89">
        <w:t>”</w:t>
      </w:r>
      <w:r>
        <w:t xml:space="preserve"> This definition captures a surprising amount of cases which would be commonly considered navigation, and it has been echoed in recent reviews of navigation and hippocampal function in various species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"manualFormatting" : "(e.g.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w:t>
      </w:r>
      <w:r w:rsidR="00462E89">
        <w:rPr>
          <w:noProof/>
        </w:rPr>
        <w:t xml:space="preserve">e.g. </w:t>
      </w:r>
      <w:r w:rsidR="007B454C" w:rsidRPr="007B454C">
        <w:rPr>
          <w:noProof/>
        </w:rPr>
        <w:t>Howard Eichenbaum, 2017b)</w:t>
      </w:r>
      <w:r>
        <w:fldChar w:fldCharType="end"/>
      </w:r>
      <w:r>
        <w:t>. Interestingly, however, the word “place” in this context strongly implies that navigation is generally restricted to space</w:t>
      </w:r>
      <w:r w:rsidR="00462E89">
        <w:t>, much like “place”</w:t>
      </w:r>
      <w:r>
        <w:t xml:space="preserve"> is used as the term to describe cells which fire relative to </w:t>
      </w:r>
      <w:r w:rsidR="00DB4B3E">
        <w:t>distal cues</w:t>
      </w:r>
      <w:r>
        <w:t xml:space="preserve"> in space, i.e. “place” cells; </w:t>
      </w:r>
      <w:r>
        <w:fldChar w:fldCharType="begin" w:fldLock="1"/>
      </w:r>
      <w:r w:rsidR="004C7410">
        <w:instrText>ADDIN CSL_CITATION { "citationItems" : [ { "id" : "ITEM-1",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"ITEM-1", "issue" : "1", "issued" : { "date-parts" : [ [ "1971", "11" ] ] }, "page" : "171-175", "title" : "The hippocampus as a spatial map. Preliminary evidence from unit activity in the freely-moving rat", "type" : "article-journal", "volume" : "34" }, "uris" : [ "http://www.mendeley.com/documents/?uuid=e7f2d7b0-7fac-45b2-8c25-75da9ef31edb" ] } ], "mendeley" : { "formattedCitation" : "(J. O\u2019Keefe &amp; Dostrovsky, 1971)", "manualFormatting" : "O\u2019Keefe &amp; Dostrovsky, 1971", "plainTextFormattedCitation" : "(J. O\u2019Keefe &amp; Dostrovsky, 1971)", "previouslyFormattedCitation" : "(J. O\u2019Keefe &amp; Dostrovsky, 1971)" }, "properties" : {  }, "schema" : "https://github.com/citation-style-language/schema/raw/master/csl-citation.json" }</w:instrText>
      </w:r>
      <w:r>
        <w:fldChar w:fldCharType="separate"/>
      </w:r>
      <w:r>
        <w:rPr>
          <w:noProof/>
        </w:rPr>
        <w:t>O’Keefe &amp; Dostrovsky, 1971</w:t>
      </w:r>
      <w:r>
        <w:fldChar w:fldCharType="end"/>
      </w:r>
      <w:r>
        <w:t xml:space="preserve">). Introduced by </w:t>
      </w:r>
      <w:r>
        <w:fldChar w:fldCharType="begin" w:fldLock="1"/>
      </w:r>
      <w:r w:rsidR="00EB50C9">
        <w:instrText>ADDIN CSL_CITATION { "citationItems" : [ { "id" : "ITEM-1", "itemData" : { "DOI" : "10.1037/h0061626", "ISSN" : "1939-1471", "author" : [ { "dropping-particle" : "", "family" : "Tolman", "given" : "Edward C.", "non-dropping-particle" : "", "parse-names" : false, "suffix" : "" } ], "container-title" : "Psychological Review", "id" : "ITEM-1", "issue" : "4", "issued" : { "date-parts" : [ [ "1948" ] ] }, "page" : "189-208", "title" : "Cognitive maps in rats and men.", "type" : "article-journal", "volume" : "55" }, "uris" : [ "http://www.mendeley.com/documents/?uuid=d5e1e38a-e673-4299-add3-873509643567" ] } ], "mendeley" : { "formattedCitation" : "(Tolman, 1948)", "manualFormatting" : "Tolman, (1948", "plainTextFormattedCitation" : "(Tolman, 1948)", "previouslyFormattedCitation" : "(Tolman, 1948)" }, "properties" : {  }, "schema" : "https://github.com/citation-style-language/schema/raw/master/csl-citation.json" }</w:instrText>
      </w:r>
      <w:r>
        <w:fldChar w:fldCharType="separate"/>
      </w:r>
      <w:r>
        <w:rPr>
          <w:noProof/>
        </w:rPr>
        <w:t>Tolman, (1948</w:t>
      </w:r>
      <w:r>
        <w:fldChar w:fldCharType="end"/>
      </w:r>
      <w:r>
        <w:t>) and elaborated upon in the context of hippocampal function by</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"manualFormatting" : "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 xml:space="preserve"> O’Keefe &amp; Nadel, (1978)</w:t>
      </w:r>
      <w:r>
        <w:fldChar w:fldCharType="end"/>
      </w:r>
      <w:r>
        <w:t>, Cognitive Map Theory suggests that, at least in space, the hippocampus is responsible for maintaining map-like</w:t>
      </w:r>
      <w:r w:rsidR="00DB4B3E">
        <w:t xml:space="preserve"> r</w:t>
      </w:r>
      <w:r>
        <w:t xml:space="preserve">epresentations, and this theory has been validated to various degrees across many human and rodent lesion studies </w:t>
      </w:r>
      <w:r>
        <w:fldChar w:fldCharType="begin" w:fldLock="1"/>
      </w:r>
      <w:r w:rsidR="007C3648">
        <w:instrText>ADDIN CSL_CITATION { "citationItems" : [ { "id" : "ITEM-1", "itemData" : { "DOI" : "10.1016/S0166-4328(01)00399-0", "ISBN" : "0166-4328", "ISSN" : "01664328", "PMID" : "11853860", "abstract" : "For nonhumans, it has been shown that the hippocampus (HPC) is critical for spatial memory. We tested patients with unilateral HPC resections on a virtual analogue of a classic spatial task to assess HPC functioning in nonhumans: the Morris water task. We found that when humans are required to use spatial cues to navigate to a hidden escape platform in a pool, patients with HPC resections display severe impairments in spatial navigation relative to age-matched controls and age-matched patients who have had extra-HPC resections. This effect occurred for every patient tested and was evident regardless of side of surgery. Hence, it is apparent across species and irrespective of which hemisphere is damaged that the human HPC is critical for spatial/relational memory. ?? 2002 Elsevier Science B.V. All rights reserved.", "author" : [ { "dropping-particle" : "", "family" : "Astur", "given" : "Robert S.", "non-dropping-particle" : "", "parse-names" : false, "suffix" : "" }, { "dropping-particle" : "", "family" : "Taylor", "given" : "Laughlin B.", "non-dropping-particle" : "", "parse-names" : false, "suffix" : "" }, { "dropping-particle" : "", "family" : "Mamelak", "given" : "Adam N.", "non-dropping-particle" : "", "parse-names" : false, "suffix" : "" }, { "dropping-particle" : "", "family" : "Philpott", "given" : "Linda", "non-dropping-particle" : "", "parse-names" : false, "suffix" : "" }, { "dropping-particle" : "", "family" : "Sutherland", "given" : "Robert J.", "non-dropping-particle" : "", "parse-names" : false, "suffix" : "" } ], "container-title" : "Behavioural Brain Research", "id" : "ITEM-1", "issue" : "1", "issued" : { "date-parts" : [ [ "2002" ] ] }, "page" : "77-84", "title" : "Humans with hippocampus damage display severe spatial memory impairments in a virtual Morris water task", "type" : "article-journal", "volume" : "132" }, "uris" : [ "http://www.mendeley.com/documents/?uuid=da46b2e3-a284-4995-b0a8-15c42b7c2029" ] }, { "id" : "ITEM-2", "itemData" : { "DOI" : "10.1126/science.1188160", "ISSN" : "0036-8075", "author" : [ { "dropping-particle" : "", "family" : "Bartsch", "given" : "T.", "non-dropping-particle" : "", "parse-names" : false, "suffix" : "" }, { "dropping-particle" : "", "family" : "Schonfeld", "given" : "R.", "non-dropping-particle" : "", "parse-names" : false, "suffix" : "" }, { "dropping-particle" : "", "family" : "Muller", "given" : "F. J.", "non-dropping-particle" : "", "parse-names" : false, "suffix" : "" }, { "dropping-particle" : "", "family" : "Alfke", "given" : "K.", "non-dropping-particle" : "", "parse-names" : false, "suffix" : "" }, { "dropping-particle" : "", "family" : "Leplow", "given" : "B.", "non-dropping-particle" : "", "parse-names" : false, "suffix" : "" }, { "dropping-particle" : "", "family" : "Aldenhoff", "given" : "J.", "non-dropping-particle" : "", "parse-names" : false, "suffix" : "" }, { "dropping-particle" : "", "family" : "Deuschl", "given" : "G.", "non-dropping-particle" : "", "parse-names" : false, "suffix" : "" }, { "dropping-particle" : "", "family" : "Koch", "given" : "J. M.", "non-dropping-particle" : "", "parse-names" : false, "suffix" : "" } ], "container-title" : "Science", "id" : "ITEM-2", "issue" : "5984", "issued" : { "date-parts" : [ [ "2010", "6", "11" ] ] }, "page" : "1412-1415", "title" : "Focal Lesions of Human Hippocampal CA1 Neurons in Transient Global Amnesia Impair Place Memory", "type" : "article-journal", "volume" : "328" }, "uris" : [ "http://www.mendeley.com/documents/?uuid=01253e26-8e9d-4f3b-ac2c-1d1b6b85a326" ] }, { "id" : "ITEM-3", "itemData" : { "DOI" : "10.1038/297681a0", "ISBN" : "0028-0836 (Print)\\n0028-0836 (Linking)", "ISSN" : "0028-0836", "PMID" : "7088155", "abstract" : "Electrophysiological studies have shown that single cells in the hippocampus respond during spatial learning and exploration, some firing only when animals enter specific and restricted areas of a familiar environment. Deficits in spatial learning and memory are found after lesions of the hippocampus and its extrinsic fibre connections following damage to the medial nucleus which succcessfully disrupts the hippocampal theta rhythm, and in senescent rats which also show a correlated reduction in synaptic enhancement on the perforant path input to the hippocampus. We now report, using a novel behavioural procedure requiring research for a hidden goal, that, in addition to a spatial discrimination impairment, total hippocampal lesions also cause a profound and lasting place-navigational impairment that can be dissociated from correlated motor, motivational and reinforcement aspects of the procedure.",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"ITEM-3", "issue" : "5868", "issued" : { "date-parts" : [ [ "1982", "6", "24" ] ] }, "page" : "681-683", "title" : "Place navigation impaired in rats with hippocampal lesions", "type" : "article-journal", "volume" : "297" }, "uris" : [ "http://www.mendeley.com/documents/?uuid=529551b5-1bb4-423c-ba94-b734b1e8de9f" ] }, { "id" : "ITEM-4", "itemData" : { "DOI" : "10.1002/hipo.450010303", "ISBN" : "1050-9631 (Print)\\n1050-9631 (Linking)", "ISSN" : "10981063", "PMID" : "1669295", "abstract" : "no abstract", "author" : [ { "dropping-particle" : "", "family" : "O'Keefe", "given" : "John", "non-dropping-particle" : "", "parse-names" : false, "suffix" : "" } ], "container-title" : "Hippocampus", "id" : "ITEM-4", "issue" : "3", "issued" : { "date-parts" : [ [ "1991" ] ] }, "page" : "230-235", "title" : "An allocentric spatial model for the hippocampal cognitive map", "type" : "article-journal", "volume" : "1" }, "uris" : [ "http://www.mendeley.com/documents/?uuid=137ad6b7-1c3e-4517-ae4e-aaaa1b2ccab3" ] }, { "id" : "ITEM-5",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"ITEM-5", "issue" : "1", "issued" : { "date-parts" : [ [ "1971", "11" ] ] }, "page" : "171-175", "title" : "The hippocampus as a spatial map. Preliminary evidence from unit activity in the freely-moving rat", "type" : "article-journal", "volume" : "34" }, "uris" : [ "http://www.mendeley.com/documents/?uuid=e7f2d7b0-7fac-45b2-8c25-75da9ef31edb" ] } ], "mendeley" : { "formattedCitation" : "(Astur, Taylor, Mamelak, Philpott, &amp; Sutherland, 2002; Bartsch et al., 2010; R. G. M. Morris et al., 1982; J. O\u2019Keefe &amp; Dostrovsky, 1971; John O\u2019Keefe, 1991)", "plainTextFormattedCitation" : "(Astur, Taylor, Mamelak, Philpott, &amp; Sutherland, 2002; Bartsch et al., 2010; R. G. M. Morris et al., 1982; J. O\u2019Keefe &amp; Dostrovsky, 1971; John O\u2019Keefe, 1991)", "previouslyFormattedCitation" : "(Astur, Taylor, Mamelak, Philpott, &amp; Sutherland, 2002; Bartsch et al., 2010; R. G. M. Morris et al., 1982; J. O\u2019Keefe &amp; Dostrovsky, 1971; John O\u2019Keefe, 1991)" }, "properties" : {  }, "schema" : "https://github.com/citation-style-language/schema/raw/master/csl-citation.json" }</w:instrText>
      </w:r>
      <w:r>
        <w:fldChar w:fldCharType="separate"/>
      </w:r>
      <w:r w:rsidR="00625AB3" w:rsidRPr="00625AB3">
        <w:rPr>
          <w:noProof/>
        </w:rPr>
        <w:t>(Astur, Taylor, Mamelak, Philpott, &amp; Sutherland, 2002; Bartsch et al., 2010; R. G. M. Morris et al., 1982; J. O’Keefe &amp; Dostrovsky, 1971; John O’Keefe, 1991)</w:t>
      </w:r>
      <w:r>
        <w:fldChar w:fldCharType="end"/>
      </w:r>
      <w:r>
        <w:t>. Tolman himself did not restrict this theory to space; however, later uses of the theory have tended to isolate space in exclusion of any other domains. Despite this isolation of navigation to space, “time” cells in the hippocampus have been identified</w:t>
      </w:r>
      <w:r w:rsidR="00462E89">
        <w:t>,</w:t>
      </w:r>
      <w:r>
        <w:t xml:space="preserve"> which fire relative to particular moments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and extensive evidence suggest</w:t>
      </w:r>
      <w:r w:rsidR="00462E89">
        <w:t>s that</w:t>
      </w:r>
      <w:r>
        <w:t xml:space="preserve"> the hippocampus is involved in mapping far more than just spatial </w:t>
      </w:r>
      <w:r w:rsidR="005041D4">
        <w:t>information</w:t>
      </w:r>
      <w:r w:rsidR="007B454C">
        <w:t xml:space="preserve"> </w:t>
      </w:r>
      <w:r w:rsidR="007B454C">
        <w:fldChar w:fldCharType="begin" w:fldLock="1"/>
      </w:r>
      <w:r w:rsidR="002B7776">
        <w:instrText>ADDIN CSL_CITATION { "citationItems" : [ { "id" : "ITEM-1", "itemData" : { "DOI" : "10.1016/S0896-6273(00)80773-4", "ISBN" : "9780125433020", "ISSN" : "08966273", "PMID" : "10399928", "author" : [ { "dropping-particle" : "", "family" : "Eichenbaum", "given" : "H.", "non-dropping-particle" : "", "parse-names" : false, "suffix" : "" }, { "dropping-particle" : "", "family" : "Dudchenko", "given" : "P.", "non-dropping-particle" : "", "parse-names" : false, "suffix" : "" }, { "dropping-particle" : "", "family" : "Wood", "given" : "E.", "non-dropping-particle" : "", "parse-names" : false, "suffix" : "" }, { "dropping-particle" : "", "family" : "Shapiro", "given" : "M.", "non-dropping-particle" : "", "parse-names" : false, "suffix" : "" }, { "dropping-particle" : "", "family" : "Tanila", "given" : "H.", "non-dropping-particle" : "", "parse-names" : false, "suffix" : "" } ], "container-title" : "Neuron", "id" : "ITEM-1", "issued" : { "date-parts" : [ [ "1999" ] ] }, "page" : "209\u2013226", "title" : "The Hippocampus, Memory, Review and Place Cells: Is It Spatial Memory or a Memory Space?", "type" : "article-journal", "volume" : "23" }, "uris" : [ "http://www.mendeley.com/documents/?uuid=3aad4c2b-2d23-4837-950c-f25582086c94" ] }, { "id" : "ITEM-2", "itemData" : { "DOI" : "10.1523/JNEUROSCI.2618-15.2015", "ISSN" : "0270-6474", "author" : [ { "dropping-particle" : "", "family" : "Schiller", "given" : "D.", "non-dropping-particle" : "", "parse-names" : false, "suffix" : "" }, { "dropping-particle" : "", "family" : "Eichenbaum", "given" : "H.", "non-dropping-particle" : "", "parse-names" : false, "suffix" : "" }, { "dropping-particle" : "", "family" : "Buffalo", "given" : "E. A.", "non-dropping-particle" : "", "parse-names" : false, "suffix" : "" }, { "dropping-particle" : "", "family" : "Davachi", "given" : "L.", "non-dropping-particle" : "", "parse-names" : false, "suffix" : "" }, { "dropping-particle" : "", "family" : "Foster", "given" : "D. J.", "non-dropping-particle" : "", "parse-names" : false, "suffix" : "" }, { "dropping-particle" : "", "family" : "Leutgeb", "given" : "S.", "non-dropping-particle" : "", "parse-names" : false, "suffix" : "" }, { "dropping-particle" : "", "family" : "Ranganath", "given" : "C.", "non-dropping-particle" : "", "parse-names" : false, "suffix" : "" } ], "container-title" : "Journal of Neuroscience", "id" : "ITEM-2", "issue" : "41", "issued" : { "date-parts" : [ [ "2015" ] ] }, "page" : "13904-13911", "title" : "Memory and Space: Towards an Understanding of the Cognitive Map", "type" : "article-journal", "volume" : "35" }, "uris" : [ "http://www.mendeley.com/documents/?uuid=c01c854b-541a-42dc-b1cf-47caaad6c07c" ] }, { "id" : "ITEM-3",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"ITEM-3", "issue" : "13", "issued" : { "date-parts" : [ [ "2014" ] ] }, "page" : "4692-4707", "title" : "A Unified Mathematical Framework for Coding Time, Space, and Sequences in the Hippocampal Region", "type" : "article-journal", "volume" : "34" }, "uris" : [ "http://www.mendeley.com/documents/?uuid=e55c6108-783b-4ac8-b2cc-72b3b440ced1" ] }, { "id" : "ITEM-4",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"ITEM-4", "issue" : "1", "issued" : { "date-parts" : [ [ "2015" ] ] }, "page" : "9-11", "title" : "The Hippocampus as a Cognitive Map ... of Social Space", "type" : "article-journal", "volume" : "87" }, "uris" : [ "http://www.mendeley.com/documents/?uuid=285c804d-c5d0-4712-b4cb-eea956309b68" ] }, { "id" : "ITEM-5", "itemData" : { "DOI" : "10.1016/j.cobeha.2017.06.010", "ISSN" : "23521546", "author" : [ { "dropping-particle" : "", "family" : "Eichenbaum", "given" : "Howard", "non-dropping-particle" : "", "parse-names" : false, "suffix" : "" } ], "container-title" : "Current Opinion in Behavioral Sciences", "id" : "ITEM-5", "issued" : { "date-parts" : [ [ "2017" ] ] }, "page" : "65-70", "publisher" : "Elsevier Ltd", "title" : "Time (and space) in the hippocampus", "type" : "article-journal", "volume" : "17" }, "uris" : [ "http://www.mendeley.com/documents/?uuid=a2a1e321-ded3-4d4d-a25b-ae3d8d914c8e" ] }, { "id" : "ITEM-6",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"ITEM-6", "issue" : "1", "issued" : { "date-parts" : [ [ "2015" ] ] }, "page" : "6-10", "title" : "Hippocampus contributes to the maintenance but not the quality of visual information over time", "type" : "article-journal", "volume" : "22" }, "uris" : [ "http://www.mendeley.com/documents/?uuid=b6a76ee6-4abf-48c0-97ad-39de60ca0726" ] }, { "id" : "ITEM-7",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"ITEM-7", "issue" : "1", "issued" : { "date-parts" : [ [ "2016" ] ] }, "page" : "93-110", "title" : "The hippocampus: A special place for time", "type" : "article-journal", "volume" : "1369" }, "uris" : [ "http://www.mendeley.com/documents/?uuid=21777744-1d73-42f6-819e-96209baac8a0" ] }, { "id" : "ITEM-8",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"ITEM-8", "issue" : "3", "issued" : { "date-parts" : [ [ "2015", "11" ] ] }, "page" : "578-589", "publisher" : "Elsevier Inc.", "title" : "During Running in Place, Grid Cells Integrate Elapsed Time and Distance Run", "type" : "article-journal", "volume" : "88" }, "uris" : [ "http://www.mendeley.com/documents/?uuid=dbfa8f1e-d13e-40b0-b710-c65ae63c0edc" ] }, { "id" : "ITEM-9",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"ITEM-9", "issue" : "October", "issued" : { "date-parts" : [ [ "2008", "1" ] ] }, "page" : "15", "title" : "Hippocampal amnesia impairs all manner of relational memory.", "type" : "article-journal", "volume" : "2" }, "uris" : [ "http://www.mendeley.com/documents/?uuid=e14f7178-9f77-48f8-8833-a415ff41fd52" ] }, { "id" : "ITEM-10",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"ITEM-10", "issued" : { "date-parts" : [ [ "1993" ] ] }, "number-of-pages" : "330", "publisher" : "Cambridge: MIT Press", "title" : "Memory, Amnesia, and the Hippocampal System.", "type" : "book" }, "uris" : [ "http://www.mendeley.com/documents/?uuid=4f6604a4-2f89-4ae1-b1b4-ac72200601f6" ] } ], "mendeley" : { "formattedCitation" : "(Neal J. Cohen &amp; Eichenbaum, 1993; H. Eichenbaum, Dudchenko, Wood, Shapiro, &amp; Tanila, 1999; Howard Eichenbaum, 2015, 2017c; Howard et al., 2014; Konkel et al., 2008; B. J. J. Kraus et al., 2015; Charan Ranganath &amp; Hsieh, 2016; Schiller et al., 2015; Warren et al., 2015)", "plainTextFormattedCitation" : "(Neal J. Cohen &amp; Eichenbaum, 1993; H. Eichenbaum, Dudchenko, Wood, Shapiro, &amp; Tanila, 1999; Howard Eichenbaum, 2015, 2017c; Howard et al., 2014; Konkel et al., 2008; B. J. J. Kraus et al., 2015; Charan Ranganath &amp; Hsieh, 2016; Schiller et al., 2015; Warren et al., 2015)", "previouslyFormattedCitation" : "(Neal J. Cohen &amp; Eichenbaum, 1993; H. Eichenbaum, Dudchenko, Wood, Shapiro, &amp; Tanila, 1999; Howard Eichenbaum, 2015, 2017c; Howard et al., 2014; Konkel et al., 2008; B. J. J. Kraus et al., 2015; Charan Ranganath &amp; Hsieh, 2016; Schiller et al., 2015; Warren et al., 2015)" }, "properties" : {  }, "schema" : "https://github.com/citation-style-language/schema/raw/master/csl-citation.json" }</w:instrText>
      </w:r>
      <w:r w:rsidR="007B454C">
        <w:fldChar w:fldCharType="separate"/>
      </w:r>
      <w:r w:rsidR="007C3648" w:rsidRPr="007C3648">
        <w:rPr>
          <w:noProof/>
        </w:rPr>
        <w:t>(Neal J. Cohen &amp; Eichenbaum, 1993; H. Eichenbaum, Dudchenko, Wood, Shapiro, &amp; Tanila, 1999; Howard Eichenbaum, 2015, 2017c; Howard et al., 2014; Konkel et al., 2008; B. J. J. Kraus et al., 2015; Charan Ranganath &amp; Hsieh, 2016; Schiller et al., 2015; Warren et al., 2015)</w:t>
      </w:r>
      <w:r w:rsidR="007B454C">
        <w:fldChar w:fldCharType="end"/>
      </w:r>
      <w:r w:rsidR="005041D4">
        <w:t>.</w:t>
      </w:r>
      <w:r>
        <w:t xml:space="preserve"> It is, therefore, interesting to expand the definition of navigation to include not just movement from place to place, but also from time to time (or, potentially movement between any discrete locations in any domain). The previous chapter </w:t>
      </w:r>
      <w:r w:rsidR="00462E89">
        <w:t>introduced a task that can successfully interrogate relational and contextual memory for both time and space, simultaneously, but it did not examine how information sampling (via navigatio</w:t>
      </w:r>
      <w:r w:rsidR="00F075F7">
        <w:t xml:space="preserve">n) during study informed these </w:t>
      </w:r>
      <w:r w:rsidR="00462E89">
        <w:t>memory measures.</w:t>
      </w:r>
      <w:r>
        <w:t xml:space="preserve"> </w:t>
      </w:r>
      <w:r w:rsidR="00F24602">
        <w:t>In this work, we demonstrate methods which are applied to the behavioral navigation data collected in the task described in Chapter 3 to examine the relationship between spatiotemporal navigation, learning of temporal sequences, and relational and contextual memory in space and time.</w:t>
      </w:r>
    </w:p>
    <w:p w14:paraId="056BF630" w14:textId="77777777" w:rsidR="001545AB" w:rsidRDefault="00F24602" w:rsidP="00AA15F8">
      <w:pPr>
        <w:spacing w:line="360" w:lineRule="auto"/>
      </w:pPr>
      <w:r>
        <w:lastRenderedPageBreak/>
        <w:t>Although temporal sequence memory has been studied extensively</w:t>
      </w:r>
      <w:r w:rsidR="00761DED">
        <w:t xml:space="preserve"> and is thought to critically rely on the hippocampus </w:t>
      </w:r>
      <w:r w:rsidR="00761DED">
        <w:fldChar w:fldCharType="begin" w:fldLock="1"/>
      </w:r>
      <w:r w:rsidR="00761DED">
        <w:instrText>ADDIN CSL_CITATION { "citationItems" : [ { "id" : "ITEM-1",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"ITEM-1", "issue" : "1", "issued" : { "date-parts" : [ [ "2016" ] ] }, "page" : "93-110", "title" : "The hippocampus: A special place for time", "type" : "article-journal", "volume" : "1369" }, "uris" : [ "http://www.mendeley.com/documents/?uuid=21777744-1d73-42f6-819e-96209baac8a0" ] } ], "mendeley" : { "formattedCitation" : "(Charan Ranganath &amp; Hsieh, 2016)", "manualFormatting" : "(see Ranganath &amp; Hsieh, 2016 for a review)", "plainTextFormattedCitation" : "(Charan Ranganath &amp; Hsieh, 2016)", "previouslyFormattedCitation" : "(Charan Ranganath &amp; Hsieh, 2016)" }, "properties" : {  }, "schema" : "https://github.com/citation-style-language/schema/raw/master/csl-citation.json" }</w:instrText>
      </w:r>
      <w:r w:rsidR="00761DED">
        <w:fldChar w:fldCharType="separate"/>
      </w:r>
      <w:r w:rsidR="00761DED" w:rsidRPr="00761DED">
        <w:rPr>
          <w:noProof/>
        </w:rPr>
        <w:t>(</w:t>
      </w:r>
      <w:r w:rsidR="00761DED">
        <w:rPr>
          <w:noProof/>
        </w:rPr>
        <w:t xml:space="preserve">see </w:t>
      </w:r>
      <w:r w:rsidR="00761DED" w:rsidRPr="00761DED">
        <w:rPr>
          <w:noProof/>
        </w:rPr>
        <w:t>Ranganath &amp; Hsieh, 2016</w:t>
      </w:r>
      <w:r w:rsidR="00761DED">
        <w:rPr>
          <w:noProof/>
        </w:rPr>
        <w:t xml:space="preserve"> for a review</w:t>
      </w:r>
      <w:r w:rsidR="00761DED" w:rsidRPr="00761DED">
        <w:rPr>
          <w:noProof/>
        </w:rPr>
        <w:t>)</w:t>
      </w:r>
      <w:r w:rsidR="00761DED">
        <w:fldChar w:fldCharType="end"/>
      </w:r>
      <w:r>
        <w:t xml:space="preserve">, the ability to selectively sample and navigate through a temporal sequence and the subsequent impact on memory for the sequence has never been examined. </w:t>
      </w:r>
      <w:r w:rsidR="00BA058B">
        <w:t>In addition to the hippocampus,</w:t>
      </w:r>
      <w:r w:rsidR="00761DED">
        <w:t xml:space="preserve"> </w:t>
      </w:r>
      <w:r>
        <w:t>other cortical regions such as perirhinal, parahippocampal, and prefrontal cortices may also be critically involved with certain aspects of sequence memory</w:t>
      </w:r>
      <w:r w:rsidR="00761DED">
        <w:t xml:space="preserve"> </w:t>
      </w:r>
      <w:r w:rsidR="00761DED">
        <w:fldChar w:fldCharType="begin" w:fldLock="1"/>
      </w:r>
      <w:r w:rsidR="00CD6720">
        <w:instrText>ADDIN CSL_CITATION { "citationItems" : [ { "id" : "ITEM-1", "itemData" : { "DOI" : "10.1038/nrn3338", "ISSN" : "1471-003X", "abstract" : "Nature Reviews Neuroscience 13, 713 (2012). doi:10.1038/nrn3338", "author" : [ { "dropping-particle" : "", "family" : "Ranganath", "given" : "Charan", "non-dropping-particle" : "", "parse-names" : false, "suffix" : "" }, { "dropping-particle" : "", "family" : "Ritchey", "given" : "Maureen", "non-dropping-particle" : "", "parse-names" : false, "suffix" : "" } ], "container-title" : "Nature Publishing Group", "id" : "ITEM-1", "issue" : "10", "issued" : { "date-parts" : [ [ "2012" ] ] }, "page" : "713-726", "title" : "Two cortical systems for memory- guided behaviour", "type" : "article-journal", "volume" : "13" }, "uris" : [ "http://www.mendeley.com/documents/?uuid=a4572216-779e-44f1-86b6-c6b35b17907b" ] }, { "id" : "ITEM-2", "itemData" : { "DOI" : "10.1016/j.neuroimage.2015.07.040", "ISBN" : "1095-9572 (Electronic)\\r1053-8119 (Linking)", "ISSN" : "10959572", "PMID" : "26209802", "abstract" : "Episodic memory entails the ability to remember what happened when. Although the available evidence indicates that the hippocampus plays a role in structuring serial order information during retrieval of event sequences, information processed in the hippocampus must be conveyed to other cortical and subcortical areas in order to guide behavior. However, the extent to which other brain regions contribute to the temporal organization of episodic memory remains unclear. Here, we examined multivoxel activity pattern changes during retrieval of learned and random object sequences, focusing on a neocortical \"core recollection network\" that includes the medial prefrontal cortex, retrosplenial cortex, and angular gyrus, as well as on striatal areas including the caudate nucleus and putamen that have been implicated in processing of sequence information. The results demonstrate that regions of the core recollection network carry information about temporal positions within object sequences, irrespective of object information. This schematic coding of temporal information is in contrast to the putamen, which carried information specific to objects in learned sequences, and the caudate, which carried information about objects, irrespective of sequence context. Our results suggest a role for the cortical recollection network in the representation of temporal structure of events during episodic retrieval, and highlight the possible mechanisms by which the striatal areas may contribute to this process. More broadly, the results indicate that temporal sequence retrieval is a useful paradigm for dissecting the contributions of specific brain regions to episodic memory.", "author" : [ { "dropping-particle" : "", "family" : "Hsieh", "given" : "Liang Tien", "non-dropping-particle" : "", "parse-names" : false, "suffix" : "" }, { "dropping-particle" : "", "family" : "Ranganath", "given" : "Charan", "non-dropping-particle" : "", "parse-names" : false, "suffix" : "" } ], "container-title" : "NeuroImage", "id" : "ITEM-2", "issue" : "121", "issued" : { "date-parts" : [ [ "2015" ] ] }, "page" : "78-90", "title" : "Cortical and subcortical contributions to sequence retrieval: Schematic coding of temporal context in the neocortical recollection network", "type" : "article-journal", "volume" : "121" }, "uris" : [ "http://www.mendeley.com/documents/?uuid=5c056819-a430-47e4-9d1d-72a2bc3fdae2" ] }, { "id" : "ITEM-3", "itemData" : { "author" : [ { "dropping-particle" : "", "family" : "Ranganath", "given" : "C.", "non-dropping-particle" : "", "parse-names" : false, "suffix" : "" }, { "dropping-particle" : "", "family" : "Blumenfeld", "given" : "R S", "non-dropping-particle" : "", "parse-names" : false, "suffix" : "" } ], "chapter-number" : "3", "container-title" : "Learning and Memory: A Comprehensive Reference", "edition" : "3", "editor" : [ { "dropping-particle" : "", "family" : "Byrne", "given" : "J.H.", "non-dropping-particle" : "", "parse-names" : false, "suffix" : "" } ], "id" : "ITEM-3", "issued" : { "date-parts" : [ [ "2008" ] ] }, "page" : "261-279", "publisher" : "Oxford: Acadmic Press", "title" : "Prefrontal Cortex and Memory", "type" : "chapter" }, "uris" : [ "http://www.mendeley.com/documents/?uuid=44cd5be0-308e-4907-a44b-04a545eae1dc" ] } ], "mendeley" : { "formattedCitation" : "(L. T. Hsieh &amp; Ranganath, 2015; C. Ranganath &amp; Blumenfeld, 2008; Charan Ranganath &amp; Ritchey, 2012a)", "plainTextFormattedCitation" : "(L. T. Hsieh &amp; Ranganath, 2015; C. Ranganath &amp; Blumenfeld, 2008; Charan Ranganath &amp; Ritchey, 2012a)", "previouslyFormattedCitation" : "(L. T. Hsieh &amp; Ranganath, 2015; C. Ranganath &amp; Blumenfeld, 2008; Charan Ranganath &amp; Ritchey, 2012a)" }, "properties" : {  }, "schema" : "https://github.com/citation-style-language/schema/raw/master/csl-citation.json" }</w:instrText>
      </w:r>
      <w:r w:rsidR="00761DED">
        <w:fldChar w:fldCharType="separate"/>
      </w:r>
      <w:r w:rsidR="00CD6720" w:rsidRPr="00CD6720">
        <w:rPr>
          <w:noProof/>
        </w:rPr>
        <w:t>(L. T. Hsieh &amp; Ranganath, 2015; C. Ranganath &amp; Blumenfeld, 2008; Charan Ranganath &amp; Ritchey, 2012a)</w:t>
      </w:r>
      <w:r w:rsidR="00761DED">
        <w:fldChar w:fldCharType="end"/>
      </w:r>
      <w:r>
        <w:t>. In particular, it has been hypothesized that the Posterior Medial (PM) network (consisting of parahippocampal cortex, retrolental cortex, precuneus, angular gyrus, and ventromedial prefrontal cortex) may play a more pronounced role when the temporal structure is well-learned and meaningful</w:t>
      </w:r>
      <w:r w:rsidR="00761DED">
        <w:t xml:space="preserve"> </w:t>
      </w:r>
      <w:r w:rsidR="00761DED">
        <w:fldChar w:fldCharType="begin" w:fldLock="1"/>
      </w:r>
      <w:r w:rsidR="00761DED">
        <w:instrText>ADDIN CSL_CITATION { "citationItems" : [ { "id" : "ITEM-1",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"ITEM-1", "issue" : "10", "issued" : { "date-parts" : [ [ "2012", "9", "20" ] ] }, "page" : "713-726", "title" : "Two cortical systems for memory-guided behaviour", "type" : "article-journal", "volume" : "13" }, "uris" : [ "http://www.mendeley.com/documents/?uuid=339760d1-db1b-43db-8591-de82d57a29d7" ] } ], "mendeley" : { "formattedCitation" : "(Charan Ranganath &amp; Ritchey, 2012b)", "plainTextFormattedCitation" : "(Charan Ranganath &amp; Ritchey, 2012b)", "previouslyFormattedCitation" : "(Charan Ranganath &amp; Ritchey, 2012b)" }, "properties" : {  }, "schema" : "https://github.com/citation-style-language/schema/raw/master/csl-citation.json" }</w:instrText>
      </w:r>
      <w:r w:rsidR="00761DED">
        <w:fldChar w:fldCharType="separate"/>
      </w:r>
      <w:r w:rsidR="00761DED" w:rsidRPr="00761DED">
        <w:rPr>
          <w:noProof/>
        </w:rPr>
        <w:t>(Charan Ranganath &amp; Ritchey, 2012b)</w:t>
      </w:r>
      <w:r w:rsidR="00761DED">
        <w:fldChar w:fldCharType="end"/>
      </w:r>
      <w:r>
        <w:t xml:space="preserve">. </w:t>
      </w:r>
      <w:r w:rsidR="00BA058B">
        <w:t xml:space="preserve">Therefore, it would be reasonable to predict that the PM network would also be involved in exploration of a temporal structure, in addition to the hippocampus. Hippocampal function has also been linked to the ability to use temporal context as an organizational element to allow the automatic retrieval of future elements in a sequence to aid in prediction </w:t>
      </w:r>
      <w:r w:rsidR="005B60BA">
        <w:fldChar w:fldCharType="begin" w:fldLock="1"/>
      </w:r>
      <w:r w:rsidR="005B60BA">
        <w:instrText>ADDIN CSL_CITATION { "citationItems" : [ { "id" : "ITEM-1", "itemData" : { "DOI" : "10.1152/jn.00753.2014", "ISSN" : "0022-3077", "author" : [ { "dropping-particle" : "", "family" : "Luft", "given" : "Caroline D. B.", "non-dropping-particle" : "", "parse-names" : false, "suffix" : "" }, { "dropping-particle" : "", "family" : "Meeson", "given" : "Alan", "non-dropping-particle" : "", "parse-names" : false, "suffix" : "" }, { "dropping-particle" : "", "family" : "Welchman", "given" : "Andrew E.", "non-dropping-particle" : "", "parse-names" : false, "suffix" : "" }, { "dropping-particle" : "", "family" : "Kourtzi", "given" : "Zoe", "non-dropping-particle" : "", "parse-names" : false, "suffix" : "" } ], "container-title" : "Journal of Neurophysiology", "id" : "ITEM-1", "issue" : "9", "issued" : { "date-parts" : [ [ "2015", "5" ] ] }, "page" : "3159-3171", "title" : "Decoding the future from past experience: learning shapes predictions in early visual cortex", "type" : "article-journal", "volume" : "113" }, "uris" : [ "http://www.mendeley.com/documents/?uuid=d0a2f3c9-6a43-40c1-ad1c-e90e77c44484" ] }, { "id" : "ITEM-2", "itemData" : { "DOI" : "10.1016/j.visres.2013.10.017", "ISSN" : "00426989", "author" : [ { "dropping-particle" : "", "family" : "Baker", "given" : "Rosalind", "non-dropping-particle" : "", "parse-names" : false, "suffix" : "" }, { "dropping-particle" : "", "family" : "Dexter", "given" : "Matthew", "non-dropping-particle" : "", "parse-names" : false, "suffix" : "" }, { "dropping-particle" : "", "family" : "Hardwicke", "given" : "Tom E.", "non-dropping-particle" : "", "parse-names" : false, "suffix" : "" }, { "dropping-particle" : "", "family" : "Goldstone", "given" : "Aimee", "non-dropping-particle" : "", "parse-names" : false, "suffix" : "" }, { "dropping-particle" : "", "family" : "Kourtzi", "given" : "Zoe", "non-dropping-particle" : "", "parse-names" : false, "suffix" : "" } ], "container-title" : "Vision Research", "id" : "ITEM-2", "issued" : { "date-parts" : [ [ "2014", "6" ] ] }, "page" : "124-133", "title" : "Learning to predict: Exposure to temporal sequences facilitates prediction of future events", "type" : "article-journal", "volume" : "99" }, "uris" : [ "http://www.mendeley.com/documents/?uuid=b4fdeac9-f6ce-4921-ab7a-708f4dc31ac4" ] }, { "id" : "ITEM-3", "itemData" : { "DOI" : "10.1098/rstb.2008.0306", "ISSN" : "0962-8436", "author" : [ { "dropping-particle" : "", "family" : "Eichenbaum", "given" : "H.", "non-dropping-particle" : "", "parse-names" : false, "suffix" : "" }, { "dropping-particle" : "", "family" : "Fortin", "given" : "N. J.", "non-dropping-particle" : "", "parse-names" : false, "suffix" : "" } ], "container-title" : "Philosophical Transactions of the Royal Society B: Biological Sciences", "id" : "ITEM-3", "issue" : "1521", "issued" : { "date-parts" : [ [ "2009", "5", "12" ] ] }, "page" : "1183-1191", "title" : "The neurobiology of memory based predictions", "type" : "article-journal", "volume" : "364" }, "uris" : [ "http://www.mendeley.com/documents/?uuid=f3c03476-310c-407b-810b-a9edb16acfb5" ] }, { "id" : "ITEM-4", "itemData" : { "DOI" : "10.1098/rstb.2008.0316", "ISSN" : "0962-8436", "author" : [ { "dropping-particle" : "", "family" : "Lisman", "given" : "J.", "non-dropping-particle" : "", "parse-names" : false, "suffix" : "" }, { "dropping-particle" : "", "family" : "Redish", "given" : "A.D.", "non-dropping-particle" : "", "parse-names" : false, "suffix" : "" } ], "container-title" : "Philosophical Transactions of the Royal Society B: Biological Sciences", "id" : "ITEM-4", "issue" : "1521", "issued" : { "date-parts" : [ [ "2009", "5", "12" ] ] }, "page" : "1193-1201", "title" : "Prediction, sequences and the hippocampus", "type" : "article-journal", "volume" : "364" }, "uris" : [ "http://www.mendeley.com/documents/?uuid=4b1259d0-fcf2-4906-b620-7db9edb28854" ] } ], "mendeley" : { "formattedCitation" : "(Baker, Dexter, Hardwicke, Goldstone, &amp; Kourtzi, 2014; H. Eichenbaum &amp; Fortin, 2009; Lisman &amp; Redish, 2009; Luft, Meeson, Welchman, &amp; Kourtzi, 2015)", "plainTextFormattedCitation" : "(Baker, Dexter, Hardwicke, Goldstone, &amp; Kourtzi, 2014; H. Eichenbaum &amp; Fortin, 2009; Lisman &amp; Redish, 2009; Luft, Meeson, Welchman, &amp; Kourtzi, 2015)", "previouslyFormattedCitation" : "(Baker, Dexter, Hardwicke, Goldstone, &amp; Kourtzi, 2014; H. Eichenbaum &amp; Fortin, 2009; Lisman &amp; Redish, 2009; Luft, Meeson, Welchman, &amp; Kourtzi, 2015)" }, "properties" : {  }, "schema" : "https://github.com/citation-style-language/schema/raw/master/csl-citation.json" }</w:instrText>
      </w:r>
      <w:r w:rsidR="005B60BA">
        <w:fldChar w:fldCharType="separate"/>
      </w:r>
      <w:r w:rsidR="005B60BA" w:rsidRPr="005B60BA">
        <w:rPr>
          <w:noProof/>
        </w:rPr>
        <w:t>(Baker, Dexter, Hardwicke, Goldstone, &amp; Kourtzi, 2014; H. Eichenbaum &amp; Fortin, 2009; Lisman &amp; Redish, 2009; Luft, Meeson, Welchman, &amp; Kourtzi, 2015)</w:t>
      </w:r>
      <w:r w:rsidR="005B60BA">
        <w:fldChar w:fldCharType="end"/>
      </w:r>
      <w:r w:rsidR="00BA058B">
        <w:t xml:space="preserve">. It is unknown, however, whether or not this predictive functionality will bias behavior when the sequence can be viewed arbitrarily. To assess these behavioral differences, we observe the order of interaction with the items in the temporal sequence to determine if a particular organizational structure is present which might aid in overall learning and memory performance. </w:t>
      </w:r>
      <w:r w:rsidR="00761DED">
        <w:t xml:space="preserve">One </w:t>
      </w:r>
      <w:r w:rsidR="00BA058B">
        <w:t xml:space="preserve">final </w:t>
      </w:r>
      <w:r w:rsidR="00761DED">
        <w:t xml:space="preserve">critical finding in </w:t>
      </w:r>
      <w:r w:rsidR="00CD6720">
        <w:t xml:space="preserve">the temporal memory literature relevant to </w:t>
      </w:r>
      <w:r w:rsidR="00BA058B">
        <w:t xml:space="preserve">temporal sequence </w:t>
      </w:r>
      <w:r w:rsidR="005B60BA">
        <w:t>learning and retrieval</w:t>
      </w:r>
      <w:r w:rsidR="00BA058B">
        <w:t xml:space="preserve"> can be found </w:t>
      </w:r>
      <w:r w:rsidR="00CD6720">
        <w:t xml:space="preserve">in a sequential retrieval task </w:t>
      </w:r>
      <w:r w:rsidR="005B60BA">
        <w:t xml:space="preserve">used by </w:t>
      </w:r>
      <w:r w:rsidR="005B60BA" w:rsidRPr="005B60BA">
        <w:rPr>
          <w:i/>
        </w:rPr>
        <w:t>Hsieh et al.</w:t>
      </w:r>
      <w:r w:rsidR="005B60BA">
        <w:t xml:space="preserve"> </w:t>
      </w:r>
      <w:r w:rsidR="00CD6720">
        <w:t>where participants were asked to learn the temporal order of objects with either consistent or random temporal positions</w:t>
      </w:r>
      <w:r w:rsidR="00BA058B">
        <w:t>.</w:t>
      </w:r>
      <w:r w:rsidR="00CD6720">
        <w:t xml:space="preserve"> </w:t>
      </w:r>
      <w:r w:rsidR="00BA058B">
        <w:t>I</w:t>
      </w:r>
      <w:r w:rsidR="00CD6720">
        <w:t xml:space="preserve">ndividuals with larger hippocampal sequence representation effects (as measured by voxel pattern similarity analysis) were better able to use sequence knowledge to optimize decision making </w:t>
      </w:r>
      <w:r w:rsidR="00CD6720">
        <w:fldChar w:fldCharType="begin" w:fldLock="1"/>
      </w:r>
      <w:r w:rsidR="00CD6720">
        <w:instrText>ADDIN CSL_CITATION { "citationItems" : [ { "id" : "ITEM-1", "itemData" : { "DOI" : "10.1016/j.neuron.2014.01.015", "ISBN" : "0896-6273", "ISSN" : "10974199", "PMID" : "24607234", "abstract" : "Neuron, 81 (2014) 1165-1178. doi:10.1016/j.neuron.2014.01.015", "author" : [ { "dropping-particle" : "", "family" : "Hsieh", "given" : "Liang-Tien", "non-dropping-particle" : "", "parse-names" : false, "suffix" : "" }, { "dropping-particle" : "", "family" : "Gruber", "given" : "Matthias J", "non-dropping-particle" : "", "parse-names" : false, "suffix" : "" }, { "dropping-particle" : "", "family" : "Jenkins", "given" : "Lucas J", "non-dropping-particle" : "", "parse-names" : false, "suffix" : "" }, { "dropping-particle" : "", "family" : "Ranganath", "given" : "Charan", "non-dropping-particle" : "", "parse-names" : false, "suffix" : "" } ], "container-title" : "Neuron", "id" : "ITEM-1", "issue" : "5", "issued" : { "date-parts" : [ [ "2014" ] ] }, "page" : "1165-1178", "publisher" : "Elsevier Inc.", "title" : "Hippocampal Activity Patterns Carry Information about Objects in Temporal Context", "type" : "article-journal", "volume" : "81" }, "uris" : [ "http://www.mendeley.com/documents/?uuid=d458c507-891b-4546-af13-b70919063b21" ] } ], "mendeley" : { "formattedCitation" : "(L.-T. Hsieh, Gruber, Jenkins, &amp; Ranganath, 2014)", "plainTextFormattedCitation" : "(L.-T. Hsieh, Gruber, Jenkins, &amp; Ranganath, 2014)", "previouslyFormattedCitation" : "(L.-T. Hsieh, Gruber, Jenkins, &amp; Ranganath, 2014)" }, "properties" : {  }, "schema" : "https://github.com/citation-style-language/schema/raw/master/csl-citation.json" }</w:instrText>
      </w:r>
      <w:r w:rsidR="00CD6720">
        <w:fldChar w:fldCharType="separate"/>
      </w:r>
      <w:r w:rsidR="00CD6720" w:rsidRPr="00CD6720">
        <w:rPr>
          <w:noProof/>
        </w:rPr>
        <w:t>(L.-T. Hsieh, Gruber, Jenkins, &amp; Ranganath, 2014)</w:t>
      </w:r>
      <w:r w:rsidR="00CD6720">
        <w:fldChar w:fldCharType="end"/>
      </w:r>
      <w:r w:rsidR="00CD6720">
        <w:t xml:space="preserve">. </w:t>
      </w:r>
      <w:r w:rsidR="00BA058B">
        <w:t>Together, this evidence suggests a critical role for the hippocampus in temporal navigation</w:t>
      </w:r>
      <w:r w:rsidR="005B60BA">
        <w:t xml:space="preserve"> and sequence memory which this work attempts to advance through the examination of the relationship between changes in study-time navigation and relational and contextual memory</w:t>
      </w:r>
      <w:r w:rsidR="00BA058B">
        <w:t>.</w:t>
      </w:r>
    </w:p>
    <w:bookmarkEnd w:id="31"/>
    <w:p w14:paraId="19D0507A" w14:textId="77777777" w:rsidR="001545AB" w:rsidRDefault="00CD6720" w:rsidP="00AA15F8">
      <w:pPr>
        <w:spacing w:line="360" w:lineRule="auto"/>
      </w:pPr>
      <w:r>
        <w:t xml:space="preserve">Although temporal </w:t>
      </w:r>
      <w:r w:rsidR="002E59E4">
        <w:t>navigation</w:t>
      </w:r>
      <w:r>
        <w:t xml:space="preserve"> is clearly a novel aspect of the spatiotemporal navigation task, s</w:t>
      </w:r>
      <w:r w:rsidR="001545AB">
        <w:t xml:space="preserve">patial navigation </w:t>
      </w:r>
      <w:r>
        <w:t xml:space="preserve">is also a large part of the overall task demands. Spatial navigation </w:t>
      </w:r>
      <w:r w:rsidR="001545AB">
        <w:t xml:space="preserve">is a critical capability of all creatures’ survival </w:t>
      </w:r>
      <w:r w:rsidR="001545AB">
        <w:fldChar w:fldCharType="begin" w:fldLock="1"/>
      </w:r>
      <w:r w:rsidR="00EB50C9">
        <w:instrText>ADDIN CSL_CITATION { "citationItems" : [ { "id" : "ITEM-1",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"ITEM-1", "issue" : "3", "issued" : { "date-parts" : [ [ "2010", "3" ] ] }, "page" : "138-146", "title" : "What determines our navigational abilities?", "type" : "article-journal", "volume" : "14" }, "uris" : [ "http://www.mendeley.com/documents/?uuid=f7b505f2-7a10-4a0a-adbb-f38061bf27e7" ] } ], "mendeley" : { "formattedCitation" : "(Wolbers &amp; Hegarty, 2010)", "plainTextFormattedCitation" : "(Wolbers &amp; Hegarty, 2010)", "previouslyFormattedCitation" : "(Wolbers &amp; Hegarty, 2010)" }, "properties" : {  }, "schema" : "https://github.com/citation-style-language/schema/raw/master/csl-citation.json" }</w:instrText>
      </w:r>
      <w:r w:rsidR="001545AB">
        <w:fldChar w:fldCharType="separate"/>
      </w:r>
      <w:r w:rsidR="001545AB">
        <w:rPr>
          <w:noProof/>
        </w:rPr>
        <w:t>(Wolbers &amp; Hegarty, 2010)</w:t>
      </w:r>
      <w:r w:rsidR="001545AB">
        <w:fldChar w:fldCharType="end"/>
      </w:r>
      <w:r w:rsidR="001545AB">
        <w:t xml:space="preserve">, and it has been extensively studied phenomenologically in humans </w:t>
      </w:r>
      <w:r w:rsidR="001545AB">
        <w:fldChar w:fldCharType="begin" w:fldLock="1"/>
      </w:r>
      <w:r w:rsidR="00EB50C9">
        <w:instrText>ADDIN CSL_CITATION { "citationItems" : [ { "id" : "ITEM-1", "itemData" : { "DOI" : "10.1093/acprof", "ISBN" : "9780199210862", "author" : [ { "dropping-particle" : "", "family" : "Dudchenko", "given" : "Paul", "non-dropping-particle" : "", "parse-names" : false, "suffix" : "" } ], "id" : "ITEM-1", "issue" : "December 2012", "issued" : { "date-parts" : [ [ "2010" ] ] }, "number-of-pages" : "1-31", "title" : "Why People Get Lost : The Psychology and Neuroscience of Spatial Cognition Abstract and Keywords Taxonomies of wayfinding", "type" : "book" }, "uris" : [ "http://www.mendeley.com/documents/?uuid=0563730e-5365-40a3-ba51-f89c9fa65ecc" ] }, { "id" : "ITEM-2", "itemData" : { "DOI" : "10.4159/harvard.9780674074811", "ISBN" : "9780674074811", "author" : [ { "dropping-particle" : "", "family" : "Huth", "given" : "John Edward", "non-dropping-particle" : "", "parse-names" : false, "suffix" : "" } ], "id" : "ITEM-2", "issued" : { "date-parts" : [ [ "2013", "1", "15" ] ] }, "publisher" : "Harvard University Press", "publisher-place" : "Cambridge, MA and London, England", "title" : "The Lost Art of Finding Our Way", "type" : "book" }, "uris" : [ "http://www.mendeley.com/documents/?uuid=986080b1-3951-4f6b-9371-d80e83a129dd" ] }, { "id" : "ITEM-3",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"ITEM-3", "issue" : "3", "issued" : { "date-parts" : [ [ "2010", "3" ] ] }, "page" : "138-146", "title" : "What determines our navigational abilities?", "type" : "article-journal", "volume" : "14" }, "uris" : [ "http://www.mendeley.com/documents/?uuid=f7b505f2-7a10-4a0a-adbb-f38061bf27e7" ] } ], "mendeley" : { "formattedCitation" : "(Dudchenko, 2010; Huth, 2013; Wolbers &amp; Hegarty, 2010)", "plainTextFormattedCitation" : "(Dudchenko, 2010; Huth, 2013; Wolbers &amp; Hegarty, 2010)", "previouslyFormattedCitation" : "(Dudchenko, 2010; Huth, 2013; Wolbers &amp; Hegarty, 2010)" }, "properties" : {  }, "schema" : "https://github.com/citation-style-language/schema/raw/master/csl-citation.json" }</w:instrText>
      </w:r>
      <w:r w:rsidR="001545AB">
        <w:fldChar w:fldCharType="separate"/>
      </w:r>
      <w:r w:rsidR="001545AB">
        <w:rPr>
          <w:noProof/>
        </w:rPr>
        <w:t>(Dudchenko, 2010; Huth, 2013; Wolbers &amp; Hegarty, 2010)</w:t>
      </w:r>
      <w:r w:rsidR="001545AB">
        <w:fldChar w:fldCharType="end"/>
      </w:r>
      <w:r w:rsidR="001545AB">
        <w:t xml:space="preserve">, animals </w:t>
      </w:r>
      <w:r w:rsidR="001545AB">
        <w:fldChar w:fldCharType="begin" w:fldLock="1"/>
      </w:r>
      <w:r w:rsidR="00EB50C9">
        <w:instrText>ADDIN CSL_CITATION { "citationItems" : [ { "id" : "ITEM-1", "itemData" : { "DOI" : "10.1037/0033-295X.100.2.163", "ISSN" : "1939-1471", "author" : [ { "dropping-particle" : "", "family" : "Poucet", "given" : "Bruno", "non-dropping-particle" : "", "parse-names" : false, "suffix" : "" } ], "container-title" : "Psychological Review", "id" : "ITEM-1", "issue" : "2", "issued" : { "date-parts" : [ [ "1993" ] ] }, "page" : "163-182", "title" : "Spatial cognitive maps in animals: New hypotheses on their structure and neural mechanisms.", "type" : "article-journal", "volume" : "100" }, "uris" : [ "http://www.mendeley.com/documents/?uuid=44a33388-97b3-46c6-bff3-be76a3e8c0ee"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"(Poucet, 1993; Trullier, Wiener, Berthoz, &amp; Meyer, 1997)", "plainTextFormattedCitation" : "(Poucet, 1993; Trullier, Wiener, Berthoz, &amp; Meyer, 1997)", "previouslyFormattedCitation" : "(Poucet, 1993; Trullier, Wiener, Berthoz, &amp; Meyer, 1997)" }, "properties" : {  }, "schema" : "https://github.com/citation-style-language/schema/raw/master/csl-citation.json" }</w:instrText>
      </w:r>
      <w:r w:rsidR="001545AB">
        <w:fldChar w:fldCharType="separate"/>
      </w:r>
      <w:r w:rsidR="00625AB3" w:rsidRPr="00625AB3">
        <w:rPr>
          <w:noProof/>
        </w:rPr>
        <w:t>(Poucet, 1993; Trullier, Wiener, Berthoz, &amp; Meyer, 1997)</w:t>
      </w:r>
      <w:r w:rsidR="001545AB">
        <w:fldChar w:fldCharType="end"/>
      </w:r>
      <w:r w:rsidR="001545AB">
        <w:t xml:space="preserve">, and even robotic navigation </w:t>
      </w:r>
      <w:r w:rsidR="001545AB">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"10.1016/0004-3702(90)90027-W", "ISSN" : "00043702", "author" : [ { "dropping-particle" : "", "family" : "Levitt", "given" : "Tod S.", "non-dropping-particle" : "", "parse-names" : false, "suffix" : "" }, { "dropping-particle" : "", "family" : "Lawton", "given" : "Daryl T.", "non-dropping-particle" : "", "parse-names" : false, "suffix" : "" } ], "container-title" : "Artificial Intelligence", "id" : "ITEM-2", "issue" : "3", "issued" : { "date-parts" : [ [ "1990", "8" ] ] }, "page" : "305-360", "title" : "Qualitative navigation for mobile robots", "type" : "article-journal", "volume" : "44" }, "uris" : [ "http://www.mendeley.com/documents/?uuid=aefafd21-1a1d-4124-82f5-005aad14a835" ] } ], "mendeley" : { "formattedCitation" : "(Franz &amp; Mallot, 2000; Levitt &amp; Lawton, 1990)", "plainTextFormattedCitation" : "(Franz &amp; Mallot, 2000; Levitt &amp; Lawton, 1990)", "previouslyFormattedCitation" : "(Franz &amp; Mallot, 2000; Levitt &amp; Lawton, 1990)" }, "properties" : {  }, "schema" : "https://github.com/citation-style-language/schema/raw/master/csl-citation.json" }</w:instrText>
      </w:r>
      <w:r w:rsidR="001545AB">
        <w:fldChar w:fldCharType="separate"/>
      </w:r>
      <w:r w:rsidR="001545AB">
        <w:rPr>
          <w:noProof/>
        </w:rPr>
        <w:t xml:space="preserve">(Franz &amp; Mallot, 2000; Levitt &amp; Lawton, </w:t>
      </w:r>
      <w:r w:rsidR="001545AB">
        <w:rPr>
          <w:noProof/>
        </w:rPr>
        <w:lastRenderedPageBreak/>
        <w:t>1990)</w:t>
      </w:r>
      <w:r w:rsidR="001545AB">
        <w:fldChar w:fldCharType="end"/>
      </w:r>
      <w:r w:rsidR="001545AB">
        <w:t xml:space="preserve"> which has, more recently, become an extremely popular topic in machine learning research </w:t>
      </w:r>
      <w:r w:rsidR="001545AB">
        <w:fldChar w:fldCharType="begin" w:fldLock="1"/>
      </w:r>
      <w:r w:rsidR="004C7410">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"Kumaran", "given" : "Dharshan", "non-dropping-particle" : "", "parse-names" : false, "suffix" : "" }, { "dropping-particle" : "", "family" : "Hadsell", "given" : "Raia", "non-dropping-particle" : "", "parse-names" : false, "suffix" : "" } ], "id" : "ITEM-1", "issued" : { "date-parts" : [ [ "2016", "11", "11" ] ] }, "title" : "Learning to Navigate in Complex Environments", "type" : "article-journal" }, "uris" : [ "http://www.mendeley.com/documents/?uuid=bacbeb1d-7ba3-47f2-ba66-e339337089ee" ] } ], "mendeley" : { "formattedCitation" : "(Mirowski et al., 2016)", "plainTextFormattedCitation" : "(Mirowski et al., 2016)", "previouslyFormattedCitation" : "(Mirowski et al., 2016)" }, "properties" : {  }, "schema" : "https://github.com/citation-style-language/schema/raw/master/csl-citation.json" }</w:instrText>
      </w:r>
      <w:r w:rsidR="001545AB">
        <w:fldChar w:fldCharType="separate"/>
      </w:r>
      <w:r w:rsidR="004C7410" w:rsidRPr="004C7410">
        <w:rPr>
          <w:noProof/>
        </w:rPr>
        <w:t>(Mirowski et al., 2016)</w:t>
      </w:r>
      <w:r w:rsidR="001545AB">
        <w:fldChar w:fldCharType="end"/>
      </w:r>
      <w:r w:rsidR="001545AB">
        <w:t xml:space="preserve">. Traditionally, in a laboratory setting, tasks such as the Morris Water Maze (MWM; </w:t>
      </w:r>
      <w:r w:rsidR="001545AB">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"mendeley" : { "formattedCitation" : "(Richard G.M. Morris, 1981)", "manualFormatting" : "Morris, 1981", "plainTextFormattedCitation" : "(Richard G.M. Morris, 1981)", "previouslyFormattedCitation" : "(Richard G.M. Morris, 1981)" }, "properties" : {  }, "schema" : "https://github.com/citation-style-language/schema/raw/master/csl-citation.json" }</w:instrText>
      </w:r>
      <w:r w:rsidR="001545AB">
        <w:fldChar w:fldCharType="separate"/>
      </w:r>
      <w:r w:rsidR="001545AB">
        <w:rPr>
          <w:noProof/>
        </w:rPr>
        <w:t>Morris, 1981</w:t>
      </w:r>
      <w:r w:rsidR="001545AB">
        <w:fldChar w:fldCharType="end"/>
      </w:r>
      <w:r w:rsidR="001545AB">
        <w:t xml:space="preserve">) have been used to study both rodent and human navigation behaviors (using a virtual Morris Water Maze; vMWM; </w:t>
      </w:r>
      <w:r w:rsidR="001545AB">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"manualFormatting" : "Moffat &amp; Resnick, 2002)", "plainTextFormattedCitation" : "(Moffat &amp; Resnick, 2002)", "previouslyFormattedCitation" : "(Moffat &amp; Resnick, 2002)" }, "properties" : {  }, "schema" : "https://github.com/citation-style-language/schema/raw/master/csl-citation.json" }</w:instrText>
      </w:r>
      <w:r w:rsidR="001545AB">
        <w:fldChar w:fldCharType="separate"/>
      </w:r>
      <w:r w:rsidR="001545AB">
        <w:rPr>
          <w:noProof/>
        </w:rPr>
        <w:t>Moffat &amp; Resnick, 2002)</w:t>
      </w:r>
      <w:r w:rsidR="001545AB">
        <w:fldChar w:fldCharType="end"/>
      </w:r>
      <w:r w:rsidR="001545AB">
        <w:t>, showing</w:t>
      </w:r>
      <w:r w:rsidR="000C431F">
        <w:t xml:space="preserve"> that</w:t>
      </w:r>
      <w:r w:rsidR="001545AB">
        <w:t xml:space="preserve">, in older adults, smaller hippocampal volumes </w:t>
      </w:r>
      <w:r w:rsidR="000C431F">
        <w:t>relate to</w:t>
      </w:r>
      <w:r w:rsidR="001545AB">
        <w:t xml:space="preserve"> longer distance travelled and time taken in the task </w:t>
      </w:r>
      <w:r w:rsidR="001545AB">
        <w:fldChar w:fldCharType="begin" w:fldLock="1"/>
      </w:r>
      <w:r w:rsidR="00EB50C9">
        <w:instrText>ADDIN CSL_CITATION { "citationItems" : [ { "id" : "ITEM-1",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"ITEM-1", "issue" : "2", "issued" : { "date-parts" : [ [ "1999" ] ] }, "page" : "171-7", "title" : "Human spatial navigation: cognitive maps, sexual dimorphism, and neural substrates.", "type" : "article-journal", "volume" : "9" }, "uris" : [ "http://www.mendeley.com/documents/?uuid=e8bace38-ae7e-4122-ba40-388e7ee863cb"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"mendeley" : { "formattedCitation" : "(Maguire, Burgess, O\u2019Keefe, &amp; O\u2019Keefe, 1999; Moffat, 2009)", "plainTextFormattedCitation" : "(Maguire, Burgess, O\u2019Keefe, &amp; O\u2019Keefe, 1999; Moffat, 2009)", "previouslyFormattedCitation" : "(Maguire, Burgess, O\u2019Keefe, &amp; O\u2019Keefe, 1999; Moffat, 2009)" }, "properties" : {  }, "schema" : "https://github.com/citation-style-language/schema/raw/master/csl-citation.json" }</w:instrText>
      </w:r>
      <w:r w:rsidR="001545AB">
        <w:fldChar w:fldCharType="separate"/>
      </w:r>
      <w:r w:rsidR="001545AB">
        <w:rPr>
          <w:noProof/>
        </w:rPr>
        <w:t>(Maguire, Burgess, O’Keefe, &amp; O’Keefe, 1999; Moffat, 2009)</w:t>
      </w:r>
      <w:r w:rsidR="001545AB">
        <w:fldChar w:fldCharType="end"/>
      </w:r>
      <w:r w:rsidR="001545AB">
        <w:t xml:space="preserve">. </w:t>
      </w:r>
      <w:r w:rsidR="00625AB3">
        <w:t xml:space="preserve">Recently, more </w:t>
      </w:r>
      <w:r w:rsidR="001545AB">
        <w:t xml:space="preserve">complex behavioral tasks have been </w:t>
      </w:r>
      <w:r w:rsidR="00625AB3">
        <w:t>attempted,</w:t>
      </w:r>
      <w:r w:rsidR="001545AB">
        <w:t xml:space="preserve"> such as observing hippocampal neurons in bats as they navigate in the </w:t>
      </w:r>
      <w:r w:rsidR="005041D4">
        <w:t xml:space="preserve">real world </w:t>
      </w:r>
      <w:r w:rsidR="005041D4">
        <w:fldChar w:fldCharType="begin" w:fldLock="1"/>
      </w:r>
      <w:r w:rsidR="00EB50C9">
        <w:instrText>ADDIN CSL_CITATION { "citationItems" : [ { "id" : "ITEM-1", "itemData" : { "DOI" : "10.1038/nrn3888", "ISSN" : "1471-003X", "author" : [ { "dropping-particle" : "", "family" : "Geva-Sagiv", "given" : "Maya", "non-dropping-particle" : "", "parse-names" : false, "suffix" : "" }, { "dropping-particle" : "", "family" : "Las", "given" : "Liora", "non-dropping-particle" : "", "parse-names" : false, "suffix" : "" }, { "dropping-particle" : "", "family" : "Yovel", "given" : "Yossi", "non-dropping-particle" : "", "parse-names" : false, "suffix" : "" }, { "dropping-particle" : "", "family" : "Ulanovsky", "given" : "Nachum", "non-dropping-particle" : "", "parse-names" : false, "suffix" : "" } ], "container-title" : "Nature Reviews Neuroscience", "id" : "ITEM-1", "issue" : "2", "issued" : { "date-parts" : [ [ "2015", "1", "20" ] ] }, "page" : "94-108", "title" : "Spatial cognition in bats and rats: from sensory acquisition to multiscale maps and navigation", "type" : "article-journal", "volume" : "16" }, "uris" : [ "http://www.mendeley.com/documents/?uuid=9902b476-bb2a-4395-abcf-ad399cd0a985" ] }, { "id" : "ITEM-2",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"ITEM-2", "issue" : "6321", "issued" : { "date-parts" : [ [ "2017", "1", "13" ] ] }, "page" : "176-180", "title" : "Vectorial representation of spatial goals in the hippocampus of bats", "type" : "article-journal", "volume" : "355" }, "uris" : [ "http://www.mendeley.com/documents/?uuid=829480fc-6c7e-4228-bbdd-99f751661878" ] } ], "mendeley" : { "formattedCitation" : "(Geva-Sagiv, Las, Yovel, &amp; Ulanovsky, 2015; Sarel, Finkelstein, Las, &amp; Ulanovsky, 2017)", "plainTextFormattedCitation" : "(Geva-Sagiv, Las, Yovel, &amp; Ulanovsky, 2015; Sarel, Finkelstein, Las, &amp; Ulanovsky, 2017)", "previouslyFormattedCitation" : "(Geva-Sagiv, Las, Yovel, &amp; Ulanovsky, 2015; Sarel, Finkelstein, Las, &amp; Ulanovsky, 2017)" }, "properties" : {  }, "schema" : "https://github.com/citation-style-language/schema/raw/master/csl-citation.json" }</w:instrText>
      </w:r>
      <w:r w:rsidR="005041D4">
        <w:fldChar w:fldCharType="separate"/>
      </w:r>
      <w:r w:rsidR="005041D4" w:rsidRPr="005718F3">
        <w:rPr>
          <w:noProof/>
        </w:rPr>
        <w:t>(Geva-Sagiv, Las, Yovel, &amp; Ulanovsky, 2015; Sarel, Finkelstein, Las, &amp; Ulanovsky, 2017)</w:t>
      </w:r>
      <w:r w:rsidR="005041D4">
        <w:fldChar w:fldCharType="end"/>
      </w:r>
      <w:r w:rsidR="00625AB3">
        <w:t>; however, this work is still in its infancy and should certainly be a target for additional investigation</w:t>
      </w:r>
      <w:r w:rsidR="005041D4" w:rsidRPr="000D1960">
        <w:t>.</w:t>
      </w:r>
      <w:r w:rsidR="005041D4">
        <w:t xml:space="preserve"> </w:t>
      </w:r>
      <w:r w:rsidR="001545AB">
        <w:t xml:space="preserve">Several models of hippocampal function in navigation have come out of </w:t>
      </w:r>
      <w:r w:rsidR="00625AB3">
        <w:t>simpler tasks such as the MWM</w:t>
      </w:r>
      <w:r w:rsidR="001545AB">
        <w:t xml:space="preserve">. In rodents, theories of Pattern Separation/Pattern Completion </w:t>
      </w:r>
      <w:r w:rsidR="001545AB">
        <w:fldChar w:fldCharType="begin" w:fldLock="1"/>
      </w:r>
      <w:r w:rsidR="004C7410">
        <w:instrText>ADDIN CSL_CITATION { "citationItems" : [ { "id" : "ITEM-1",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"ITEM-1",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"ITEM-2", "itemData" : { "DOI" : "10.1016/j.pneurobio.2006.04.005", "ISBN" : "0301-0082 (Print)", "ISSN" : "03010082", "PMID" : "16781044", "abstract" : "The main aim of the paper is to present an up-to-date computational theory of hippocampal function and the predictions it makes about the different subregions (dentate gyrus, CA3 and CA1), and to examine behavioral and electrophysiological data that address the functions of the hippocampus and particularly its subregions. Based on the computational proposal that the dentate gyrus produces sparse representations by competitive learning and via the mossy fiber pathway forces new representations on the CA3 during learning (encoding), it has been shown behaviorally that the dentate gyrus supports spatial pattern separation during learning. Based on the computational proposal that CA3-CA3 autoassociative networks are important for episodic memory, it has been shown behaviorally that the CA3 supports spatial rapid one-trial learning, learning of arbitrary associations where space is a component, pattern completion, spatial short-term memory, and sequence learning by associations formed between successive items. The concept that the CA1 recodes information from CA3 and sets up associatively learned backprojections to neocortex to allow subsequent retrieval of information to neocortex, is consistent with findings on consolidation. Behaviorally, the CA1 is implicated in processing temporal information as shown by investigations requiring temporal order pattern separation and associations across time; computationally this could involve temporal decay memory, and temporal sequence memory which might also require CA3. The perforant path input to DG is implicated in learning, to CA3 in retrieval from CA3, and to CA1 in retrieval after longer time intervals (\"intermediate-term memory\"). \u00a9 2006 Elsevier Ltd. All rights reserved.", "author" : [ { "dropping-particle" : "", "family" : "Rolls", "given" : "Edmund T.", "non-dropping-particle" : "", "parse-names" : false, "suffix" : "" }, { "dropping-particle" : "", "family" : "Kesner", "given" : "Raymond P.", "non-dropping-particle" : "", "parse-names" : false, "suffix" : "" } ], "container-title" : "Progress in Neurobiology", "id" : "ITEM-2", "issue" : "1", "issued" : { "date-parts" : [ [ "2006" ] ] }, "page" : "1-48", "title" : "A computational theory of hippocampal function, and empirical tests of the theory", "type" : "article-journal", "volume" : "79" }, "uris" : [ "http://www.mendeley.com/documents/?uuid=474b0322-560d-47c9-bfa1-ce18768a82ac" ] } ], "mendeley" : { "formattedCitation" : "(Rolls &amp; Kesner, 2006; Wilson &amp; Hulme, 1983)", "plainTextFormattedCitation" : "(Rolls &amp; Kesner, 2006; Wilson &amp; Hulme, 1983)", "previouslyFormattedCitation" : "(Rolls &amp; Kesner, 2006; Wilson &amp; Hulme, 1983)" }, "properties" : {  }, "schema" : "https://github.com/citation-style-language/schema/raw/master/csl-citation.json" }</w:instrText>
      </w:r>
      <w:r w:rsidR="001545AB">
        <w:fldChar w:fldCharType="separate"/>
      </w:r>
      <w:r w:rsidR="004C7410" w:rsidRPr="004C7410">
        <w:rPr>
          <w:noProof/>
        </w:rPr>
        <w:t>(Rolls &amp; Kesner, 2006; Wilson &amp; Hulme, 1983)</w:t>
      </w:r>
      <w:r w:rsidR="001545AB">
        <w:fldChar w:fldCharType="end"/>
      </w:r>
      <w:r w:rsidR="001545AB">
        <w:t xml:space="preserve"> have suggested that hippocampal lesioned rodents’ deficits in spatial location accuracy are due to an inability to create precise representations of specific locations and differentiate them from other studied locations (i.e. a deficit in pattern separation; </w:t>
      </w:r>
      <w:r w:rsidR="001545AB">
        <w:fldChar w:fldCharType="begin" w:fldLock="1"/>
      </w:r>
      <w:r w:rsidR="00EB50C9">
        <w:instrText>ADDIN CSL_CITATION { "citationItems" : [ { "id" : "ITEM-1", "itemData" : { "ISBN" : "0270-6474 (Print)\\n0270-6474 (Linking)", "ISSN" : "0270-6474", "PMID" : "9425021", "abstract" : "A paradigm based on measuring short-term memory for spatial location information as a function of spatial similarity between distal cues was developed to examine the role of pattern separation in the modulation of short-term memory for spatial information. A delayed-match-to-sample for spatial location task using a dryland version of the Morris water maze was used to assess spatial pattern separation in male Long-Evans rats. In the sample phase, animals were trained to displace an object that covered a baited food well in one of 15 spatial locations along a row of food wells perpendicular to a start box. In the ensuing choice phase, the animal was allowed to choose between two objects identical to the sample phase object. One covered the same baited food well as did the object in the study phase (correct choice), and another foil object (incorrect choice) covered a different unbaited food well along the row of wells. Five spatial separations were randomly used to separate the correct object from the foil object. After reaching a criterion before the operation, animals were given either hippocampal or cortical control lesions. In trials after the operation, control animals matched their performance before the operation across all spatial separations. In contrast, hippocampal-lesioned animals displayed impairments across all spatial separations with the exception of the longest (105 cm) spatial separation. The results suggest that the hippocampus may serve to separate incoming spatial information by temporarily storing one place separate from another. It is proposed that hippocampal lesions decrease efficiency in pattern separation, resulting in impairments in trials with increased spatial similarity among working-memory representations.", "author" : [ { "dropping-particle" : "", "family" : "Gilbert", "given" : "P E", "non-dropping-particle" : "", "parse-names" : false, "suffix" : "" }, { "dropping-particle" : "", "family" : "Kesner", "given" : "R P", "non-dropping-particle" : "", "parse-names" : false, "suffix" : "" }, { "dropping-particle" : "", "family" : "DeCoteau", "given" : "W E", "non-dropping-particle" : "", "parse-names" : false, "suffix" : "" } ], "container-title" : "The Journal of neuroscience : the official journal of the Society for Neuroscience", "id" : "ITEM-1", "issue" : "2", "issued" : { "date-parts" : [ [ "1998" ] ] }, "page" : "804-10", "title" : "Memory for spatial location: role of the hippocampus in mediating spatial pattern separation.", "type" : "article-journal", "volume" : "18" }, "uris" : [ "http://www.mendeley.com/documents/?uuid=efd9ecd0-59eb-4698-867e-1f67c36a88be" ] } ], "mendeley" : { "formattedCitation" : "(Gilbert, Kesner, &amp; DeCoteau, 1998)", "manualFormatting" : "Gilbert, Kesner, &amp; DeCoteau, 1998)", "plainTextFormattedCitation" : "(Gilbert, Kesner, &amp; DeCoteau, 1998)", "previouslyFormattedCitation" : "(Gilbert, Kesner, &amp; DeCoteau, 1998)" }, "properties" : {  }, "schema" : "https://github.com/citation-style-language/schema/raw/master/csl-citation.json" }</w:instrText>
      </w:r>
      <w:r w:rsidR="001545AB">
        <w:fldChar w:fldCharType="separate"/>
      </w:r>
      <w:r w:rsidR="001545AB">
        <w:rPr>
          <w:noProof/>
        </w:rPr>
        <w:t>Gilbert, Kesner, &amp; DeCoteau, 1998)</w:t>
      </w:r>
      <w:r w:rsidR="001545AB">
        <w:fldChar w:fldCharType="end"/>
      </w:r>
      <w:r w:rsidR="001545AB">
        <w:t xml:space="preserve">. Other have expanded on this theory suggesting that after converging “what” and “where” streams reach the DG and CA3 subregions of the hippocampus </w:t>
      </w:r>
      <w:r w:rsidR="001545AB">
        <w:fldChar w:fldCharType="begin" w:fldLock="1"/>
      </w:r>
      <w:r w:rsidR="00EB50C9">
        <w:instrText>ADDIN CSL_CITATION { "citationItems" : [ { "id" : "ITEM-1", "itemData" : { "DOI" : "10.1016/j.nlm.2015.10.008", "ISBN" : "1095-9564 (Electronic)\\r1074-7427 (Linking)", "ISSN" : "10959564", "PMID" : "26514299", "abstract" : "Classic computational theories of the mnemonic functions of the hippocampus ascribe the processes of pattern separation to the dentate gyrus (DG) and pattern completion to the CA3 region. Until the last decade, the large majority of single-unit studies of the hippocampus in behaving animals were from the CA1 region. The lack of data from the DG, CA3, and the entorhinal inputs to the hippocampus severely hampered the ability to test these theories with neurophysiological techniques. The past ten years have seen a major increase in the recordings from the CA3 region and the medial entorhinal cortex (MEC), with an increasing (but still limited) number of experiments from the lateral entorhinal cortex (LEC) and DG. This paper reviews a series of studies in a local-global cue mismatch (double-rotation) experiment in which recordings were made from cells in the anterior thalamus, MEC, LEC, DG, CA3, and CA1 regions. Compared to the standard cue environment, the change in the DG representation of the cue-mismatch environment was greater than the changes in its entorhinal inputs, providing support for the theory of pattern separation in the DG. In contrast, the change in the CA3 representation of the cue-mismatch environment was less than the changes in its entorhinal and DG inputs, providing support for a pattern completion/error correction function of CA3. The results are interpreted in terms of continuous attractor network models of the hippocampus and the relationship of these models to pattern separation and pattern completion theories. Whereas DG may perform an automatic pattern separation function, the attractor dynamics of CA3 allow it to perform a pattern separation or pattern completion function, depending on the nature of its inputs and the relative strength of the internal attractor dynamics.", "author" : [ { "dropping-particle" : "", "family" : "Knierim", "given" : "James J.", "non-dropping-particle" : "", "parse-names" : false, "suffix" : "" }, { "dropping-particle" : "", "family" : "Neunuebel", "given" : "Joshua P.", "non-dropping-particle" : "", "parse-names" : false, "suffix" : "" } ], "container-title" : "Neurobiology of Learning and Memory", "id" : "ITEM-1", "issued" : { "date-parts" : [ [ "2016" ] ] }, "page" : "38-49", "publisher" : "Elsevier Inc.", "title" : "Tracking the flow of hippocampal computation: Pattern separation, pattern completion, and attractor dynamics", "type" : "article-journal", "volume" : "129" }, "uris" : [ "http://www.mendeley.com/documents/?uuid=7b71a842-e6c4-4574-93b5-ccfe59f2b1cc" ] } ], "mendeley" : { "formattedCitation" : "(Knierim &amp; Neunuebel, 2016)", "plainTextFormattedCitation" : "(Knierim &amp; Neunuebel, 2016)", "previouslyFormattedCitation" : "(Knierim &amp; Neunuebel, 2016)" }, "properties" : {  }, "schema" : "https://github.com/citation-style-language/schema/raw/master/csl-citation.json" }</w:instrText>
      </w:r>
      <w:r w:rsidR="001545AB">
        <w:fldChar w:fldCharType="separate"/>
      </w:r>
      <w:r w:rsidR="001545AB">
        <w:rPr>
          <w:noProof/>
        </w:rPr>
        <w:t>(Knierim &amp; Neunuebel, 2016)</w:t>
      </w:r>
      <w:r w:rsidR="001545AB">
        <w:fldChar w:fldCharType="end"/>
      </w:r>
      <w:r w:rsidR="000C431F">
        <w:t>, DG specifically performs</w:t>
      </w:r>
      <w:r w:rsidR="001545AB">
        <w:t xml:space="preserve"> pattern separation </w:t>
      </w:r>
      <w:r w:rsidR="001545AB">
        <w:fldChar w:fldCharType="begin" w:fldLock="1"/>
      </w:r>
      <w:r w:rsidR="00EB50C9">
        <w:instrText>ADDIN CSL_CITATION { "citationItems" : [ { "id" : "ITEM-1", "itemData" : { "DOI" : "10.1126/science.1140263", "ISSN" : "0036-8075", "author" : [ { "dropping-particle" : "", "family" : "McHugh", "given" : "T. J.", "non-dropping-particle" : "", "parse-names" : false, "suffix" : "" }, { "dropping-particle" : "", "family" : "Jones", "given" : "M. W.", "non-dropping-particle" : "", "parse-names" : false, "suffix" : "" }, { "dropping-particle" : "", "family" : "Quinn", "given" : "J. J.", "non-dropping-particle" : "", "parse-names" : false, "suffix" : "" }, { "dropping-particle" : "", "family" : "Balthasar", "given" : "N.", "non-dropping-particle" : "", "parse-names" : false, "suffix" : "" }, { "dropping-particle" : "", "family" : "Coppari", "given" : "R.", "non-dropping-particle" : "", "parse-names" : false, "suffix" : "" }, { "dropping-particle" : "", "family" : "Elmquist", "given" : "J. K.", "non-dropping-particle" : "", "parse-names" : false, "suffix" : "" }, { "dropping-particle" : "", "family" : "Lowell", "given" : "B. B.", "non-dropping-particle" : "", "parse-names" : false, "suffix" : "" }, { "dropping-particle" : "", "family" : "Fanselow", "given" : "M. S.", "non-dropping-particle" : "", "parse-names" : false, "suffix" : "" }, { "dropping-particle" : "", "family" : "Wilson", "given" : "M. A.", "non-dropping-particle" : "", "parse-names" : false, "suffix" : "" }, { "dropping-particle" : "", "family" : "Tonegawa", "given" : "S.", "non-dropping-particle" : "", "parse-names" : false, "suffix" : "" } ], "container-title" : "Science", "id" : "ITEM-1", "issue" : "5834", "issued" : { "date-parts" : [ [ "2007", "7", "6" ] ] }, "page" : "94-99", "title" : "Dentate Gyrus NMDA Receptors Mediate Rapid Pattern Separation in the Hippocampal Network", "type" : "article-journal", "volume" : "317" }, "uris" : [ "http://www.mendeley.com/documents/?uuid=05f2745f-00ed-4358-9141-3b70d860b9d3"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"mendeley" : { "formattedCitation" : "(Leutgeb, Leutgeb, Moser, &amp; Moser, 2007; McHugh et al., 2007)", "plainTextFormattedCitation" : "(Leutgeb, Leutgeb, Moser, &amp; Moser, 2007; McHugh et al., 2007)", "previouslyFormattedCitation" : "(Leutgeb, Leutgeb, Moser, &amp; Moser, 2007; McHugh et al., 2007)" }, "properties" : {  }, "schema" : "https://github.com/citation-style-language/schema/raw/master/csl-citation.json" }</w:instrText>
      </w:r>
      <w:r w:rsidR="001545AB">
        <w:fldChar w:fldCharType="separate"/>
      </w:r>
      <w:r w:rsidR="001545AB">
        <w:rPr>
          <w:noProof/>
        </w:rPr>
        <w:t>(Leutgeb, Leutgeb, Moser, &amp; Moser, 2007; McHugh et al., 2007)</w:t>
      </w:r>
      <w:r w:rsidR="001545AB">
        <w:fldChar w:fldCharType="end"/>
      </w:r>
      <w:r w:rsidR="001545AB">
        <w:t xml:space="preserve">, orthogonalizing inputs from one another, while CA3 performs pattern completion </w:t>
      </w:r>
      <w:r w:rsidR="001545AB">
        <w:fldChar w:fldCharType="begin" w:fldLock="1"/>
      </w:r>
      <w:r w:rsidR="00EB50C9">
        <w:instrText>ADDIN CSL_CITATION { "citationItems" : [ { "id" : "ITEM-1", "itemData" : { "DOI" : "10.1016/j.neuron.2013.11.017", "ISSN" : "08966273", "author" : [ { "dropping-particle" : "", "family" : "Neunuebel", "given" : "Joshua P.", "non-dropping-particle" : "", "parse-names" : false, "suffix" : "" }, { "dropping-particle" : "", "family" : "Knierim", "given" : "James J.", "non-dropping-particle" : "", "parse-names" : false, "suffix" : "" } ], "container-title" : "Neuron", "id" : "ITEM-1", "issue" : "2", "issued" : { "date-parts" : [ [ "2014", "1" ] ] }, "page" : "416-427", "title" : "CA3 Retrieves Coherent Representations from Degraded Input: Direct Evidence for CA3 Pattern Completion and Dentate Gyrus Pattern Separation", "type" : "article-journal", "volume" : "81" }, "uris" : [ "http://www.mendeley.com/documents/?uuid=3e858748-bc65-49b3-9306-506b20dd5500"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"id" : "ITEM-3", "itemData" : { "DOI" : "10.1126/science.1071795.Requirement", "ISBN" : "1095-9203 (Electronic)", "ISSN" : "0036-8075, 1095-9203", "PMID" : "12040087", "abstract" : "Pattern completion, the ability to retrieve complete memories on the basis of incomplete sets of cues, is a crucial function of biological memory systems. The extensive recurrent connectivity of the CA3 area of hippocampus has led to suggestions that it might provide this function. We have tested this hypothesis by generating and analyzing a genetically engineered mouse strain in which the N-methyl-D-asparate (NMDA) receptor gene is ablated specifically in the CA3 pyramidal cells of adult mice. The mutant mice normally acquired and retrieved spatial reference memory in the Morris water maze, but they were impaired in retrieving this memory when presented with a fraction of the original cues. Similarly, hippocampal CA1 pyramidal cells in mutant mice displayed normal place-related activity in a full-cue environment but showed a reduction in activity upon partial cue removal. These results provide direct evidence for CA3 NMDA receptor involvement in associative memory recall.", "author" : [ { "dropping-particle" : "", "family" : "Nakazawa", "given" : "Kazu", "non-dropping-particle" : "", "parse-names" : false, "suffix" : "" }, { "dropping-particle" : "", "family" : "Quirk", "given" : "Michael C",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 "given" : "Daniel",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"dropping-particle" : "", "family" : "Quirk, M.C.", "given" : "",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"Johnstone", "given" : "D.",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"container-title" : "Science", "id" : "ITEM-3", "issue" : "5579", "issued" : { "date-parts" : [ [ "2002" ] ] }, "page" : "211-218", "title" : "Requirement for Hippocampal CA3 NMDA Receptors in Associative Memory Recall", "type" : "article-journal", "volume" : "297" }, "uris" : [ "http://www.mendeley.com/documents/?uuid=fd3df07c-6409-4f80-8b79-d6c161015093" ] } ], "mendeley" : { "formattedCitation" : "(Leutgeb et al., 2007; Nakazawa et al., 2002; Neunuebel &amp; Knierim, 2014)", "plainTextFormattedCitation" : "(Leutgeb et al., 2007; Nakazawa et al., 2002; Neunuebel &amp; Knierim, 2014)", "previouslyFormattedCitation" : "(Leutgeb et al., 2007; Nakazawa et al., 2002; Neunuebel &amp; Knierim, 2014)" }, "properties" : {  }, "schema" : "https://github.com/citation-style-language/schema/raw/master/csl-citation.json" }</w:instrText>
      </w:r>
      <w:r w:rsidR="001545AB">
        <w:fldChar w:fldCharType="separate"/>
      </w:r>
      <w:r w:rsidR="001545AB">
        <w:rPr>
          <w:noProof/>
        </w:rPr>
        <w:t>(Leutgeb et al., 2007; Nakazawa et al., 2002; Neunuebel &amp; Knierim, 2014)</w:t>
      </w:r>
      <w:r w:rsidR="001545AB">
        <w:fldChar w:fldCharType="end"/>
      </w:r>
      <w:r w:rsidR="001545AB">
        <w:t xml:space="preserve">, auto-associating inputs with previously learned patterns. In humans, the Precision and Binding Model (PBM; </w:t>
      </w:r>
      <w:r w:rsidR="001545AB">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"manualFormatting" : "Yonelinas, 2013)", "plainTextFormattedCitation" : "(Yonelinas, 2013)", "previouslyFormattedCitation" : "(Yonelinas, 2013)" }, "properties" : {  }, "schema" : "https://github.com/citation-style-language/schema/raw/master/csl-citation.json" }</w:instrText>
      </w:r>
      <w:r w:rsidR="001545AB">
        <w:fldChar w:fldCharType="separate"/>
      </w:r>
      <w:r w:rsidR="001545AB">
        <w:rPr>
          <w:noProof/>
        </w:rPr>
        <w:t>Yonelinas, 2013)</w:t>
      </w:r>
      <w:r w:rsidR="001545AB">
        <w:fldChar w:fldCharType="end"/>
      </w:r>
      <w:r w:rsidR="001545AB">
        <w:t xml:space="preserve">, whose </w:t>
      </w:r>
      <w:r w:rsidR="000C431F">
        <w:t xml:space="preserve">associated </w:t>
      </w:r>
      <w:r w:rsidR="001545AB">
        <w:t xml:space="preserve">evidence shows hippocampal damaged patients are impaired on finding the precise location of a hidden platform but can find the general location (i.e. quadrant; </w:t>
      </w:r>
      <w:r w:rsidR="001545AB">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"manualFormatting" : "Kolarik et al., 2016; Kolarik, Baer, Shahlaie, Yonelinas, &amp; Ekstrom, 2017)", "plainTextFormattedCitation" : "(Kolarik et al., 2016, 2017)", "previouslyFormattedCitation" : "(Kolarik et al., 2016, 2017)" }, "properties" : {  }, "schema" : "https://github.com/citation-style-language/schema/raw/master/csl-citation.json" }</w:instrText>
      </w:r>
      <w:r w:rsidR="001545AB">
        <w:fldChar w:fldCharType="separate"/>
      </w:r>
      <w:r w:rsidR="001545AB">
        <w:rPr>
          <w:noProof/>
        </w:rPr>
        <w:t>Kolarik et al., 2016; Kolarik, Baer, Shahlaie, Yonelinas, &amp; Ekstrom, 2017)</w:t>
      </w:r>
      <w:r w:rsidR="001545AB">
        <w:fldChar w:fldCharType="end"/>
      </w:r>
      <w:r w:rsidR="001545AB">
        <w:t>, says that the hippocampus is required for high-resolution information binding in spatial navigation. However, in rodents who have already learned a target location or who are attempting to navigate to a target location which has a cue, hippocampal damage does not impair the ability to find the target</w:t>
      </w:r>
      <w:r w:rsidR="002E3904">
        <w:t xml:space="preserve"> (see </w:t>
      </w:r>
      <w:r w:rsidR="002E3904">
        <w:fldChar w:fldCharType="begin" w:fldLock="1"/>
      </w:r>
      <w:r w:rsidR="002B7776">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"manualFormatting" : "Eichenbaum, 2017c", "plainTextFormattedCitation" : "(Howard Eichenbaum, 2017b)", "previouslyFormattedCitation" : "(Howard Eichenbaum, 2017b)" }, "properties" : {  }, "schema" : "https://github.com/citation-style-language/schema/raw/master/csl-citation.json" }</w:instrText>
      </w:r>
      <w:r w:rsidR="002E3904">
        <w:fldChar w:fldCharType="separate"/>
      </w:r>
      <w:r w:rsidR="002E3904" w:rsidRPr="002E3904">
        <w:rPr>
          <w:noProof/>
        </w:rPr>
        <w:t>Eichenbaum, 2017c</w:t>
      </w:r>
      <w:r w:rsidR="002E3904">
        <w:fldChar w:fldCharType="end"/>
      </w:r>
      <w:r w:rsidR="002E3904">
        <w:t xml:space="preserve"> for review)</w:t>
      </w:r>
      <w:r w:rsidR="001545AB">
        <w:t xml:space="preserve">. Some models suggest that the long axis of the hippocampus represents progressively more precise information when viewed from anterior to posterior (Fanselow &amp; Dong, 2010; Nadel, Hoscheidt, &amp; Ryan, 2013). </w:t>
      </w:r>
      <w:r>
        <w:t>In addition to precision of recall, particular strategies of navigation are known to relate to hippocampal activity. V</w:t>
      </w:r>
      <w:r w:rsidR="001545AB">
        <w:t xml:space="preserve">iew-matching strategies </w:t>
      </w:r>
      <w:r>
        <w:t xml:space="preserve">(i.e. those in which a particular perspective on a scene is used as the primary navigation cue) </w:t>
      </w:r>
      <w:r w:rsidR="001545AB">
        <w:t>can help overcome deficits in allocentric memory of space via the subject finding an egocentric perspective which allows acquisition of the target</w:t>
      </w:r>
      <w:r w:rsidR="00625AB3">
        <w:t xml:space="preserve"> </w:t>
      </w:r>
      <w:r w:rsidR="00625AB3">
        <w:fldChar w:fldCharType="begin" w:fldLock="1"/>
      </w:r>
      <w:r w:rsidR="00376B51">
        <w:instrText>ADDIN CSL_CITATION { "citationItems" : [ { "id" : "ITEM-1", "itemData" : { "DOI" : "10.1242/jeb.043315", "ISSN" : "0022-0949", "author" : [ { "dropping-particle" : "", "family" : "Pecchia", "given" : "T.", "non-dropping-particle" : "", "parse-names" : false, "suffix" : "" }, { "dropping-particle" : "", "family" : "Vallortigara", "given" : "G.", "non-dropping-particle" : "", "parse-names" : false, "suffix" : "" } ], "container-title" : "Journal of Experimental Biology", "id" : "ITEM-1", "issue" : "17", "issued" : { "date-parts" : [ [ "2010", "9", "1" ] ] }, "page" : "2987-2996", "title" : "View-based strategy for reorientation by geometry", "type" : "article-journal", "volume" : "213" }, "uris" : [ "http://www.mendeley.com/documents/?uuid=d744492a-08e4-435a-8fd9-2b71bf4a26da" ] } ], "mendeley" : { "formattedCitation" : "(Pecchia &amp; Vallortigara, 2010)", "plainTextFormattedCitation" : "(Pecchia &amp; Vallortigara, 2010)", "previouslyFormattedCitation" : "(Pecchia &amp; Vallortigara, 2010)" }, "properties" : {  }, "schema" : "https://github.com/citation-style-language/schema/raw/master/csl-citation.json" }</w:instrText>
      </w:r>
      <w:r w:rsidR="00625AB3">
        <w:fldChar w:fldCharType="separate"/>
      </w:r>
      <w:r w:rsidR="00376B51" w:rsidRPr="00376B51">
        <w:rPr>
          <w:noProof/>
        </w:rPr>
        <w:t>(Pecchia &amp; Vallortigara, 2010)</w:t>
      </w:r>
      <w:r w:rsidR="00625AB3">
        <w:fldChar w:fldCharType="end"/>
      </w:r>
      <w:r w:rsidR="001545AB">
        <w:t xml:space="preserve">. Moreover, not all navigation phenomena which occur in </w:t>
      </w:r>
      <w:r w:rsidR="001545AB">
        <w:lastRenderedPageBreak/>
        <w:t>rodents are equivalent in humans. Rodents with hippocampal damage show a deficit in path integration</w:t>
      </w:r>
      <w:r w:rsidR="00376B51">
        <w:t xml:space="preserve"> (i.e. the ability to integrate changes in orientation during navigation in order to take a more direct path back to an origin point than the route away from the point)</w:t>
      </w:r>
      <w:r w:rsidR="001545AB">
        <w:t xml:space="preserve"> while human hippocampal damaged patients do not </w:t>
      </w:r>
      <w:r w:rsidR="00625AB3">
        <w:fldChar w:fldCharType="begin" w:fldLock="1"/>
      </w:r>
      <w:r w:rsidR="00376B51">
        <w:instrText>ADDIN CSL_CITATION { "citationItems" : [ { "id" : "ITEM-1", "itemData" : { "DOI" : "10.1007/s00221-010-2460-7", "ISBN" : "1432-1106 (Electronic)\\r0014-4819 (Linking)", "ISSN" : "00144819", "PMID" : "20972774", "abstract" : "Path integration is a fundamental mechanism of spatial navigation. In non-human species, it is assumed to be an online process in which a homing vector is updated continuously during an outward journey. In contrast, human path integration has been conceptualized as a configural process in which travelers store working memory representations of path segments, with the computation of a homing vector only occurring when required. To resolve this apparent discrepancy, we tested whether humans can employ different path integration strategies in the same task. Using a triangle completion paradigm, participants were instructed either to continuously update the start position during locomotion (continuous strategy) or to remember the shape of the outbound path and to calculate home vectors on basis of this representation (configural strategy). While overall homing accuracy was superior in the configural condition, participants were quicker to respond during continuous updating, strongly suggesting that homing vectors were computed online. Corroborating these findings, we observed reliable differences in head orientation during the outbound path: when participants applied the continuous updating strategy, the head deviated significantly from straight ahead in direction of the start place, which can be interpreted as a continuous motor expression of the homing vector. Head orientation-a novel online measure for path integration-can thus inform about the underlying updating mechanism already during locomotion. In addition to demonstrating that humans can employ different cognitive strategies during path integration, our two-systems view helps to resolve recent controversies regarding the role of the medial temporal lobe in human path integration.", "author" : [ { "dropping-particle" : "", "family" : "Wiener", "given" : "Jan M.", "non-dropping-particle" : "", "parse-names" : false, "suffix" : "" }, { "dropping-particle" : "", "family" : "Berthoz", "given" : "Alain", "non-dropping-particle" : "", "parse-names" : false, "suffix" : "" }, { "dropping-particle" : "", "family" : "Wolbers", "given" : "Thomas", "non-dropping-particle" : "", "parse-names" : false, "suffix" : "" } ], "container-title" : "Experimental Brain Research", "id" : "ITEM-1", "issue" : "1", "issued" : { "date-parts" : [ [ "2011" ] ] }, "page" : "61-71", "title" : "Dissociable cognitive mechanisms underlying human path integration", "type" : "article-journal", "volume" : "208" }, "uris" : [ "http://www.mendeley.com/documents/?uuid=a013d89a-5136-4ba0-84ca-89b689c40221" ] } ], "mendeley" : { "formattedCitation" : "(Wiener, Berthoz, &amp; Wolbers, 2011)", "plainTextFormattedCitation" : "(Wiener, Berthoz, &amp; Wolbers, 2011)", "previouslyFormattedCitation" : "(Wiener, Berthoz, &amp; Wolbers, 2011)" }, "properties" : {  }, "schema" : "https://github.com/citation-style-language/schema/raw/master/csl-citation.json" }</w:instrText>
      </w:r>
      <w:r w:rsidR="00625AB3">
        <w:fldChar w:fldCharType="separate"/>
      </w:r>
      <w:r w:rsidR="00376B51" w:rsidRPr="00376B51">
        <w:rPr>
          <w:noProof/>
        </w:rPr>
        <w:t>(Wiener, Berthoz, &amp; Wolbers, 2011)</w:t>
      </w:r>
      <w:r w:rsidR="00625AB3">
        <w:fldChar w:fldCharType="end"/>
      </w:r>
      <w:r w:rsidR="001545AB">
        <w:t xml:space="preserve">. </w:t>
      </w:r>
    </w:p>
    <w:p w14:paraId="67AC2545" w14:textId="77777777" w:rsidR="00AD1CF4" w:rsidRDefault="001545AB" w:rsidP="00AA15F8">
      <w:pPr>
        <w:spacing w:line="360" w:lineRule="auto"/>
      </w:pPr>
      <w:r>
        <w:t xml:space="preserve">Several measures of behavior in navigation have been used historically </w:t>
      </w:r>
      <w:r w:rsidR="00376B51">
        <w:t xml:space="preserve">to evaluate the relationship between navigation and memory function, </w:t>
      </w:r>
      <w:r>
        <w:t xml:space="preserve">including simple visual inspection of individual paths </w:t>
      </w:r>
      <w:r>
        <w:fldChar w:fldCharType="begin" w:fldLock="1"/>
      </w:r>
      <w:r w:rsidR="00EB50C9">
        <w:instrText>ADDIN CSL_CITATION { "citationItems" : [ { "id" : "ITEM-1", "itemData" : { "ISSN" : "08926638", "abstract" : "Mice infected with an immunosuppressive murine leukemia virus (MuLV) mixture, LP-BM5, displayed profound and selective deficits in spatial learning in a modified Morris water maze. These deficits appeared before the appearance of gross neurological impairment or histopathological changes in the central nervous system. Thus, LP-BM5-infected mice displayed deficits in several aspects of trained performance compared to controls. Furthermore, a failure to exhibit any evidence of task acquisition in this maze was observed almost twice as frequently (P &lt; 0.0005) in infected mice as in uninfected controls. Moreover, in the absence of gross visual, motoric, or motivational impairment, LP-BM5 MuLV-infected animals exhibited neither the target directed search pattern nor the spatial preference characteristic of controls. The spatial learning and memory deficit described here is the first report of cognitive impairment accompanying viral-induced immunosuppression in a nonprimate species.", "author" : [ { "dropping-particle" : "", "family" : "Sei", "given" : "Y.", "non-dropping-particle" : "", "parse-names" : false, "suffix" : "" }, { "dropping-particle" : "", "family" : "Arora", "given" : "P.K.", "non-dropping-particle" : "", "parse-names" : false, "suffix" : "" }, { "dropping-particle" : "", "family" : "Skolnick", "given" : "P.", "non-dropping-particle" : "", "parse-names" : false, "suffix" : "" }, { "dropping-particle" : "", "family" : "Paul", "given" : "I.A.", "non-dropping-particle" : "", "parse-names" : false, "suffix" : "" } ], "container-title" : "FASEB Journal", "id" : "ITEM-1", "issue" : "11", "issued" : { "date-parts" : [ [ "1992" ] ] }, "title" : "Spatial learning impairment in a murine model of AIDS", "type" : "article-journal", "volume" : "6" }, "uris" : [ "http://www.mendeley.com/documents/?uuid=16edb51c-a581-4387-bbb2-24d0861508cf" ] }, { "id" : "ITEM-2",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"ITEM-2",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Sei, Arora, Skolnick, &amp; Paul, 1992)", "plainTextFormattedCitation" : "(Moffat &amp; Resnick, 2002; Sei, Arora, Skolnick, &amp; Paul, 1992)", "previouslyFormattedCitation" : "(Moffat &amp; Resnick, 2002; Sei, Arora, Skolnick, &amp; Paul, 1992)" }, "properties" : {  }, "schema" : "https://github.com/citation-style-language/schema/raw/master/csl-citation.json" }</w:instrText>
      </w:r>
      <w:r>
        <w:fldChar w:fldCharType="separate"/>
      </w:r>
      <w:r>
        <w:rPr>
          <w:noProof/>
        </w:rPr>
        <w:t>(Moffat &amp; Resnick, 2002; Sei, Arora, Skolnick, &amp; Paul, 1992)</w:t>
      </w:r>
      <w:r>
        <w:fldChar w:fldCharType="end"/>
      </w:r>
      <w:r>
        <w:t xml:space="preserve">, heading error </w:t>
      </w:r>
      <w:r>
        <w:fldChar w:fldCharType="begin" w:fldLock="1"/>
      </w:r>
      <w:r w:rsidR="00EB50C9">
        <w:instrText>ADDIN CSL_CITATION { "citationItems" : [ { "id" : "ITEM-1", "itemData" : { "DOI" : "10.1007/s00221-013-3709-8", "ISSN" : "0014-4819", "author" : [ { "dropping-particle" : "", "family" : "Smith", "given" : "Alastair D.", "non-dropping-particle" : "", "parse-names" : false, "suffix" : "" }, { "dropping-particle" : "", "family" : "McKeith", "given" : "Laura", "non-dropping-particle" : "", "parse-names" : false, "suffix" : "" }, { "dropping-particle" : "", "family" : "Howard", "given" : "Christina J.", "non-dropping-particle" : "", "parse-names" : false, "suffix" : "" } ], "container-title" : "Experimental Brain Research", "id" : "ITEM-1", "issue" : "4", "issued" : { "date-parts" : [ [ "2013", "12", "4" ] ] }, "page" : "445-455", "title" : "The development of path integration: Combining estimations of distance and heading", "type" : "article-journal", "volume" : "231" }, "uris" : [ "http://www.mendeley.com/documents/?uuid=1290cc93-eda7-445e-a8cb-c03deb3102b0" ] } ], "mendeley" : { "formattedCitation" : "(A. D. Smith, McKeith, &amp; Howard, 2013)", "manualFormatting" : "(i.e. the sum of the angular distance between the correct heading to the target and the actual heading to the target for a given path; A. D. Smith, McKeith, &amp; Howard, 2013)", "plainTextFormattedCitation" : "(A. D. Smith, McKeith, &amp; Howard, 2013)", "previouslyFormattedCitation" : "(A. D. Smith, McKeith, &amp; Howard, 2013)" }, "properties" : {  }, "schema" : "https://github.com/citation-style-language/schema/raw/master/csl-citation.json" }</w:instrText>
      </w:r>
      <w:r>
        <w:fldChar w:fldCharType="separate"/>
      </w:r>
      <w:r>
        <w:rPr>
          <w:noProof/>
        </w:rPr>
        <w:t>(</w:t>
      </w:r>
      <w:r w:rsidR="00625AB3">
        <w:rPr>
          <w:noProof/>
        </w:rPr>
        <w:t xml:space="preserve">i.e. the sum of the angular distance between the correct heading to the target and the actual heading to the target for a given path; </w:t>
      </w:r>
      <w:r>
        <w:rPr>
          <w:noProof/>
        </w:rPr>
        <w:t>A. D. Smith, McKeith, &amp; Howard, 2013)</w:t>
      </w:r>
      <w:r>
        <w:fldChar w:fldCharType="end"/>
      </w:r>
      <w:r>
        <w:t xml:space="preserve">, distance and time to target </w:t>
      </w:r>
      <w:r w:rsidR="00625AB3">
        <w:fldChar w:fldCharType="begin" w:fldLock="1"/>
      </w:r>
      <w:r w:rsidR="007C3648">
        <w:instrText>ADDIN CSL_CITATION { "citationItems" : [ { "id" : "ITEM-1", "itemData" : { "DOI" : "10.1038/297681a0", "ISBN" : "0028-0836 (Print)\\n0028-0836 (Linking)", "ISSN" : "0028-0836", "PMID" : "7088155", "abstract" : "Electrophysiological studies have shown that single cells in the hippocampus respond during spatial learning and exploration, some firing only when animals enter specific and restricted areas of a familiar environment. Deficits in spatial learning and memory are found after lesions of the hippocampus and its extrinsic fibre connections following damage to the medial nucleus which succcessfully disrupts the hippocampal theta rhythm, and in senescent rats which also show a correlated reduction in synaptic enhancement on the perforant path input to the hippocampus. We now report, using a novel behavioural procedure requiring research for a hidden goal, that, in addition to a spatial discrimination impairment, total hippocampal lesions also cause a profound and lasting place-navigational impairment that can be dissociated from correlated motor, motivational and reinforcement aspects of the procedure.",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"http://www.mendeley.com/documents/?uuid=529551b5-1bb4-423c-ba94-b734b1e8de9f" ] } ], "mendeley" : { "formattedCitation" : "(R. G. M. Morris et al., 1982)", "plainTextFormattedCitation" : "(R. G. M. Morris et al., 1982)", "previouslyFormattedCitation" : "(R. G. M. Morris et al., 1982)" }, "properties" : {  }, "schema" : "https://github.com/citation-style-language/schema/raw/master/csl-citation.json" }</w:instrText>
      </w:r>
      <w:r w:rsidR="00625AB3">
        <w:fldChar w:fldCharType="separate"/>
      </w:r>
      <w:r w:rsidR="00AA706F" w:rsidRPr="00AA706F">
        <w:rPr>
          <w:noProof/>
        </w:rPr>
        <w:t>(R. G. M. Morris et al., 1982)</w:t>
      </w:r>
      <w:r w:rsidR="00625AB3">
        <w:fldChar w:fldCharType="end"/>
      </w:r>
      <w:r w:rsidR="00625AB3">
        <w:t>,</w:t>
      </w:r>
      <w:r>
        <w:t xml:space="preserve"> proximity to target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2017; Richard G.M. Morris, 1981)", "plainTextFormattedCitation" : "(Kolarik et al., 2017; Richard G.M. Morris, 1981)", "previouslyFormattedCitation" : "(Kolarik et al., 2017; Richard G.M. Morris, 1981)" }, "properties" : {  }, "schema" : "https://github.com/citation-style-language/schema/raw/master/csl-citation.json" }</w:instrText>
      </w:r>
      <w:r>
        <w:fldChar w:fldCharType="separate"/>
      </w:r>
      <w:r w:rsidR="00625AB3" w:rsidRPr="00625AB3">
        <w:rPr>
          <w:noProof/>
        </w:rPr>
        <w:t>(Kolarik et al., 2017; Richard G.M. Morris, 1981)</w:t>
      </w:r>
      <w:r>
        <w:fldChar w:fldCharType="end"/>
      </w:r>
      <w:r>
        <w:t xml:space="preserve">, path crossings </w:t>
      </w:r>
      <w:r>
        <w:fldChar w:fldCharType="begin" w:fldLock="1"/>
      </w:r>
      <w:r w:rsidR="00EB50C9">
        <w:instrText>ADDIN CSL_CITATION { "citationItems" : [ { "id" : "ITEM-1", "itemData" : { "DOI" : "10.1002/hipo.20113", "ISSN" : "1050-9631", "author" : [ { "dropping-particle" : "", "family" : "Buzs\u00e1ki", "given" : "Gy\u00f6rgy", "non-dropping-particle" : "", "parse-names" : false, "suffix" : "" } ], "container-title" : "Hippocampus", "id" : "ITEM-1", "issue" : "7", "issued" : { "date-parts" : [ [ "2005" ] ] }, "page" : "827-840", "title" : "Theta rhythm of navigation: Link between path integration and landmark navigation, episodic and semantic memory", "type" : "article-journal", "volume" : "15" }, "uris" : [ "http://www.mendeley.com/documents/?uuid=88054324-e013-4533-8493-76d8db2fdce7" ] } ], "mendeley" : { "formattedCitation" : "(Buzs\u00e1ki, 2005)", "plainTextFormattedCitation" : "(Buzs\u00e1ki, 2005)", "previouslyFormattedCitation" : "(Buzs\u00e1ki, 2005)" }, "properties" : {  }, "schema" : "https://github.com/citation-style-language/schema/raw/master/csl-citation.json" }</w:instrText>
      </w:r>
      <w:r>
        <w:fldChar w:fldCharType="separate"/>
      </w:r>
      <w:r>
        <w:rPr>
          <w:noProof/>
        </w:rPr>
        <w:t>(Buzsáki, 2005)</w:t>
      </w:r>
      <w:r>
        <w:fldChar w:fldCharType="end"/>
      </w:r>
      <w:r>
        <w:t xml:space="preserve">, and even search path classification via clustering </w:t>
      </w:r>
      <w:r>
        <w:fldChar w:fldCharType="begin" w:fldLock="1"/>
      </w:r>
      <w:r w:rsidR="00EB50C9">
        <w:instrText>ADDIN CSL_CITATION { "citationItems" : [ { "id" : "ITEM-1", "itemData" : { "DOI" : "10.1016/j.bbr.2010.03.022", "ISSN" : "01664328", "author" : [ { "dropping-particle" : "", "family" : "Davis", "given" : "Chris P.", "non-dropping-particle" : "", "parse-names" : false, "suffix" : "" }, { "dropping-particle" : "", "family" : "Franklin", "given" : "La\u2019Tonya M.", "non-dropping-particle" : "", "parse-names" : false, "suffix" : "" }, { "dropping-particle" : "", "family" : "Johnson", "given" : "Gabriel S.", "non-dropping-particle" : "", "parse-names" : false, "suffix" : "" }, { "dropping-particle" : "", "family" : "Schrott", "given" : "Lisa M.", "non-dropping-particle" : "", "parse-names" : false, "suffix" : "" } ], "container-title" : "Behavioural Brain Research", "id" : "ITEM-1", "issue" : "1", "issued" : { "date-parts" : [ [ "2010", "9" ] ] }, "page" : "27-34", "title" : "Prenatal oxycodone exposure impairs spatial learning and/or memory in rats", "type" : "article-journal", "volume" : "212" }, "uris" : [ "http://www.mendeley.com/documents/?uuid=3a1da1ba-c3a0-432b-8345-e36d8deb7267" ] } ], "mendeley" : { "formattedCitation" : "(Davis, Franklin, Johnson, &amp; Schrott, 2010)", "plainTextFormattedCitation" : "(Davis, Franklin, Johnson, &amp; Schrott, 2010)", "previouslyFormattedCitation" : "(Davis, Franklin, Johnson, &amp; Schrott, 2010)" }, "properties" : {  }, "schema" : "https://github.com/citation-style-language/schema/raw/master/csl-citation.json" }</w:instrText>
      </w:r>
      <w:r>
        <w:fldChar w:fldCharType="separate"/>
      </w:r>
      <w:r>
        <w:rPr>
          <w:noProof/>
        </w:rPr>
        <w:t>(Davis, Franklin, Johnson, &amp; Schrott, 2010)</w:t>
      </w:r>
      <w:r>
        <w:fldChar w:fldCharType="end"/>
      </w:r>
      <w:r>
        <w:t xml:space="preserve">. Each of these measures has advantages and disadvantages worth considering, especially if both spatial and temporal </w:t>
      </w:r>
      <w:r w:rsidR="002E59E4">
        <w:t>navigation</w:t>
      </w:r>
      <w:r>
        <w:t xml:space="preserve"> are to be evaluated together. We consider them here as they relate to </w:t>
      </w:r>
      <w:r w:rsidR="000C431F">
        <w:t>the</w:t>
      </w:r>
      <w:r>
        <w:t xml:space="preserve"> Time Travel </w:t>
      </w:r>
      <w:r w:rsidR="000C431F">
        <w:t>T</w:t>
      </w:r>
      <w:r>
        <w:t xml:space="preserve">ask. First, heading error is complicated by the fact that participants could be proceeding to one of many targets in a particular direction. The decided upon event (i.e. the item the participant interacts with next) could be used as a target, but this only makes sense if we assume at least some memory for the event position (not a valid assumption in </w:t>
      </w:r>
      <w:r w:rsidR="000C431F">
        <w:t xml:space="preserve">the first trial </w:t>
      </w:r>
      <w:r>
        <w:t xml:space="preserve">for much of the time). </w:t>
      </w:r>
      <w:r w:rsidR="00AD1CF4">
        <w:t>Secondly</w:t>
      </w:r>
      <w:r>
        <w:t xml:space="preserve">, path crossing has far less meaning in 3D (2 spatial and 1 temporal axis) than traditional 2D as it is unlikely for a 3D line to cross its self. </w:t>
      </w:r>
      <w:r w:rsidR="00AD1CF4">
        <w:t>Lastly, p</w:t>
      </w:r>
      <w:r>
        <w:t xml:space="preserve">roximity to target, distance, and time are all potential methods of evaluation, however it is unclear which of these should be preferred for correlation with any particular output measure. Previous investigation into this issue has found that, with a high sampling rate, variable measure of target proximity can be very successful in differentiating hippocampal patient performance from controls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2017)</w:t>
      </w:r>
      <w:r>
        <w:fldChar w:fldCharType="end"/>
      </w:r>
      <w:r w:rsidR="00AD1CF4">
        <w:t>, however, the nature of “proximity” in a spatiotemporal environment is not entirely clear.</w:t>
      </w:r>
    </w:p>
    <w:p w14:paraId="521EB6CF" w14:textId="77777777" w:rsidR="001545AB" w:rsidRDefault="00AD1CF4" w:rsidP="00AA15F8">
      <w:pPr>
        <w:spacing w:line="360" w:lineRule="auto"/>
      </w:pPr>
      <w:r>
        <w:t>T</w:t>
      </w:r>
      <w:r w:rsidR="001545AB">
        <w:t xml:space="preserve">he use of measures of fractal geometry </w:t>
      </w:r>
      <w:r w:rsidR="001545AB">
        <w:fldChar w:fldCharType="begin" w:fldLock="1"/>
      </w:r>
      <w:r w:rsidR="00EB50C9">
        <w:instrText>ADDIN CSL_CITATION { "citationItems" : [ { "id" : "ITEM-1", "itemData" : { "DOI" : "10.1126/science.156.3775.636", "ISBN" : "00368075 (ISSN)", "ISSN" : "0036-8075", "PMID" : "17837158", "abstract" : "Geographical curves are so involved in their detail that their lengths are often infinite or, rather, undefinable. However, many are statistically \"selfsimilar,\" meaning that each portion can be considered a reduced-scale image of the whole. In that case, the degree of complication can be described by a quantity D that has many properties of a \"dimension,\" though it is fractional; that is, it exceeds the value unity associated with the ordinary, rectifiable, curves.", "author" : [ { "dropping-particle" : "", "family" : "Mandelbrot", "given" : "B.", "non-dropping-particle" : "", "parse-names" : false, "suffix" : "" } ], "container-title" : "Science", "id" : "ITEM-1", "issue" : "3775", "issued" : { "date-parts" : [ [ "1967" ] ] }, "page" : "636-638", "title" : "How Long Is the Coast of Britain? Statistical Self-Similarity and Fractional Dimension", "type" : "article-journal", "volume" : "156" }, "uris" : [ "http://www.mendeley.com/documents/?uuid=07814eac-fc23-434e-8148-e8825e04f8b8" ] } ], "mendeley" : { "formattedCitation" : "(Mandelbrot, 1967)", "plainTextFormattedCitation" : "(Mandelbrot, 1967)", "previouslyFormattedCitation" : "(Mandelbrot, 1967)" }, "properties" : {  }, "schema" : "https://github.com/citation-style-language/schema/raw/master/csl-citation.json" }</w:instrText>
      </w:r>
      <w:r w:rsidR="001545AB">
        <w:fldChar w:fldCharType="separate"/>
      </w:r>
      <w:r w:rsidR="001545AB">
        <w:rPr>
          <w:noProof/>
        </w:rPr>
        <w:t>(Mandelbrot, 1967)</w:t>
      </w:r>
      <w:r w:rsidR="001545AB">
        <w:fldChar w:fldCharType="end"/>
      </w:r>
      <w:r w:rsidR="001545AB">
        <w:t xml:space="preserve"> has shown some success in measuring natural navigation patterns in migration and grazing </w:t>
      </w:r>
      <w:r w:rsidR="001545AB">
        <w:fldChar w:fldCharType="begin" w:fldLock="1"/>
      </w:r>
      <w:r w:rsidR="00EB50C9">
        <w:instrText>ADDIN CSL_CITATION { "citationItems" : [ { "id" : "ITEM-1", "itemData" : { "DOI" : "10.1016/j.applanim.2005.01.001", "ISSN" : "01681591", "author" : [ { "dropping-particle" : "", "family" : "Garcia", "given" : "F.", "non-dropping-particle" : "", "parse-names" : false, "suffix" : "" }, { "dropping-particle" : "", "family" : "Carr\u00e8re", "given" : "P.", "non-dropping-particle" : "", "parse-names" : false, "suffix" : "" }, { "dropping-particle" : "", "family" : "Soussana", "given" : "J.F.", "non-dropping-particle" : "", "parse-names" : false, "suffix" : "" }, { "dropping-particle" : "", "family" : "Baumont", "given" : "R.", "non-dropping-particle" : "", "parse-names" : false, "suffix" : "" } ], "container-title" : "Applied Animal Behaviour Science", "id" : "ITEM-1", "issue" : "1-2", "issued" : { "date-parts" : [ [ "2005", "9" ] ] }, "page" : "19-37", "title" : "Characterisation by fractal analysis of foraging paths of ewes grazing heterogeneous swards", "type" : "article-journal", "volume" : "93" }, "uris" : [ "http://www.mendeley.com/documents/?uuid=2246a9c4-da86-4715-a14e-0fce1a27341a" ] }, { "id" : "ITEM-2", "itemData" : { "DOI" : "10.1016/j.ecolmodel.2010.08.014", "ISSN" : "03043800", "author" : [ { "dropping-particle" : "", "family" : "Gautestad", "given" : "Arild O.", "non-dropping-particle" : "", "parse-names" : false, "suffix" : "" }, { "dropping-particle" : "", "family" : "Mysterud", "given" : "Ivar", "non-dropping-particle" : "", "parse-names" : false, "suffix" : "" } ], "container-title" : "Ecological Modelling", "id" : "ITEM-2", "issue" : "23", "issued" : { "date-parts" : [ [ "2010", "11" ] ] }, "page" : "2741-2750", "title" : "Spatial memory, habitat auto-facilitation and the emergence of fractal home range patterns", "type" : "article-journal", "volume" : "221" }, "uris" : [ "http://www.mendeley.com/documents/?uuid=4c65ce2e-a7d1-4ced-945b-7a5c6cf8574e" ] }, { "id" : "ITEM-3", "itemData" : { "DOI" : "10.1016/j.jtbi.2011.07.010", "ISSN" : "00225193", "author" : [ { "dropping-particle" : "", "family" : "Gautestad", "given" : "Arild O.", "non-dropping-particle" : "", "parse-names" : false, "suffix" : "" } ], "container-title" : "Journal of Theoretical Biology", "id" : "ITEM-3", "issued" : { "date-parts" : [ [ "2011", "10" ] ] }, "page" : "26-36", "title" : "Memory matters: Influence from a cognitive map on animal space use", "type" : "article-journal", "volume" : "287" }, "uris" : [ "http://www.mendeley.com/documents/?uuid=49e4cfb3-0820-46e5-ab3d-e87eb82c109f" ] } ], "mendeley" : { "formattedCitation" : "(Garcia, Carr\u00e8re, Soussana, &amp; Baumont, 2005; Gautestad, 2011; Gautestad &amp; Mysterud, 2010)", "plainTextFormattedCitation" : "(Garcia, Carr\u00e8re, Soussana, &amp; Baumont, 2005; Gautestad, 2011; Gautestad &amp; Mysterud, 2010)", "previouslyFormattedCitation" : "(Garcia, Carr\u00e8re, Soussana, &amp; Baumont, 2005; Gautestad, 2011; Gautestad &amp; Mysterud, 2010)" }, "properties" : {  }, "schema" : "https://github.com/citation-style-language/schema/raw/master/csl-citation.json" }</w:instrText>
      </w:r>
      <w:r w:rsidR="001545AB">
        <w:fldChar w:fldCharType="separate"/>
      </w:r>
      <w:r w:rsidR="001545AB">
        <w:rPr>
          <w:noProof/>
        </w:rPr>
        <w:t>(Garcia, Carrère, Soussana, &amp; Baumont, 2005; Gautestad, 2011; Gautestad &amp; Mysterud, 2010)</w:t>
      </w:r>
      <w:r w:rsidR="001545AB">
        <w:fldChar w:fldCharType="end"/>
      </w:r>
      <w:r w:rsidR="001545AB">
        <w:t xml:space="preserve">. One particular measure of fractal geometry which has shown significant promise is Fractal Dimension (FD), a measure of the </w:t>
      </w:r>
      <w:r>
        <w:t xml:space="preserve">complexity of a path </w:t>
      </w:r>
      <w:r w:rsidR="001545AB">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rsidR="001545AB">
        <w:fldChar w:fldCharType="separate"/>
      </w:r>
      <w:r w:rsidR="001545AB">
        <w:rPr>
          <w:noProof/>
        </w:rPr>
        <w:t>(Daugherty et al., 2015)</w:t>
      </w:r>
      <w:r w:rsidR="001545AB">
        <w:fldChar w:fldCharType="end"/>
      </w:r>
      <w:r w:rsidR="001545AB">
        <w:t xml:space="preserve">. This measure has been related to improved </w:t>
      </w:r>
      <w:r>
        <w:t xml:space="preserve">trial-over-trial </w:t>
      </w:r>
      <w:r w:rsidR="001545AB">
        <w:t xml:space="preserve">performance in the vMWM in humans independent of sex and age difference while sex and age tend to be related to more typical measures of navigation such as distance and time taken to perform the task </w:t>
      </w:r>
      <w:r w:rsidR="001545AB">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rsidR="001545AB">
        <w:fldChar w:fldCharType="separate"/>
      </w:r>
      <w:r w:rsidR="001545AB">
        <w:rPr>
          <w:noProof/>
        </w:rPr>
        <w:t>(Daugherty et al., 2015)</w:t>
      </w:r>
      <w:r w:rsidR="001545AB">
        <w:fldChar w:fldCharType="end"/>
      </w:r>
      <w:r w:rsidR="001545AB">
        <w:t xml:space="preserve">. </w:t>
      </w:r>
      <w:r w:rsidR="001545AB">
        <w:lastRenderedPageBreak/>
        <w:t xml:space="preserve">Moreover, FD has been shown to relate to hippocampal and parahippocampal gyrus volumes in healthy adults when distance and time did not. </w:t>
      </w:r>
      <w:r w:rsidR="00193486">
        <w:t>Finally, the process of computing FD also generates a second component which has not been analyzed in the past in the context of navigation. This second component</w:t>
      </w:r>
      <w:r w:rsidR="00783BAA">
        <w:t>,</w:t>
      </w:r>
      <w:r w:rsidR="00193486">
        <w:t xml:space="preserve"> known as Lacunarity</w:t>
      </w:r>
      <w:r w:rsidR="000C431F">
        <w:t xml:space="preserve">, </w:t>
      </w:r>
      <w:r w:rsidR="00783BAA">
        <w:t xml:space="preserve">can be thought of as a measure of systematicity or compactness of a path. Lacunarity </w:t>
      </w:r>
      <w:r w:rsidR="000C431F">
        <w:t xml:space="preserve">has been applied to several domains involving texture analysis </w:t>
      </w:r>
      <w:r w:rsidR="00EB50C9">
        <w:fldChar w:fldCharType="begin" w:fldLock="1"/>
      </w:r>
      <w:r w:rsidR="004C7410">
        <w:instrText>ADDIN CSL_CITATION { "citationItems" : [ { "id" : "ITEM-1", "itemData" : { "DOI" : "10.1103/PhysRevE.53.5461", "ISSN" : "1063-651X", "author" : [ { "dropping-particle" : "", "family" : "Plotnick", "given" : "Roy E", "non-dropping-particle" : "", "parse-names" : false, "suffix" : "" }, { "dropping-particle" : "", "family" : "Gardner", "given" : "Robert H", "non-dropping-particle" : "", "parse-names" : false, "suffix" : "" }, { "dropping-particle" : "", "family" : "Hargrove", "given" : "William W", "non-dropping-particle" : "", "parse-names" : false, "suffix" : "" }, { "dropping-particle" : "", "family" : "Prestegaard", "given" : "Karen", "non-dropping-particle" : "", "parse-names" : false, "suffix" : "" }, { "dropping-particle" : "", "family" : "Perlmutter", "given" : "Martin", "non-dropping-particle" : "", "parse-names" : false, "suffix" : "" } ], "container-title" : "Physical Review E", "id" : "ITEM-1", "issue" : "5", "issued" : { "date-parts" : [ [ "1996", "5", "1" ] ] }, "page" : "5461-5468", "title" : "Lacunarity analysis: A general technique for the analysis of spatial patterns", "type" : "article-journal", "volume" : "53" }, "uris" : [ "http://www.mendeley.com/documents/?uuid=77f1114c-04bd-4b07-9cd7-5f9ba4377981" ] } ], "mendeley" : { "formattedCitation" : "(Plotnick, Gardner, Hargrove, Prestegaard, &amp; Perlmutter, 1996)", "plainTextFormattedCitation" : "(Plotnick, Gardner, Hargrove, Prestegaard, &amp; Perlmutter, 1996)", "previouslyFormattedCitation" : "(Plotnick, Gardner, Hargrove, Prestegaard, &amp; Perlmutter, 1996)" }, "properties" : {  }, "schema" : "https://github.com/citation-style-language/schema/raw/master/csl-citation.json" }</w:instrText>
      </w:r>
      <w:r w:rsidR="00EB50C9">
        <w:fldChar w:fldCharType="separate"/>
      </w:r>
      <w:r w:rsidR="00EB50C9" w:rsidRPr="00EB50C9">
        <w:rPr>
          <w:noProof/>
        </w:rPr>
        <w:t>(Plotnick, Gardner, Hargrove, Prestegaard, &amp; Perlmutter, 1996)</w:t>
      </w:r>
      <w:r w:rsidR="00EB50C9">
        <w:fldChar w:fldCharType="end"/>
      </w:r>
      <w:r w:rsidR="00EB50C9">
        <w:t xml:space="preserve"> </w:t>
      </w:r>
      <w:r w:rsidR="000C431F">
        <w:t>including cellular morphology evaluation</w:t>
      </w:r>
      <w:r w:rsidR="00EB50C9">
        <w:t xml:space="preserve"> </w:t>
      </w:r>
      <w:r w:rsidR="00EB50C9">
        <w:fldChar w:fldCharType="begin" w:fldLock="1"/>
      </w:r>
      <w:r w:rsidR="004C7410">
        <w:instrText>ADDIN CSL_CITATION { "citationItems" : [ { "id" : "ITEM-1", "itemData" : { "DOI" : "10.1016/S0165-0270(96)00080-5", "ISSN" : "01650270", "author" : [ { "dropping-particle" : "", "family" : "Smith", "given" : "T.G.", "non-dropping-particle" : "", "parse-names" : false, "suffix" : "" }, { "dropping-particle" : "", "family" : "Lange", "given" : "G.D.", "non-dropping-particle" : "", "parse-names" : false, "suffix" : "" }, { "dropping-particle" : "", "family" : "Marks", "given" : "W.B.", "non-dropping-particle" : "", "parse-names" : false, "suffix" : "" } ], "container-title" : "Journal of Neuroscience Methods", "id" : "ITEM-1", "issue" : "2", "issued" : { "date-parts" : [ [ "1996", "11" ] ] }, "page" : "123-136", "title" : "Fractal methods and results in cellular morphology \u2014 dimensions, lacunarity and multifractals", "type" : "article-journal", "volume" : "69" }, "uris" : [ "http://www.mendeley.com/documents/?uuid=51b71d1b-f7cb-49cb-b54d-8773bfa40cd2" ] } ], "mendeley" : { "formattedCitation" : "(T. G. Smith, Lange, &amp; Marks, 1996)", "plainTextFormattedCitation" : "(T. G. Smith, Lange, &amp; Marks, 1996)", "previouslyFormattedCitation" : "(T. G. Smith, Lange, &amp; Marks, 1996)" }, "properties" : {  }, "schema" : "https://github.com/citation-style-language/schema/raw/master/csl-citation.json" }</w:instrText>
      </w:r>
      <w:r w:rsidR="00EB50C9">
        <w:fldChar w:fldCharType="separate"/>
      </w:r>
      <w:r w:rsidR="00EB50C9" w:rsidRPr="00EB50C9">
        <w:rPr>
          <w:noProof/>
        </w:rPr>
        <w:t>(T. G. Smith, Lange, &amp; Marks, 1996)</w:t>
      </w:r>
      <w:r w:rsidR="00EB50C9">
        <w:fldChar w:fldCharType="end"/>
      </w:r>
      <w:r w:rsidR="000C431F">
        <w:t>, lung tumor radiography</w:t>
      </w:r>
      <w:r w:rsidR="00EB50C9">
        <w:t xml:space="preserve"> </w:t>
      </w:r>
      <w:r w:rsidR="00EB50C9">
        <w:fldChar w:fldCharType="begin" w:fldLock="1"/>
      </w:r>
      <w:r w:rsidR="00EB50C9">
        <w:instrText>ADDIN CSL_CITATION { "citationItems" : [ { "id" : "ITEM-1", "itemData" : { "DOI" : "10.1109/TBME.2008.919735", "author" : [ { "dropping-particle" : "", "family" : "Al-kadi", "given" : "Omar S", "non-dropping-particle" : "", "parse-names" : false, "suffix" : "" }, { "dropping-particle" : "", "family" : "Watson", "given" : "D", "non-dropping-particle" : "", "parse-names" : false, "suffix" : "" } ], "id" : "ITEM-1", "issue" : "7", "issued" : { "date-parts" : [ [ "2008" ] ] }, "page" : "1822-1830", "title" : "Texture Analysis of Aggressive and Nonaggressive Lung Tumor CE CT Images", "type" : "article-journal", "volume" : "55" }, "uris" : [ "http://www.mendeley.com/documents/?uuid=6af005c1-c681-429c-a1cc-5eda228c27ce" ] } ], "mendeley" : { "formattedCitation" : "(Al-kadi &amp; Watson, 2008)", "plainTextFormattedCitation" : "(Al-kadi &amp; Watson, 2008)", "previouslyFormattedCitation" : "(Al-kadi &amp; Watson, 2008)" }, "properties" : {  }, "schema" : "https://github.com/citation-style-language/schema/raw/master/csl-citation.json" }</w:instrText>
      </w:r>
      <w:r w:rsidR="00EB50C9">
        <w:fldChar w:fldCharType="separate"/>
      </w:r>
      <w:r w:rsidR="00EB50C9" w:rsidRPr="00EB50C9">
        <w:rPr>
          <w:noProof/>
        </w:rPr>
        <w:t>(Al-kadi &amp; Watson, 2008)</w:t>
      </w:r>
      <w:r w:rsidR="00EB50C9">
        <w:fldChar w:fldCharType="end"/>
      </w:r>
      <w:r w:rsidR="000C431F">
        <w:t>, and microglia classification</w:t>
      </w:r>
      <w:r w:rsidR="00EB50C9">
        <w:t xml:space="preserve"> </w:t>
      </w:r>
      <w:r w:rsidR="00EB50C9">
        <w:fldChar w:fldCharType="begin" w:fldLock="1"/>
      </w:r>
      <w:r w:rsidR="004C7410">
        <w:instrText>ADDIN CSL_CITATION { "citationItems" : [ { "id" : "ITEM-1", "itemData" : { "author" : [ { "dropping-particle" : "", "family" : "Jelinek", "given" : "H. F.", "non-dropping-particle" : "", "parse-names" : false, "suffix" : "" }, { "dropping-particle" : "", "family" : "Karperien", "given" : "A.", "non-dropping-particle" : "", "parse-names" : false, "suffix" : "" }, { "dropping-particle" : "", "family" : "Milosevic", "given" : "N. T.", "non-dropping-particle" : "", "parse-names" : false, "suffix" : "" } ], "container-title" : "Proceedings of the 8th European Conference on Mathematical and Theoretical Biology", "id" : "ITEM-1", "issued" : { "date-parts" : [ [ "2011" ] ] }, "title" : "Reviewing Lacunarity Analysis and Classification of Microglia in Neuroscience", "type" : "article-journal", "volume" : "88" }, "uris" : [ "http://www.mendeley.com/documents/?uuid=01e79b54-0d56-4f09-b93c-d59597dc223f" ] } ], "mendeley" : { "formattedCitation" : "(Jelinek, Karperien, &amp; Milosevic, 2011)", "plainTextFormattedCitation" : "(Jelinek, Karperien, &amp; Milosevic, 2011)", "previouslyFormattedCitation" : "(Jelinek, Karperien, &amp; Milosevic, 2011)" }, "properties" : {  }, "schema" : "https://github.com/citation-style-language/schema/raw/master/csl-citation.json" }</w:instrText>
      </w:r>
      <w:r w:rsidR="00EB50C9">
        <w:fldChar w:fldCharType="separate"/>
      </w:r>
      <w:r w:rsidR="004C7410" w:rsidRPr="004C7410">
        <w:rPr>
          <w:noProof/>
        </w:rPr>
        <w:t>(Jelinek, Karperien, &amp; Milosevic, 2011)</w:t>
      </w:r>
      <w:r w:rsidR="00EB50C9">
        <w:fldChar w:fldCharType="end"/>
      </w:r>
      <w:r w:rsidR="000C431F">
        <w:t>.</w:t>
      </w:r>
      <w:r w:rsidR="00193486">
        <w:t xml:space="preserve"> </w:t>
      </w:r>
      <w:r w:rsidR="00783BAA">
        <w:t>This work intends to determine which, if any, of a subset of measures</w:t>
      </w:r>
      <w:r w:rsidR="001545AB">
        <w:t xml:space="preserve"> (enumerated in </w:t>
      </w:r>
      <w:r w:rsidR="00EB50C9">
        <w:t>the Methods section</w:t>
      </w:r>
      <w:r w:rsidR="001545AB">
        <w:t xml:space="preserve">) relate to test-time performance as measured via the metrics of relational and contextual memory discussed in Chapter </w:t>
      </w:r>
      <w:r w:rsidR="00941DA3">
        <w:t>3</w:t>
      </w:r>
      <w:r w:rsidR="001545AB">
        <w:t xml:space="preserve">. </w:t>
      </w:r>
    </w:p>
    <w:p w14:paraId="7F580EDE" w14:textId="77777777" w:rsidR="004E51A9" w:rsidRDefault="004E51A9" w:rsidP="00AA15F8">
      <w:pPr>
        <w:spacing w:line="360" w:lineRule="auto"/>
      </w:pPr>
      <w:r>
        <w:t xml:space="preserve">An additional advantage of this task design is the ability to examine learning across several trials of the same complex stimulus environment. Hierarchical Linear Models (HLMs) are well structured for the analysis of learning in that they allow the comparison of changes in a study variable to changes in a test variable and are used as a primary method of statistical analysis in this work. It may be the case that particular variables relate directly to one another, but this comparison is complicated by two facts: first, on the first trial study, no information about the locations of the items is known by the participant, resulting in a potentially drastically different style of exploration and navigation than on later trials when some memory is present; second, although an overall relationship when collapsing across trials is expected as the trial-over-trial patterns of learning are similar across all study and test metrics, individuals may vary significantly in their relationships between different study and test variables such that a significant relationship is found on, say, trials 2 and 4 but not 1 and 3. The interpretability of these direct relationships is complex at best, and a more straightforward comparison exists in looking at changes in the variables across trials rather than their absolute magnitude. </w:t>
      </w:r>
    </w:p>
    <w:p w14:paraId="703F5B86" w14:textId="77777777" w:rsidR="001545AB" w:rsidRDefault="001545AB" w:rsidP="00AA15F8">
      <w:pPr>
        <w:spacing w:after="0" w:line="360" w:lineRule="auto"/>
        <w:rPr>
          <w:rFonts w:ascii="Times New Roman" w:hAnsi="Times New Roman" w:cs="Times New Roman"/>
          <w:sz w:val="24"/>
          <w:szCs w:val="24"/>
        </w:rPr>
      </w:pPr>
      <w:r>
        <w:t xml:space="preserve">In summary, this work aims to determine if aspects of </w:t>
      </w:r>
      <w:r w:rsidR="00D240BA">
        <w:t xml:space="preserve">spatiotemporal </w:t>
      </w:r>
      <w:r>
        <w:t>navigation relate to relational and contextual reconstruction memory measures</w:t>
      </w:r>
      <w:r w:rsidR="00D240BA">
        <w:t>,</w:t>
      </w:r>
      <w:r w:rsidR="00EB50C9">
        <w:t xml:space="preserve"> as well as to assess </w:t>
      </w:r>
      <w:r w:rsidR="002E59E4">
        <w:t xml:space="preserve">navigation </w:t>
      </w:r>
      <w:r w:rsidR="00EB50C9">
        <w:t>of the order of events in space and time</w:t>
      </w:r>
      <w:r>
        <w:t xml:space="preserve">. This </w:t>
      </w:r>
      <w:r w:rsidR="00EB50C9">
        <w:t xml:space="preserve">is </w:t>
      </w:r>
      <w:r>
        <w:t xml:space="preserve">accomplished by examining navigation data from a Spatiotemporal Navigation Task performed by human participants. Additionally, this work aims to </w:t>
      </w:r>
      <w:r w:rsidR="005B60BA">
        <w:t xml:space="preserve">examine how order of </w:t>
      </w:r>
      <w:r w:rsidR="00853DD0">
        <w:t xml:space="preserve">navigation </w:t>
      </w:r>
      <w:r w:rsidR="005B60BA">
        <w:t>of temporal sequences relate to subsequent memory</w:t>
      </w:r>
      <w:r w:rsidR="00853DD0">
        <w:t xml:space="preserve"> for the sequence when, uniquely, a sequence can be studied in any arbitrary order</w:t>
      </w:r>
      <w:r>
        <w:t>.</w:t>
      </w:r>
      <w:r>
        <w:rPr>
          <w:rFonts w:ascii="Times New Roman" w:hAnsi="Times New Roman" w:cs="Times New Roman"/>
          <w:sz w:val="24"/>
          <w:szCs w:val="24"/>
        </w:rPr>
        <w:t xml:space="preserve"> </w:t>
      </w:r>
    </w:p>
    <w:p w14:paraId="49A70DB4" w14:textId="77777777" w:rsidR="00563ABB" w:rsidRDefault="007353F3" w:rsidP="00563ABB">
      <w:pPr>
        <w:pStyle w:val="Heading2"/>
      </w:pPr>
      <w:bookmarkStart w:id="32" w:name="_Toc505879091"/>
      <w:r>
        <w:lastRenderedPageBreak/>
        <w:t xml:space="preserve">4.2 </w:t>
      </w:r>
      <w:r w:rsidR="00563ABB">
        <w:t>Methods</w:t>
      </w:r>
      <w:bookmarkEnd w:id="32"/>
    </w:p>
    <w:p w14:paraId="28C58D21" w14:textId="77777777"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4.2.1 </w:t>
      </w:r>
      <w:r w:rsidR="00563ABB" w:rsidRPr="007353F3">
        <w:rPr>
          <w:rStyle w:val="IntenseEmphasis"/>
          <w:i w:val="0"/>
          <w:iCs w:val="0"/>
          <w:color w:val="6E6E6E" w:themeColor="accent1" w:themeShade="7F"/>
        </w:rPr>
        <w:t>Participants</w:t>
      </w:r>
    </w:p>
    <w:p w14:paraId="3DC4038E" w14:textId="77777777" w:rsidR="001545AB" w:rsidRDefault="001545AB" w:rsidP="00AA15F8">
      <w:pPr>
        <w:spacing w:line="360" w:lineRule="auto"/>
        <w:rPr>
          <w:rStyle w:val="Emphasis"/>
          <w:i w:val="0"/>
        </w:rPr>
      </w:pPr>
      <w:r>
        <w:rPr>
          <w:rStyle w:val="Emphasis"/>
          <w:i w:val="0"/>
        </w:rPr>
        <w:t xml:space="preserve">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an hour for their time. Note the Navigation data discussed in this Chapter was collected at the same time as the Reconstruction data collected in Chapter </w:t>
      </w:r>
      <w:r w:rsidR="00941DA3">
        <w:rPr>
          <w:rStyle w:val="Emphasis"/>
          <w:i w:val="0"/>
        </w:rPr>
        <w:t>3</w:t>
      </w:r>
      <w:r>
        <w:rPr>
          <w:rStyle w:val="Emphasis"/>
          <w:i w:val="0"/>
        </w:rPr>
        <w:t>.</w:t>
      </w:r>
    </w:p>
    <w:p w14:paraId="23C92CE3" w14:textId="77777777"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4.2.2 </w:t>
      </w:r>
      <w:r w:rsidR="00563ABB" w:rsidRPr="007353F3">
        <w:rPr>
          <w:rStyle w:val="IntenseEmphasis"/>
          <w:i w:val="0"/>
          <w:iCs w:val="0"/>
          <w:color w:val="6E6E6E" w:themeColor="accent1" w:themeShade="7F"/>
        </w:rPr>
        <w:t>Design and Procedures</w:t>
      </w:r>
    </w:p>
    <w:p w14:paraId="77CBD32F" w14:textId="77777777" w:rsidR="005041D4" w:rsidRDefault="005041D4" w:rsidP="00AA15F8">
      <w:pPr>
        <w:spacing w:line="360" w:lineRule="auto"/>
      </w:pPr>
      <w:r>
        <w:t xml:space="preserve">This task was identical to the task presented in Chapter </w:t>
      </w:r>
      <w:r w:rsidR="00941DA3">
        <w:t>3</w:t>
      </w:r>
      <w:r>
        <w:t>, so only elements of the task which are critical to Navigation will be reiterated here for clarity.</w:t>
      </w:r>
    </w:p>
    <w:p w14:paraId="6171A04B" w14:textId="77777777" w:rsidR="005041D4" w:rsidRDefault="005041D4" w:rsidP="00AA15F8">
      <w:pPr>
        <w:spacing w:line="360" w:lineRule="auto"/>
      </w:pPr>
      <w:r>
        <w:t xml:space="preserve">In this task, participants were placed in a virtual environment measuring 40 meters by 40 meters, bounded by walls on the exterior (see </w:t>
      </w:r>
      <w:r>
        <w:rPr>
          <w:b/>
        </w:rPr>
        <w:t xml:space="preserve">Figure </w:t>
      </w:r>
      <w:r w:rsidR="00693F41">
        <w:rPr>
          <w:b/>
        </w:rPr>
        <w:t>4.</w:t>
      </w:r>
      <w:r>
        <w:rPr>
          <w:b/>
        </w:rPr>
        <w:t>1</w:t>
      </w:r>
      <w:r w:rsidR="009E0267">
        <w:t xml:space="preserve"> in Chapter 3 for a visualization</w:t>
      </w:r>
      <w:r>
        <w:t>). The environment resembles a small park with trees, rocks and plants. Participants used the Oculus Rift DK2 and a wireless Xbox controller to interact with the environment. Participants were given a practice to learn the simulation mechanics as well as to gain competency in using the virtual reality hardware. After the practice, 4 study-test trial pairs were given using the same environment as the practice but with new objects and spatiotemporal object-locations.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An auditory cue was given every time an event happened regardless of whether the item was in view. Item positions were determined via random number generator; however, they were constrained in time to balance for within vs. across context boundary distance. 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the 30 second practice and 15 seconds during the 60 second study and test. Each context had two item events during its duration. The order of the temporal contexts was counterbalanced across participants with half receiving yellow, red, green, and blue and the other half receiving blue, green, red, and yellow.</w:t>
      </w:r>
      <w:r>
        <w:rPr>
          <w:noProof/>
        </w:rPr>
        <w:t xml:space="preserve"> </w:t>
      </w:r>
      <w:r>
        <w:t>Participants could bo</w:t>
      </w:r>
      <w:r w:rsidR="00501467">
        <w:t xml:space="preserve">th walk around the environment </w:t>
      </w:r>
      <w:r>
        <w:t>and turn their head t</w:t>
      </w:r>
      <w:r w:rsidR="00501467">
        <w:t>o look in any desired direction</w:t>
      </w:r>
      <w:r>
        <w:t xml:space="preserve">. Temporal navigation was </w:t>
      </w:r>
      <w:r>
        <w:lastRenderedPageBreak/>
        <w:t>controlled via button press that could reverse the flow of time, at the same speed as the forward flow of time</w:t>
      </w:r>
      <w:r w:rsidR="00501467">
        <w:t xml:space="preserve"> (see </w:t>
      </w:r>
      <w:r w:rsidR="00501467" w:rsidRPr="00501467">
        <w:rPr>
          <w:b/>
        </w:rPr>
        <w:t xml:space="preserve">Figure </w:t>
      </w:r>
      <w:r w:rsidR="00693F41">
        <w:rPr>
          <w:b/>
        </w:rPr>
        <w:t>4.</w:t>
      </w:r>
      <w:r w:rsidR="00501467" w:rsidRPr="00501467">
        <w:rPr>
          <w:b/>
        </w:rPr>
        <w:t>1</w:t>
      </w:r>
      <w:r w:rsidR="00501467">
        <w:t xml:space="preserve"> for a schematic of the task)</w:t>
      </w:r>
      <w:r>
        <w:t>.</w:t>
      </w:r>
    </w:p>
    <w:p w14:paraId="5F1F3E94" w14:textId="77777777" w:rsidR="00501467" w:rsidRDefault="00501467" w:rsidP="00AA15F8">
      <w:pPr>
        <w:spacing w:line="360" w:lineRule="auto"/>
      </w:pPr>
      <w:bookmarkStart w:id="33" w:name="_Hlk499056885"/>
      <w:r>
        <w:t xml:space="preserve">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During practice and study,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Participants were given unlimited time to explore the environment, find each item, and acknowledge they had viewed each event. </w:t>
      </w:r>
    </w:p>
    <w:p w14:paraId="4CB08BBB" w14:textId="77777777" w:rsidR="00501467" w:rsidRDefault="00501467" w:rsidP="00AA15F8">
      <w:pPr>
        <w:spacing w:line="360" w:lineRule="auto"/>
      </w:pPr>
      <w:r>
        <w:t>During test, participants were asked to reconstruction the spatiotemporal location and identity information associated with each event. See Chapter 3 for more description on test-time data and analyses.</w:t>
      </w:r>
      <w:bookmarkEnd w:id="33"/>
    </w:p>
    <w:p w14:paraId="2BED6837" w14:textId="77777777" w:rsidR="00563ABB" w:rsidRDefault="00563ABB" w:rsidP="005041D4">
      <w:pPr>
        <w:jc w:val="center"/>
      </w:pPr>
      <w:r>
        <w:rPr>
          <w:noProof/>
        </w:rPr>
        <w:lastRenderedPageBreak/>
        <w:drawing>
          <wp:inline distT="0" distB="0" distL="0" distR="0" wp14:anchorId="55E63BC0" wp14:editId="7C8F0E10">
            <wp:extent cx="2337685" cy="2743200"/>
            <wp:effectExtent l="0" t="0" r="5715" b="0"/>
            <wp:docPr id="225" name="Picture 225" descr="C:\Users\Kevin\AppData\Local\Microsoft\Windows\INetCache\Content.Word\024_Trial1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024_Trial1_Study.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2944"/>
                    <a:stretch/>
                  </pic:blipFill>
                  <pic:spPr bwMode="auto">
                    <a:xfrm>
                      <a:off x="0" y="0"/>
                      <a:ext cx="2337685" cy="274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1B696F" wp14:editId="11A89747">
            <wp:extent cx="2337705" cy="2743200"/>
            <wp:effectExtent l="0" t="0" r="5715" b="0"/>
            <wp:docPr id="226" name="Picture 226" descr="C:\Users\Kevin\AppData\Local\Microsoft\Windows\INetCache\Content.Word\024_Trial1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024_Trial1_Tes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37705" cy="2743200"/>
                    </a:xfrm>
                    <a:prstGeom prst="rect">
                      <a:avLst/>
                    </a:prstGeom>
                    <a:noFill/>
                    <a:ln>
                      <a:noFill/>
                    </a:ln>
                  </pic:spPr>
                </pic:pic>
              </a:graphicData>
            </a:graphic>
          </wp:inline>
        </w:drawing>
      </w:r>
      <w:r>
        <w:rPr>
          <w:noProof/>
        </w:rPr>
        <w:drawing>
          <wp:inline distT="0" distB="0" distL="0" distR="0" wp14:anchorId="0BC02B01" wp14:editId="663E7F48">
            <wp:extent cx="2439259" cy="2743200"/>
            <wp:effectExtent l="0" t="0" r="0" b="0"/>
            <wp:docPr id="227" name="Picture 227" descr="C:\Users\Kevin\AppData\Local\Microsoft\Windows\INetCache\Content.Word\024_Trial4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024_Trial4_Study.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39259" cy="2743200"/>
                    </a:xfrm>
                    <a:prstGeom prst="rect">
                      <a:avLst/>
                    </a:prstGeom>
                    <a:noFill/>
                    <a:ln>
                      <a:noFill/>
                    </a:ln>
                  </pic:spPr>
                </pic:pic>
              </a:graphicData>
            </a:graphic>
          </wp:inline>
        </w:drawing>
      </w:r>
      <w:r>
        <w:rPr>
          <w:noProof/>
        </w:rPr>
        <w:drawing>
          <wp:inline distT="0" distB="0" distL="0" distR="0" wp14:anchorId="06A5D6A9" wp14:editId="2328BB48">
            <wp:extent cx="2234168" cy="2743200"/>
            <wp:effectExtent l="0" t="0" r="0" b="0"/>
            <wp:docPr id="228" name="Picture 228" descr="C:\Users\Kevin\AppData\Local\Microsoft\Windows\INetCache\Content.Word\024_Trial4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024_Trial4_Test.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3555"/>
                    <a:stretch/>
                  </pic:blipFill>
                  <pic:spPr bwMode="auto">
                    <a:xfrm>
                      <a:off x="0" y="0"/>
                      <a:ext cx="2234168"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4DC3D34E" w14:textId="77777777" w:rsidR="00563ABB" w:rsidRDefault="00563ABB" w:rsidP="00563ABB">
      <w:r>
        <w:rPr>
          <w:noProof/>
        </w:rPr>
        <mc:AlternateContent>
          <mc:Choice Requires="wps">
            <w:drawing>
              <wp:inline distT="0" distB="0" distL="0" distR="0" wp14:anchorId="6CA5813C" wp14:editId="245BD0F6">
                <wp:extent cx="5754370" cy="2133600"/>
                <wp:effectExtent l="0" t="0" r="0" b="0"/>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133600"/>
                        </a:xfrm>
                        <a:prstGeom prst="rect">
                          <a:avLst/>
                        </a:prstGeom>
                        <a:solidFill>
                          <a:srgbClr val="FFFFFF"/>
                        </a:solidFill>
                        <a:ln w="9525">
                          <a:noFill/>
                          <a:miter lim="800000"/>
                          <a:headEnd/>
                          <a:tailEnd/>
                        </a:ln>
                      </wps:spPr>
                      <wps:txbx>
                        <w:txbxContent>
                          <w:p w14:paraId="48DA40AA" w14:textId="77777777" w:rsidR="00CD5B06" w:rsidRDefault="00CD5B06" w:rsidP="00783BAA">
                            <w:r w:rsidRPr="0073570F">
                              <w:rPr>
                                <w:b/>
                              </w:rPr>
                              <w:t xml:space="preserve">Figure </w:t>
                            </w:r>
                            <w:r>
                              <w:rPr>
                                <w:b/>
                              </w:rPr>
                              <w:t>4.</w:t>
                            </w:r>
                            <w:r w:rsidRPr="0073570F">
                              <w:rPr>
                                <w:b/>
                              </w:rPr>
                              <w:t>1</w:t>
                            </w:r>
                            <w:r>
                              <w:t xml:space="preserve">: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thin, white navigation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substantially more efficient. </w:t>
                            </w:r>
                          </w:p>
                          <w:p w14:paraId="77EFA880" w14:textId="77777777" w:rsidR="00CD5B06" w:rsidRDefault="00CD5B06" w:rsidP="00563ABB"/>
                        </w:txbxContent>
                      </wps:txbx>
                      <wps:bodyPr rot="0" vert="horz" wrap="square" lIns="91440" tIns="45720" rIns="91440" bIns="45720" anchor="t" anchorCtr="0">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109AC8" id="_x0000_s1042" type="#_x0000_t202" style="width:453.1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" stroked="f">
                <v:textbox>
                  <w:txbxContent>
                    <w:p w14:paraId="47FE4B85" w14:textId="5D4B61E6" w:rsidR="00E16C1E" w:rsidRDefault="00E16C1E" w:rsidP="00783BAA">
                      <w:r w:rsidRPr="0073570F">
                        <w:rPr>
                          <w:b/>
                        </w:rPr>
                        <w:t xml:space="preserve">Figure </w:t>
                      </w:r>
                      <w:r>
                        <w:rPr>
                          <w:b/>
                        </w:rPr>
                        <w:t>4.</w:t>
                      </w:r>
                      <w:r w:rsidRPr="0073570F">
                        <w:rPr>
                          <w:b/>
                        </w:rPr>
                        <w:t>1</w:t>
                      </w:r>
                      <w:r>
                        <w:t xml:space="preserve">: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thin, white navigation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substantially more efficient. </w:t>
                      </w:r>
                    </w:p>
                    <w:p w14:paraId="337FCFAD" w14:textId="716EF01C" w:rsidR="00E16C1E" w:rsidRDefault="00E16C1E" w:rsidP="00563ABB"/>
                  </w:txbxContent>
                </v:textbox>
                <w10:anchorlock/>
              </v:shape>
            </w:pict>
          </mc:Fallback>
        </mc:AlternateContent>
      </w:r>
    </w:p>
    <w:p w14:paraId="6C8E428E" w14:textId="77777777"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lastRenderedPageBreak/>
        <w:t xml:space="preserve">4.2.3 </w:t>
      </w:r>
      <w:r w:rsidR="00563ABB" w:rsidRPr="007353F3">
        <w:rPr>
          <w:rStyle w:val="IntenseEmphasis"/>
          <w:i w:val="0"/>
          <w:iCs w:val="0"/>
          <w:color w:val="6E6E6E" w:themeColor="accent1" w:themeShade="7F"/>
        </w:rPr>
        <w:t>Navigation Analysis Metrics</w:t>
      </w:r>
    </w:p>
    <w:p w14:paraId="289C3F05" w14:textId="77777777" w:rsidR="005041D4" w:rsidRDefault="005041D4" w:rsidP="00AA15F8">
      <w:pPr>
        <w:spacing w:line="360" w:lineRule="auto"/>
      </w:pPr>
      <w:r>
        <w:t xml:space="preserve">The study time navigation data </w:t>
      </w:r>
      <w:r w:rsidR="00562919">
        <w:t xml:space="preserve">are </w:t>
      </w:r>
      <w:r>
        <w:t xml:space="preserve">analyzed </w:t>
      </w:r>
      <w:r w:rsidR="00AA706F">
        <w:t>using several methods</w:t>
      </w:r>
      <w:r w:rsidR="00562919">
        <w:t>, leveraging previous work in</w:t>
      </w:r>
      <w:r>
        <w:t xml:space="preserve"> spatial navigation but extending these analyses to spatiotemporal navigation and determining if study-time navigation relates to later test performance. Chapter </w:t>
      </w:r>
      <w:r w:rsidR="00941DA3">
        <w:t>3</w:t>
      </w:r>
      <w:r>
        <w:t xml:space="preserve"> showed the most basic method of analysis, a measurement of the distance travelled in space and time. The analysis of the relationship between these high-level metrics and the various test metrics of interest </w:t>
      </w:r>
      <w:r w:rsidR="00562919">
        <w:t>is presented here</w:t>
      </w:r>
      <w:r>
        <w:t>, however, there are many measures of exploration and navigation which</w:t>
      </w:r>
      <w:r w:rsidR="00AA706F">
        <w:t xml:space="preserve"> have been applied to spatial navigation in the past which should </w:t>
      </w:r>
      <w:r w:rsidR="00562919">
        <w:t xml:space="preserve">also </w:t>
      </w:r>
      <w:r w:rsidR="00AA706F">
        <w:t>be considered. Specifically, analysis methods of theoretical interest which have been previously linked to hippocampally dependent memory will be examined</w:t>
      </w:r>
      <w:r>
        <w:t>.</w:t>
      </w:r>
    </w:p>
    <w:p w14:paraId="0D2A58FE" w14:textId="77777777" w:rsidR="0027211D" w:rsidRDefault="005041D4" w:rsidP="00AA15F8">
      <w:pPr>
        <w:spacing w:line="360" w:lineRule="auto"/>
      </w:pPr>
      <w:r>
        <w:t xml:space="preserve">Path complexity, as an index of landmark mapping, has been used in ecological research for over a decade, and, more recently a specific measure of path complexity, fractal dimension (FD), has been linked to improved performance in navigation independent of the sex and age differences seen in typical measures such as distance traveled and time taken to perform the task (a virtual Morris Water Maze;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Additionally, in the Daugherty study, both the hippocampus and parahippocampal gyrus volumes in healthy adults were related to FD, but not distance and time. As such, FD will be included in the current analysis as a study-time variable that might relate to later test-time variables of relational m</w:t>
      </w:r>
      <w:r w:rsidR="00FC566C">
        <w:t>emory such as misassignments</w:t>
      </w:r>
      <w:r>
        <w:t>. The FD measure</w:t>
      </w:r>
      <w:r w:rsidR="00AA706F">
        <w:t>, which up until this point has only been used in reference to spatial path complexity, will be applied to both spatial and temporal path complexity, and</w:t>
      </w:r>
      <w:r>
        <w:t xml:space="preserve"> will be </w:t>
      </w:r>
      <w:r w:rsidR="00AA706F">
        <w:t xml:space="preserve">one of the critical </w:t>
      </w:r>
      <w:r>
        <w:t>analyses</w:t>
      </w:r>
      <w:r w:rsidR="00AA706F">
        <w:t xml:space="preserve"> in this work</w:t>
      </w:r>
      <w:r>
        <w:t>.</w:t>
      </w:r>
      <w:r w:rsidR="00462E89" w:rsidRPr="00462E89">
        <w:rPr>
          <w:rStyle w:val="CommentReference"/>
        </w:rPr>
        <w:t xml:space="preserve"> </w:t>
      </w:r>
    </w:p>
    <w:p w14:paraId="2CA4C844" w14:textId="77777777" w:rsidR="00501467" w:rsidRDefault="00FC566C" w:rsidP="00AA15F8">
      <w:pPr>
        <w:spacing w:line="360" w:lineRule="auto"/>
      </w:pPr>
      <w:r>
        <w:t xml:space="preserve">In the analysis of </w:t>
      </w:r>
      <w:r w:rsidR="00783BAA">
        <w:t>FD</w:t>
      </w:r>
      <w:r>
        <w:t>, the Box Counting Algorithm</w:t>
      </w:r>
      <w:r w:rsidR="00501467">
        <w:t xml:space="preserve"> (see </w:t>
      </w:r>
      <w:r w:rsidR="00501467" w:rsidRPr="00501467">
        <w:rPr>
          <w:b/>
        </w:rPr>
        <w:t xml:space="preserve">Figure </w:t>
      </w:r>
      <w:r w:rsidR="00693F41">
        <w:rPr>
          <w:b/>
        </w:rPr>
        <w:t>4.</w:t>
      </w:r>
      <w:r w:rsidR="00501467" w:rsidRPr="00501467">
        <w:rPr>
          <w:b/>
        </w:rPr>
        <w:t>2</w:t>
      </w:r>
      <w:r w:rsidR="00501467">
        <w:t>)</w:t>
      </w:r>
      <w:r>
        <w:t xml:space="preserve"> will be used to determine how changes in scale relate to changes in the measured complexity of the path. Ultimately, this algorithm involves doing a linear fit </w:t>
      </w:r>
      <w:r w:rsidR="00501467">
        <w:t xml:space="preserve">of the changes in the number of boxes which contain the path as the scale of the boxes change </w:t>
      </w:r>
      <w:r>
        <w:t xml:space="preserve">and extracting the slope (aka the Fractal Dimension). In previous studies of paths involving complexity measures, the intercept of this fit (aka Lacunarity) has been discarded, however, this measure is of unique interest as it abstractly represents the degree of systematicity </w:t>
      </w:r>
      <w:r w:rsidR="00501467">
        <w:t xml:space="preserve">or compactness </w:t>
      </w:r>
      <w:r>
        <w:t xml:space="preserve">of the path. A larger </w:t>
      </w:r>
      <w:r w:rsidR="00462E89">
        <w:t>L</w:t>
      </w:r>
      <w:r>
        <w:t>acunarity is associated with less systematicity</w:t>
      </w:r>
      <w:r w:rsidR="004C7410">
        <w:t>,</w:t>
      </w:r>
      <w:r>
        <w:t xml:space="preserve"> while a smaller one is associated with more. </w:t>
      </w:r>
      <w:r w:rsidR="00501467">
        <w:t xml:space="preserve">Note that unlike previous implementations of the Box Counting Algorithm, the implementation used here does not require the manual decision of scale parameters (i.e. the range of box scales to be used in the fit). Instead, the scale parameters were picked dynamically (see </w:t>
      </w:r>
      <w:r w:rsidR="00501467" w:rsidRPr="00501467">
        <w:rPr>
          <w:b/>
        </w:rPr>
        <w:t xml:space="preserve">Figure </w:t>
      </w:r>
      <w:r w:rsidR="00693F41">
        <w:rPr>
          <w:b/>
        </w:rPr>
        <w:t>4.</w:t>
      </w:r>
      <w:r w:rsidR="00501467" w:rsidRPr="00501467">
        <w:rPr>
          <w:b/>
        </w:rPr>
        <w:t>2</w:t>
      </w:r>
      <w:r w:rsidR="00501467">
        <w:t xml:space="preserve">) by examining a large, log-distributed range of scales and using the standard deviation of the box counting number to remove the asymptotic regions of the measurement (thus, isolating the linear region of interest). In the </w:t>
      </w:r>
      <w:r w:rsidR="00501467">
        <w:lastRenderedPageBreak/>
        <w:t>actual analysis of participant data, the scale range was determined dynamically first, then an identical scale parameter was used for all participants in the final measurement for consistency.</w:t>
      </w:r>
    </w:p>
    <w:p w14:paraId="48A390D3" w14:textId="77777777" w:rsidR="00F14402" w:rsidRDefault="00501467" w:rsidP="005041D4">
      <w:r>
        <w:rPr>
          <w:noProof/>
        </w:rPr>
        <w:drawing>
          <wp:inline distT="0" distB="0" distL="0" distR="0" wp14:anchorId="716C3213" wp14:editId="5EC9F265">
            <wp:extent cx="5943600" cy="1949450"/>
            <wp:effectExtent l="0" t="0" r="0" b="0"/>
            <wp:docPr id="238" name="Picture 238" descr="C:\Users\Kevin\AppData\Local\Microsoft\Windows\INetCache\Content.Word\box coun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box countin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p>
    <w:p w14:paraId="45F7CA5D" w14:textId="77777777" w:rsidR="00501467" w:rsidRDefault="00501467" w:rsidP="005041D4">
      <w:r>
        <w:rPr>
          <w:noProof/>
        </w:rPr>
        <mc:AlternateContent>
          <mc:Choice Requires="wps">
            <w:drawing>
              <wp:inline distT="0" distB="0" distL="0" distR="0" wp14:anchorId="0464F153" wp14:editId="2F8AAE75">
                <wp:extent cx="5754370" cy="1406105"/>
                <wp:effectExtent l="0" t="0" r="0" b="3810"/>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2BCBCC93" w14:textId="77777777" w:rsidR="00CD5B06" w:rsidRDefault="00CD5B06" w:rsidP="00501467">
                            <w:r>
                              <w:rPr>
                                <w:b/>
                              </w:rPr>
                              <w:t>Figure 4.2</w:t>
                            </w:r>
                            <w:r>
                              <w:t xml:space="preserve">: Dynamic Computational of Scale Parameters for FD and </w:t>
                            </w:r>
                            <w:proofErr w:type="spellStart"/>
                            <w:r>
                              <w:t>Lacunarity</w:t>
                            </w:r>
                            <w:proofErr w:type="spellEnd"/>
                            <w:r>
                              <w:t xml:space="preserve">.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w:t>
                            </w:r>
                            <w:proofErr w:type="spellStart"/>
                            <w:r>
                              <w:t>Lacunarity</w:t>
                            </w:r>
                            <w:proofErr w:type="spellEnd"/>
                            <w:r>
                              <w:t xml:space="preserve">. To dynamically find scale parameters, the Standard Error is computed for the sigmoid and any values exceeding one Standard Error from the Mean are excluded. This shrinks the scale window, the linear region </w:t>
                            </w:r>
                            <w:proofErr w:type="gramStart"/>
                            <w:r>
                              <w:t>which</w:t>
                            </w:r>
                            <w:proofErr w:type="gramEnd"/>
                            <w:r>
                              <w:t xml:space="preserve"> is fit, extracting FD and </w:t>
                            </w:r>
                            <w:proofErr w:type="spellStart"/>
                            <w:r>
                              <w:t>Lacunarity</w:t>
                            </w:r>
                            <w:proofErr w:type="spellEnd"/>
                            <w:r>
                              <w:t xml:space="preserve"> from slope and intercept of the green line.</w:t>
                            </w:r>
                          </w:p>
                        </w:txbxContent>
                      </wps:txbx>
                      <wps:bodyPr rot="0" vert="horz" wrap="square" lIns="91440" tIns="45720" rIns="91440" bIns="45720" anchor="t" anchorCtr="0">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8B60DE" id="_x0000_s1043"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f2JQIAACYEAAAOAAAAZHJzL2Uyb0RvYy54bWysU9tuGyEQfa/Uf0C813up7SQ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" stroked="f">
                <v:textbox>
                  <w:txbxContent>
                    <w:p w14:paraId="0B79452E" w14:textId="1358B0DE" w:rsidR="00E16C1E" w:rsidRDefault="00E16C1E"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v:textbox>
                <w10:anchorlock/>
              </v:shape>
            </w:pict>
          </mc:Fallback>
        </mc:AlternateContent>
      </w:r>
    </w:p>
    <w:p w14:paraId="4E1B3836" w14:textId="77777777" w:rsidR="00501467" w:rsidRDefault="00501467" w:rsidP="00AA15F8">
      <w:pPr>
        <w:spacing w:line="360" w:lineRule="auto"/>
      </w:pPr>
      <w:r>
        <w:t xml:space="preserve">To see how these two measures (FD and Lacunarity) relate to each other and to the nature of a path, we can observe these measures in the context of filtered random walks. A random walk is one in which a path begins at a particular point (usually (0, 0) in 2D space) and iteratively decides a random direction, moving some distance in that direction. The resulting paths have a fractal-like appearance and are of significant mathematical interest, however by lowpass filtering these paths, we can generate artificial data with various spatial properties in order to examine example paths which have a range of Lacunarity and </w:t>
      </w:r>
      <w:r w:rsidR="00FA5755">
        <w:t>FD</w:t>
      </w:r>
      <w:r>
        <w:t xml:space="preserve"> values. </w:t>
      </w:r>
      <w:r w:rsidRPr="00501467">
        <w:rPr>
          <w:b/>
        </w:rPr>
        <w:t xml:space="preserve">Figure </w:t>
      </w:r>
      <w:r w:rsidR="00693F41">
        <w:rPr>
          <w:b/>
        </w:rPr>
        <w:t>4.</w:t>
      </w:r>
      <w:r w:rsidRPr="00501467">
        <w:rPr>
          <w:b/>
        </w:rPr>
        <w:t>3</w:t>
      </w:r>
      <w:r>
        <w:t xml:space="preserve"> shows 4 groups of randomly generated paths of equal length (10,000 points) with various levels of filtering. Each began as a random walk, but were filtered with an order 6 Butterworth Lowpass Filter with increasingly strict frequency cutoff parameters. Notice that </w:t>
      </w:r>
      <w:r w:rsidR="0014116B">
        <w:t>for a given vertically-aligned pair of paths, the FD value is very nearly identical, while a large difference in Lacunarity is present (i.e. the path with the larger Lacunarity is less systematic/compact). Similarly, note that horizontally-aligned pairs of paths have similar Lacunarity values but very different FD (i.e. the path with a larger FD is more complex).</w:t>
      </w:r>
    </w:p>
    <w:p w14:paraId="05485513" w14:textId="77777777" w:rsidR="00F14402" w:rsidRDefault="0024378C" w:rsidP="005041D4">
      <w:r>
        <w:rPr>
          <w:noProof/>
        </w:rPr>
        <w:lastRenderedPageBreak/>
        <w:drawing>
          <wp:inline distT="0" distB="0" distL="0" distR="0" wp14:anchorId="765385E8" wp14:editId="7D451974">
            <wp:extent cx="5934710" cy="3450590"/>
            <wp:effectExtent l="0" t="0" r="8890" b="0"/>
            <wp:docPr id="242" name="Picture 242" descr="C:\Users\Kevin\Google Drive\School\Milestones\2018 - Dissertation\Dissertation\Document\Figur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Google Drive\School\Milestones\2018 - Dissertation\Dissertation\Document\Figures\download (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3450590"/>
                    </a:xfrm>
                    <a:prstGeom prst="rect">
                      <a:avLst/>
                    </a:prstGeom>
                    <a:noFill/>
                    <a:ln>
                      <a:noFill/>
                    </a:ln>
                  </pic:spPr>
                </pic:pic>
              </a:graphicData>
            </a:graphic>
          </wp:inline>
        </w:drawing>
      </w:r>
    </w:p>
    <w:p w14:paraId="42F46B21" w14:textId="77777777" w:rsidR="00F93664" w:rsidRDefault="00F14402" w:rsidP="005041D4">
      <w:r>
        <w:rPr>
          <w:noProof/>
        </w:rPr>
        <mc:AlternateContent>
          <mc:Choice Requires="wps">
            <w:drawing>
              <wp:inline distT="0" distB="0" distL="0" distR="0" wp14:anchorId="5EEE60DD" wp14:editId="7A06E383">
                <wp:extent cx="5754370" cy="1619250"/>
                <wp:effectExtent l="0" t="0" r="0" b="0"/>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19250"/>
                        </a:xfrm>
                        <a:prstGeom prst="rect">
                          <a:avLst/>
                        </a:prstGeom>
                        <a:solidFill>
                          <a:srgbClr val="FFFFFF"/>
                        </a:solidFill>
                        <a:ln w="9525">
                          <a:noFill/>
                          <a:miter lim="800000"/>
                          <a:headEnd/>
                          <a:tailEnd/>
                        </a:ln>
                      </wps:spPr>
                      <wps:txbx>
                        <w:txbxContent>
                          <w:p w14:paraId="2E7F7F73" w14:textId="77777777" w:rsidR="00CD5B06" w:rsidRDefault="00CD5B06" w:rsidP="00F14402">
                            <w:r>
                              <w:rPr>
                                <w:b/>
                              </w:rPr>
                              <w:t>Figure 4.3</w:t>
                            </w:r>
                            <w:r>
                              <w:t xml:space="preserve">: Comparison of </w:t>
                            </w:r>
                            <w:proofErr w:type="spellStart"/>
                            <w:r>
                              <w:t>Lacunarity</w:t>
                            </w:r>
                            <w:proofErr w:type="spellEnd"/>
                            <w:r>
                              <w:t xml:space="preserve"> and Fractal Dimension (FD) of various </w:t>
                            </w:r>
                            <w:proofErr w:type="spellStart"/>
                            <w:r>
                              <w:t>lowpass</w:t>
                            </w:r>
                            <w:proofErr w:type="spellEnd"/>
                            <w:r>
                              <w:t xml:space="preserve">-filtered random walks. The blue (top) dots represent fully random walks, while the Light, Medium and Heavy filtered paths were filtered with an Order 6 Butterworth </w:t>
                            </w:r>
                            <w:proofErr w:type="spellStart"/>
                            <w:r>
                              <w:t>Lowpass</w:t>
                            </w:r>
                            <w:proofErr w:type="spellEnd"/>
                            <w:r>
                              <w:t xml:space="preserve"> Filter with an assumed 30S/s sampling rate and frequency cutoffs of 0.4, 0.2, 0.08. Example paths (blue lines) associated with the extreme points in each group are overlaid on the plot. Although low FD is often correlated with higher </w:t>
                            </w:r>
                            <w:proofErr w:type="spellStart"/>
                            <w:r>
                              <w:t>Lacunarity</w:t>
                            </w:r>
                            <w:proofErr w:type="spellEnd"/>
                            <w:r>
                              <w:t xml:space="preserve">, they are not equivalent. Lower </w:t>
                            </w:r>
                            <w:proofErr w:type="spellStart"/>
                            <w:r>
                              <w:t>Lacunarity</w:t>
                            </w:r>
                            <w:proofErr w:type="spellEnd"/>
                            <w:r>
                              <w:t xml:space="preserve"> within a given filter group shows a more systematic filling of the space while higher FD shows an increase in path complexity. Note that all lines are identical in length. </w:t>
                            </w:r>
                          </w:p>
                        </w:txbxContent>
                      </wps:txbx>
                      <wps:bodyPr rot="0" vert="horz" wrap="square" lIns="91440" tIns="45720" rIns="91440" bIns="45720" anchor="t" anchorCtr="0">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02E05D" id="_x0000_s1044" type="#_x0000_t202" style="width:453.1pt;height:1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" stroked="f">
                <v:textbox>
                  <w:txbxContent>
                    <w:p w14:paraId="6B233816" w14:textId="575392D8" w:rsidR="00E16C1E" w:rsidRDefault="00E16C1E" w:rsidP="00F14402">
                      <w:r>
                        <w:rPr>
                          <w:b/>
                        </w:rPr>
                        <w:t>Figure 4.3</w:t>
                      </w:r>
                      <w:r>
                        <w:t xml:space="preserve">: Comparison of Lacunarity and Fractal Dimension (FD) of various lowpass-filtered random walks. The blue (top) dots represent fully random walks, while the Light, Medium and Heavy filtered paths were filtered with an Order 6 Butterworth Lowpass Filter with an assumed 30S/s sampling rate and frequency cutoffs of 0.4, 0.2, 0.08. Example paths (blue lines) associated with the extreme points in each group are overlaid on the plot. Although low FD is often correlated with higher Lacunarity, they are not equivalent. Lower Lacunarity within a given filter group shows a more systematic filling of the space while higher FD shows an increase in path complexity. Note that all lines are identical in length. </w:t>
                      </w:r>
                    </w:p>
                  </w:txbxContent>
                </v:textbox>
                <w10:anchorlock/>
              </v:shape>
            </w:pict>
          </mc:Fallback>
        </mc:AlternateContent>
      </w:r>
    </w:p>
    <w:p w14:paraId="35BEB7CA" w14:textId="77777777" w:rsidR="0027211D" w:rsidRDefault="00803C16" w:rsidP="00AA15F8">
      <w:pPr>
        <w:spacing w:line="360" w:lineRule="auto"/>
      </w:pPr>
      <w:r>
        <w:t>Beyond measures of path complexity and systematicity, a metric for</w:t>
      </w:r>
      <w:r w:rsidR="0027211D">
        <w:t xml:space="preserve"> evaluating the impact of the contextual information on subsequent memory</w:t>
      </w:r>
      <w:r>
        <w:t>, namely,</w:t>
      </w:r>
      <w:r w:rsidR="0027211D">
        <w:t xml:space="preserve"> context boundary crossings</w:t>
      </w:r>
      <w:r>
        <w:t>, is of particular interest</w:t>
      </w:r>
      <w:r w:rsidR="0027211D">
        <w:t>. Most studies of context boundaries do not allow participants to arbitrarily cross boundaries and sample contexts freely</w:t>
      </w:r>
      <w:r w:rsidR="004C7410">
        <w:t xml:space="preserve"> </w:t>
      </w:r>
      <w:r w:rsidR="004C7410">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"ITEM-3", "itemData" : { "DOI" : "10.1016/j.nlm.2016.07.011", "ISBN" : "1095-9564 (Electronic)\\r1074-7427 (Linking)", "ISSN" : "10959564", "PMID" : "27422018", "abstract" : "Remembering the order in which events occur is a fundamental component of episodic memory. However, the neural mechanisms supporting serial recall remain unclear. Behaviorally, serial recall is greater for information encountered within the same event compared to across event boundaries, raising the possibility that contextual stability may modulate the cognitive and neural processes supporting serial encoding. In the present study, we used fMRI during the encoding of consecutive face and object stimuli to elucidate the neural encoding signatures supporting subsequent serial recall behavior both within and across events. We found that univariate BOLD activation in both the middle hippocampus and left ventrolateral prefrontal cortex (PFC) was associated with subsequent serial recall of items that occur across event boundaries. By contrast, successful serial encoding within events was associated with increased functional connectivity between the hippocampus and ventromedial PFC, but not with univariate activation in these or other regions. These findings build on evidence implicating hippocampal and PFC processes in encoding temporal aspects of memory. They further suggest that these encoding processes are influenced by whether binding occurs within a stable context or bridges two adjacent but distinct events.", "author" : [ { "dropping-particle" : "", "family" : "DuBrow", "given" : "Sarah", "non-dropping-particle" : "", "parse-names" : false, "suffix" : "" }, { "dropping-particle" : "", "family" : "Davachi", "given" : "Lila", "non-dropping-particle" : "", "parse-names" : false, "suffix" : "" } ], "container-title" : "Neurobiology of Learning and Memory", "id" : "ITEM-3", "issued" : { "date-parts" : [ [ "2016" ] ] }, "page" : "107-114", "publisher" : "Elsevier Inc.", "title" : "Temporal binding within and across events", "type" : "article-journal", "volume" : "134" }, "uris" : [ "http://www.mendeley.com/documents/?uuid=9c7ff215-20a7-4b1f-b75a-204102d5b2eb" ] } ], "mendeley" : { "formattedCitation" : "(DuBrow &amp; Davachi, 2013, 2016; Ezzyat &amp; Davachi, 2014)", "plainTextFormattedCitation" : "(DuBrow &amp; Davachi, 2013, 2016; Ezzyat &amp; Davachi, 2014)", "previouslyFormattedCitation" : "(DuBrow &amp; Davachi, 2013, 2016; Ezzyat &amp; Davachi, 2014)" }, "properties" : {  }, "schema" : "https://github.com/citation-style-language/schema/raw/master/csl-citation.json" }</w:instrText>
      </w:r>
      <w:r w:rsidR="004C7410">
        <w:fldChar w:fldCharType="separate"/>
      </w:r>
      <w:r w:rsidR="004C7410" w:rsidRPr="004C7410">
        <w:rPr>
          <w:noProof/>
        </w:rPr>
        <w:t>(DuBrow &amp; Davachi, 2013, 2016; Ezzyat &amp; Davachi, 2014)</w:t>
      </w:r>
      <w:r w:rsidR="004C7410">
        <w:fldChar w:fldCharType="end"/>
      </w:r>
      <w:r w:rsidR="0027211D">
        <w:t xml:space="preserve">. As such, it </w:t>
      </w:r>
      <w:r>
        <w:t xml:space="preserve">is </w:t>
      </w:r>
      <w:r w:rsidR="0027211D">
        <w:t xml:space="preserve">interesting to determine if additional context boundary crossings are associated with a larger context boundary effect and more relational memory errors due to context. If context boundary crossings are being used to enhance memory for within context information and separate information in different contexts, we might expect a larger context boundary effect and better within-context relational memory performance to be related to context boundary crossing. However, if boundary crossings are related to better pattern separation, </w:t>
      </w:r>
      <w:r>
        <w:t>the relationship may be with the across-</w:t>
      </w:r>
      <w:r w:rsidR="0027211D">
        <w:t xml:space="preserve">context relational memory </w:t>
      </w:r>
      <w:r>
        <w:t>errors</w:t>
      </w:r>
      <w:r w:rsidR="0027211D">
        <w:t>.</w:t>
      </w:r>
    </w:p>
    <w:p w14:paraId="709DA250" w14:textId="77777777" w:rsidR="00803C16" w:rsidRPr="005041D4" w:rsidRDefault="005041D4" w:rsidP="007B4B79">
      <w:pPr>
        <w:spacing w:line="360" w:lineRule="auto"/>
      </w:pPr>
      <w:r w:rsidRPr="00F76AD2">
        <w:rPr>
          <w:b/>
        </w:rPr>
        <w:lastRenderedPageBreak/>
        <w:t xml:space="preserve">Table </w:t>
      </w:r>
      <w:r w:rsidR="00F76AD2" w:rsidRPr="00F76AD2">
        <w:rPr>
          <w:b/>
        </w:rPr>
        <w:t>4.</w:t>
      </w:r>
      <w:r w:rsidRPr="00F76AD2">
        <w:rPr>
          <w:b/>
        </w:rPr>
        <w:t>1</w:t>
      </w:r>
      <w:r>
        <w:t xml:space="preserve"> provides a summary of the analyses and their associated hypotheses.</w:t>
      </w:r>
      <w:r w:rsidR="00AA706F">
        <w:t xml:space="preserve"> Note that these are still coarse metrics, collapsing all of the information contained within a spatiotemporal path into a single variable. Additional Order analyses (reviewed in the next section) will be necessary to understand the </w:t>
      </w:r>
      <w:r w:rsidR="00803C16">
        <w:t xml:space="preserve">complex </w:t>
      </w:r>
      <w:r w:rsidR="00AA706F">
        <w:t>relational information contained within the data.</w:t>
      </w:r>
    </w:p>
    <w:tbl>
      <w:tblPr>
        <w:tblStyle w:val="GridTable2"/>
        <w:tblW w:w="9990" w:type="dxa"/>
        <w:tblLook w:val="04A0" w:firstRow="1" w:lastRow="0" w:firstColumn="1" w:lastColumn="0" w:noHBand="0" w:noVBand="1"/>
      </w:tblPr>
      <w:tblGrid>
        <w:gridCol w:w="2340"/>
        <w:gridCol w:w="4680"/>
        <w:gridCol w:w="2970"/>
      </w:tblGrid>
      <w:tr w:rsidR="00074733" w14:paraId="5E13D5DD" w14:textId="77777777" w:rsidTr="00AD2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A68C069" w14:textId="77777777" w:rsidR="00074733" w:rsidRPr="000D5E48" w:rsidRDefault="00074733" w:rsidP="00AE6BB0">
            <w:pPr>
              <w:rPr>
                <w:b w:val="0"/>
                <w:i/>
              </w:rPr>
            </w:pPr>
            <w:r w:rsidRPr="000D5E48">
              <w:rPr>
                <w:b w:val="0"/>
                <w:i/>
              </w:rPr>
              <w:t>Measure</w:t>
            </w:r>
          </w:p>
        </w:tc>
        <w:tc>
          <w:tcPr>
            <w:tcW w:w="4680" w:type="dxa"/>
          </w:tcPr>
          <w:p w14:paraId="4FAA64F8"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Comparison</w:t>
            </w:r>
          </w:p>
        </w:tc>
        <w:tc>
          <w:tcPr>
            <w:tcW w:w="2970" w:type="dxa"/>
          </w:tcPr>
          <w:p w14:paraId="56F05C5A"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Support</w:t>
            </w:r>
          </w:p>
        </w:tc>
      </w:tr>
      <w:tr w:rsidR="00074733" w14:paraId="7D744CBE"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A007213" w14:textId="77777777" w:rsidR="00074733" w:rsidRDefault="00074733" w:rsidP="00AE6BB0">
            <w:r>
              <w:t>Spatial Distance</w:t>
            </w:r>
          </w:p>
        </w:tc>
        <w:tc>
          <w:tcPr>
            <w:tcW w:w="4680" w:type="dxa"/>
          </w:tcPr>
          <w:p w14:paraId="3E25273B" w14:textId="77777777"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325EE497" w14:textId="77777777"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"id" : "ITEM-3",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"ITEM-3", "issue" : "2", "issued" : { "date-parts" : [ [ "1999" ] ] }, "page" : "171-7", "title" : "Human spatial navigation: cognitive maps, sexual dimorphism, and neural substrates.", "type" : "article-journal", "volume" : "9" }, "uris" : [ "http://www.mendeley.com/documents/?uuid=e8bace38-ae7e-4122-ba40-388e7ee863cb" ] } ], "mendeley" : { "formattedCitation" : "(Maguire et al., 1999; Moffat, 2009; Moffat &amp; Resnick, 2002)", "plainTextFormattedCitation" : "(Maguire et al., 1999; Moffat, 2009; Moffat &amp; Resnick, 2002)", "previouslyFormattedCitation" : "(Maguire et al., 1999; Moffat, 2009; Moffat &amp; Resnick, 2002)" }, "properties" : {  }, "schema" : "https://github.com/citation-style-language/schema/raw/master/csl-citation.json" }</w:instrText>
            </w:r>
            <w:r>
              <w:fldChar w:fldCharType="separate"/>
            </w:r>
            <w:r w:rsidRPr="00625AB3">
              <w:rPr>
                <w:noProof/>
              </w:rPr>
              <w:t>(Maguire et al., 1999; Moffat, 2009; Moffat &amp; Resnick, 2002)</w:t>
            </w:r>
            <w:r>
              <w:fldChar w:fldCharType="end"/>
            </w:r>
          </w:p>
        </w:tc>
      </w:tr>
      <w:tr w:rsidR="00074733" w14:paraId="0ADF2C4C"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71B117B2" w14:textId="77777777" w:rsidR="00074733" w:rsidRDefault="00074733" w:rsidP="00AE6BB0">
            <w:r>
              <w:t>Temporal Distance</w:t>
            </w:r>
          </w:p>
        </w:tc>
        <w:tc>
          <w:tcPr>
            <w:tcW w:w="4680" w:type="dxa"/>
          </w:tcPr>
          <w:p w14:paraId="31E6FF7A" w14:textId="77777777"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05E3AFE2" w14:textId="77777777" w:rsidR="00074733" w:rsidRDefault="00074733" w:rsidP="00AE6BB0">
            <w:pPr>
              <w:cnfStyle w:val="000000000000" w:firstRow="0" w:lastRow="0" w:firstColumn="0" w:lastColumn="0" w:oddVBand="0" w:evenVBand="0" w:oddHBand="0" w:evenHBand="0" w:firstRowFirstColumn="0" w:firstRowLastColumn="0" w:lastRowFirstColumn="0" w:lastRowLastColumn="0"/>
            </w:pPr>
            <w:r>
              <w:fldChar w:fldCharType="begin" w:fldLock="1"/>
            </w:r>
            <w:r w:rsidR="007C3648">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4C7410" w:rsidRPr="004C7410">
              <w:rPr>
                <w:noProof/>
              </w:rPr>
              <w:t>(B. J. J. Kraus et al., 2015)</w:t>
            </w:r>
            <w:r>
              <w:fldChar w:fldCharType="end"/>
            </w:r>
          </w:p>
        </w:tc>
      </w:tr>
      <w:tr w:rsidR="00074733" w14:paraId="2F6F5E89"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2EB3261E" w14:textId="77777777" w:rsidR="00074733" w:rsidRDefault="00074733" w:rsidP="00AE6BB0">
            <w:r>
              <w:t>Fractal Dimension</w:t>
            </w:r>
          </w:p>
        </w:tc>
        <w:tc>
          <w:tcPr>
            <w:tcW w:w="4680" w:type="dxa"/>
          </w:tcPr>
          <w:p w14:paraId="29CA23D1" w14:textId="77777777"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4ACCD760" w14:textId="77777777"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sidRPr="00531DEA">
              <w:rPr>
                <w:noProof/>
              </w:rPr>
              <w:t>(Daugherty et al., 2015)</w:t>
            </w:r>
            <w:r>
              <w:fldChar w:fldCharType="end"/>
            </w:r>
          </w:p>
        </w:tc>
      </w:tr>
      <w:tr w:rsidR="00074733" w14:paraId="7C121AC0"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5E8A6D62" w14:textId="77777777" w:rsidR="00074733" w:rsidRDefault="00074733" w:rsidP="00AE6BB0">
            <w:r>
              <w:t>Lacunarity</w:t>
            </w:r>
          </w:p>
        </w:tc>
        <w:tc>
          <w:tcPr>
            <w:tcW w:w="4680" w:type="dxa"/>
          </w:tcPr>
          <w:p w14:paraId="7F932A9B" w14:textId="77777777"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4BD66CA0" w14:textId="77777777" w:rsidR="00074733" w:rsidRDefault="00074733" w:rsidP="00AE6BB0">
            <w:pPr>
              <w:cnfStyle w:val="000000000000" w:firstRow="0" w:lastRow="0" w:firstColumn="0" w:lastColumn="0" w:oddVBand="0" w:evenVBand="0" w:oddHBand="0" w:evenHBand="0" w:firstRowFirstColumn="0" w:firstRowLastColumn="0" w:lastRowFirstColumn="0" w:lastRowLastColumn="0"/>
            </w:pPr>
            <w:r>
              <w:t>None (novel metric)</w:t>
            </w:r>
          </w:p>
        </w:tc>
      </w:tr>
      <w:tr w:rsidR="00074733" w14:paraId="68E5B144"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D9935C7" w14:textId="77777777" w:rsidR="00074733" w:rsidRDefault="00074733" w:rsidP="00AE6BB0">
            <w:r>
              <w:t>Context Boundary Crossings</w:t>
            </w:r>
          </w:p>
        </w:tc>
        <w:tc>
          <w:tcPr>
            <w:tcW w:w="4680" w:type="dxa"/>
          </w:tcPr>
          <w:p w14:paraId="59B10136" w14:textId="77777777" w:rsidR="00074733" w:rsidRDefault="00FA5755" w:rsidP="00AE6BB0">
            <w:pPr>
              <w:cnfStyle w:val="000000100000" w:firstRow="0" w:lastRow="0" w:firstColumn="0" w:lastColumn="0" w:oddVBand="0" w:evenVBand="0" w:oddHBand="1" w:evenHBand="0" w:firstRowFirstColumn="0" w:firstRowLastColumn="0" w:lastRowFirstColumn="0" w:lastRowLastColumn="0"/>
            </w:pPr>
            <w:r>
              <w:t>Context Boundary Effect and</w:t>
            </w:r>
            <w:r w:rsidR="00074733">
              <w:t xml:space="preserve"> Relational </w:t>
            </w:r>
            <w:r>
              <w:t xml:space="preserve">Memory </w:t>
            </w:r>
            <w:r w:rsidR="00074733">
              <w:t>Errors</w:t>
            </w:r>
          </w:p>
        </w:tc>
        <w:tc>
          <w:tcPr>
            <w:tcW w:w="2970" w:type="dxa"/>
          </w:tcPr>
          <w:p w14:paraId="7688605C" w14:textId="77777777"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4C7410">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"ITEM-2", "issue" : "2", "issued" : { "date-parts" : [ [ "2007" ] ] }, "page" : "273-293", "title" : "Event perception: A mind-brain perspective", "type" : "article-journal", "volume" : "133" }, "uris" : [ "http://www.mendeley.com/documents/?uuid=84bfff71-369a-433a-b40c-2769b429e3b1" ] } ], "mendeley" : { "formattedCitation" : "(Ezzyat &amp; Davachi, 2014; Zacks et al., 2007)", "plainTextFormattedCitation" : "(Ezzyat &amp; Davachi, 2014; Zacks et al., 2007)", "previouslyFormattedCitation" : "(Ezzyat &amp; Davachi, 2014; Zacks et al., 2007)" }, "properties" : {  }, "schema" : "https://github.com/citation-style-language/schema/raw/master/csl-citation.json" }</w:instrText>
            </w:r>
            <w:r>
              <w:fldChar w:fldCharType="separate"/>
            </w:r>
            <w:r w:rsidR="004C7410" w:rsidRPr="004C7410">
              <w:rPr>
                <w:noProof/>
              </w:rPr>
              <w:t>(Ezzyat &amp; Davachi, 2014; Zacks et al., 2007)</w:t>
            </w:r>
            <w:r>
              <w:fldChar w:fldCharType="end"/>
            </w:r>
          </w:p>
        </w:tc>
      </w:tr>
    </w:tbl>
    <w:p w14:paraId="4ECE63AE" w14:textId="77777777" w:rsidR="00563ABB" w:rsidRDefault="009D558D" w:rsidP="00563ABB">
      <w:r>
        <w:rPr>
          <w:noProof/>
        </w:rPr>
        <mc:AlternateContent>
          <mc:Choice Requires="wps">
            <w:drawing>
              <wp:inline distT="0" distB="0" distL="0" distR="0" wp14:anchorId="755301A3" wp14:editId="0C72BD88">
                <wp:extent cx="5754370" cy="474453"/>
                <wp:effectExtent l="0" t="0" r="0" b="1905"/>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74453"/>
                        </a:xfrm>
                        <a:prstGeom prst="rect">
                          <a:avLst/>
                        </a:prstGeom>
                        <a:solidFill>
                          <a:srgbClr val="FFFFFF"/>
                        </a:solidFill>
                        <a:ln w="9525">
                          <a:noFill/>
                          <a:miter lim="800000"/>
                          <a:headEnd/>
                          <a:tailEnd/>
                        </a:ln>
                      </wps:spPr>
                      <wps:txbx>
                        <w:txbxContent>
                          <w:p w14:paraId="4EE004A6" w14:textId="77777777" w:rsidR="00CD5B06" w:rsidRDefault="00CD5B06"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wps:txbx>
                      <wps:bodyPr rot="0" vert="horz" wrap="square" lIns="91440" tIns="45720" rIns="91440" bIns="45720" anchor="t" anchorCtr="0">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B9852F" id="_x0000_s1045" type="#_x0000_t202" style="width:453.1pt;height:3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" stroked="f">
                <v:textbox>
                  <w:txbxContent>
                    <w:p w14:paraId="1052A953" w14:textId="1FBD9B08" w:rsidR="00E16C1E" w:rsidRDefault="00E16C1E"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v:textbox>
                <w10:anchorlock/>
              </v:shape>
            </w:pict>
          </mc:Fallback>
        </mc:AlternateContent>
      </w:r>
    </w:p>
    <w:p w14:paraId="5ED2EC37" w14:textId="77777777" w:rsidR="00563ABB" w:rsidRPr="005041D4" w:rsidRDefault="007353F3" w:rsidP="005041D4">
      <w:pPr>
        <w:pStyle w:val="Heading3"/>
        <w:rPr>
          <w:rStyle w:val="IntenseEmphasis"/>
          <w:rFonts w:ascii="Times New Roman" w:hAnsi="Times New Roman" w:cs="Times New Roman"/>
          <w:i w:val="0"/>
          <w:iCs w:val="0"/>
          <w:color w:val="auto"/>
        </w:rPr>
      </w:pPr>
      <w:r w:rsidRPr="005041D4">
        <w:rPr>
          <w:rStyle w:val="IntenseEmphasis"/>
          <w:i w:val="0"/>
          <w:iCs w:val="0"/>
          <w:color w:val="6E6E6E" w:themeColor="accent1" w:themeShade="7F"/>
        </w:rPr>
        <w:t xml:space="preserve">4.2.4 </w:t>
      </w:r>
      <w:bookmarkStart w:id="34" w:name="_Toc497156045"/>
      <w:r w:rsidR="005041D4" w:rsidRPr="005041D4">
        <w:t>Order Analyses</w:t>
      </w:r>
      <w:bookmarkEnd w:id="34"/>
      <w:r w:rsidR="005041D4" w:rsidRPr="005041D4">
        <w:rPr>
          <w:rFonts w:ascii="Times New Roman" w:hAnsi="Times New Roman" w:cs="Times New Roman"/>
          <w:i/>
        </w:rPr>
        <w:t xml:space="preserve"> </w:t>
      </w:r>
    </w:p>
    <w:p w14:paraId="5CBCEA4C" w14:textId="77777777" w:rsidR="00B968E7" w:rsidRDefault="005041D4" w:rsidP="00AA15F8">
      <w:pPr>
        <w:spacing w:line="360" w:lineRule="auto"/>
      </w:pPr>
      <w:r>
        <w:t xml:space="preserve">In addition to the simple navigation metrics which evaluate </w:t>
      </w:r>
      <w:r w:rsidR="008A66B0">
        <w:t>the entire path</w:t>
      </w:r>
      <w:r>
        <w:t xml:space="preserve"> simultaneously, it may be of particular interest to look at the interactions the participants have with the events (and associated navigation) as related to the order of </w:t>
      </w:r>
      <w:r w:rsidR="002E59E4">
        <w:t>navigation</w:t>
      </w:r>
      <w:r>
        <w:t xml:space="preserve">. </w:t>
      </w:r>
      <w:r w:rsidR="007B4B79">
        <w:t xml:space="preserve">Of particular note is if, even when provided with the ability to freely explore time, </w:t>
      </w:r>
      <w:r>
        <w:t xml:space="preserve">participants reliably converge towards </w:t>
      </w:r>
      <w:r w:rsidR="007B4B79">
        <w:t>navigation</w:t>
      </w:r>
      <w:r>
        <w:t xml:space="preserve"> of the events in the implied “forward” direction of time</w:t>
      </w:r>
      <w:r w:rsidR="007B4B79">
        <w:t xml:space="preserve"> in a contiguous manner</w:t>
      </w:r>
      <w:r w:rsidR="00700F34">
        <w:t xml:space="preserve">. </w:t>
      </w:r>
    </w:p>
    <w:p w14:paraId="56754A29" w14:textId="77777777" w:rsidR="006E61A3" w:rsidRDefault="005041D4" w:rsidP="006E61A3">
      <w:pPr>
        <w:spacing w:after="0" w:line="360" w:lineRule="auto"/>
        <w:rPr>
          <w:rFonts w:ascii="Times New Roman" w:hAnsi="Times New Roman" w:cs="Times New Roman"/>
          <w:sz w:val="24"/>
          <w:szCs w:val="24"/>
        </w:rPr>
      </w:pPr>
      <w:r>
        <w:t xml:space="preserve">Analyzing order in this way can be a complex issue. Recency, contiguity, and primacy effects could lead to particular items receiving specialized treatment by chance or due to an overall bias towards </w:t>
      </w:r>
      <w:r w:rsidR="00DB4B3E">
        <w:t>certain</w:t>
      </w:r>
      <w:r>
        <w:t xml:space="preserve"> patterns of reconstruction in time. One potentially robust way to compare reconstruction order is to develop a distance metric for the relative order of events. In other words, g</w:t>
      </w:r>
      <w:r w:rsidR="008A66B0">
        <w:t>iven two reconstructed orders. F</w:t>
      </w:r>
      <w:r>
        <w:t>or instance, given A</w:t>
      </w:r>
      <w:r>
        <w:sym w:font="Wingdings" w:char="F0E0"/>
      </w:r>
      <w:r>
        <w:t>B</w:t>
      </w:r>
      <w:r>
        <w:sym w:font="Wingdings" w:char="F0E0"/>
      </w:r>
      <w:r>
        <w:t>D</w:t>
      </w:r>
      <w:r>
        <w:sym w:font="Wingdings" w:char="F0E0"/>
      </w:r>
      <w:r>
        <w:t>C and B</w:t>
      </w:r>
      <w:r>
        <w:sym w:font="Wingdings" w:char="F0E0"/>
      </w:r>
      <w:r>
        <w:t>D</w:t>
      </w:r>
      <w:r>
        <w:sym w:font="Wingdings" w:char="F0E0"/>
      </w:r>
      <w:r>
        <w:t>A</w:t>
      </w:r>
      <w:r>
        <w:sym w:font="Wingdings" w:char="F0E0"/>
      </w:r>
      <w:r>
        <w:t>C, which sequence is closer to the intended A</w:t>
      </w:r>
      <w:r>
        <w:sym w:font="Wingdings" w:char="F0E0"/>
      </w:r>
      <w:r>
        <w:t>B</w:t>
      </w:r>
      <w:r>
        <w:sym w:font="Wingdings" w:char="F0E0"/>
      </w:r>
      <w:r>
        <w:t>C</w:t>
      </w:r>
      <w:r>
        <w:sym w:font="Wingdings" w:char="F0E0"/>
      </w:r>
      <w:r w:rsidR="008A66B0">
        <w:t>D ordering and by how much?</w:t>
      </w:r>
      <w:r>
        <w:t xml:space="preserve"> Considerable interest has been given to similar problems in comparing the similarity of sequences of DNA, word strings, and compressed data sequences </w:t>
      </w:r>
      <w:r w:rsidR="00AA706F">
        <w:fldChar w:fldCharType="begin" w:fldLock="1"/>
      </w:r>
      <w:r w:rsidR="00EB50C9">
        <w:instrText>ADDIN CSL_CITATION { "citationItems" : [ { "id" : "ITEM-1", "itemData" : { "DOI" : "10.1093/bib/bbt052", "ISSN" : "1467-5463", "author" : [ { "dropping-particle" : "", "family" : "Bonham-Carter", "given" : "O.", "non-dropping-particle" : "", "parse-names" : false, "suffix" : "" }, { "dropping-particle" : "", "family" : "Steele", "given" : "J.", "non-dropping-particle" : "", "parse-names" : false, "suffix" : "" }, { "dropping-particle" : "", "family" : "Bastola", "given" : "D.", "non-dropping-particle" : "", "parse-names" : false, "suffix" : "" } ], "container-title" : "Briefings in Bioinformatics", "id" : "ITEM-1", "issue" : "6", "issued" : { "date-parts" : [ [ "2014", "11", "1" ] ] }, "page" : "890-905", "title" : "Alignment-free genetic sequence comparisons: a review of recent approaches by word analysis", "type" : "article-journal", "volume" : "15" }, "uris" : [ "http://www.mendeley.com/documents/?uuid=916bf80f-d06f-462d-a3c5-09aea34faff8" ] }, { "id" : "ITEM-2", "itemData" : { "DOI" : "10.1093/bioinformatics/btp117", "ISSN" : "1367-4803", "author" : [ { "dropping-particle" : "", "family" : "Giancarlo", "given" : "R.", "non-dropping-particle" : "", "parse-names" : false, "suffix" : "" }, { "dropping-particle" : "", "family" : "Scaturro", "given" : "D.", "non-dropping-particle" : "", "parse-names" : false, "suffix" : "" }, { "dropping-particle" : "", "family" : "Utro", "given" : "F.", "non-dropping-particle" : "", "parse-names" : false, "suffix" : "" } ], "container-title" : "Bioinformatics", "id" : "ITEM-2", "issue" : "13", "issued" : { "date-parts" : [ [ "2009", "7", "1" ] ] }, "page" : "1575-1586", "title" : "Textual data compression in computational biology: a synopsis", "type" : "article-journal", "volume" : "25" }, "uris" : [ "http://www.mendeley.com/documents/?uuid=d0cb4814-9c6a-4e20-a909-db0b4f14264f" ] }, { "id" : "ITEM-3", "itemData" : { "DOI" : "10.1371/journal.pone.0037576", "ISSN" : "1932-6203", "author" : [ { "dropping-particle" : "", "family" : "Dinu", "given" : "Liviu P.", "non-dropping-particle" : "", "parse-names" : false, "suffix" : "" }, { "dropping-particle" : "", "family" : "Ionescu", "given" : "Radu", "non-dropping-particle" : "", "parse-names" : false, "suffix" : "" } ], "container-title" : "PLoS ONE", "editor" : [ { "dropping-particle" : "", "family" : "Hsiao", "given" : "Chuhsing Kate", "non-dropping-particle" : "", "parse-names" : false, "suffix" : "" } ], "id" : "ITEM-3", "issue" : "6", "issued" : { "date-parts" : [ [ "2012", "6", "4" ] ] }, "page" : "e37576", "title" : "An Efficient Rank Based Approach for Closest String and Closest Substring", "type" : "article-journal", "volume" : "7" }, "uris" : [ "http://www.mendeley.com/documents/?uuid=a439b7de-c3bc-4bcf-878b-286742b76e25" ] }, { "id" : "ITEM-4", "itemData" : { "DOI" : "10.1007/s10590-009-9066-5", "ISSN" : "0922-6567", "author" : [ { "dropping-particle" : "", "family" : "Birch", "given" : "Alexandra", "non-dropping-particle" : "", "parse-names" : false, "suffix" : "" }, { "dropping-particle" : "", "family" : "Osborne", "given" : "Miles", "non-dropping-particle" : "", "parse-names" : false, "suffix" : "" }, { "dropping-particle" : "", "family" : "Blunsom", "given" : "Phil", "non-dropping-particle" : "", "parse-names" : false, "suffix" : "" } ], "container-title" : "Machine Translation", "id" : "ITEM-4", "issue" : "1", "issued" : { "date-parts" : [ [ "2010", "3", "7" ] ] }, "page" : "15-26", "title" : "Metrics for MT evaluation: evaluating reordering", "type" : "article-journal", "volume" : "24" }, "uris" : [ "http://www.mendeley.com/documents/?uuid=6b9b7920-cf15-4649-8499-11a7204bf1f5" ] } ], "mendeley" : { "formattedCitation" : "(Birch, Osborne, &amp; Blunsom, 2010; Bonham-Carter, Steele, &amp; Bastola, 2014; Dinu &amp; Ionescu, 2012; Giancarlo, Scaturro, &amp; Utro, 2009)", "plainTextFormattedCitation" : "(Birch, Osborne, &amp; Blunsom, 2010; Bonham-Carter, Steele, &amp; Bastola, 2014; Dinu &amp; Ionescu, 2012; Giancarlo, Scaturro, &amp; Utro, 2009)", "previouslyFormattedCitation" : "(Birch, Osborne, &amp; Blunsom, 2010; Bonham-Carter, Steele, &amp; Bastola, 2014; Dinu &amp; Ionescu, 2012; Giancarlo, Scaturro, &amp; Utro, 2009)" }, "properties" : {  }, "schema" : "https://github.com/citation-style-language/schema/raw/master/csl-citation.json" }</w:instrText>
      </w:r>
      <w:r w:rsidR="00AA706F">
        <w:fldChar w:fldCharType="separate"/>
      </w:r>
      <w:r w:rsidR="00AA706F" w:rsidRPr="00AA706F">
        <w:rPr>
          <w:noProof/>
        </w:rPr>
        <w:t>(Birch, Osborne, &amp; Blunsom, 2010; Bonham-Carter, Steele, &amp; Bastola, 2014; Dinu &amp; Ionescu, 2012; Giancarlo, Scaturro, &amp; Utro, 2009)</w:t>
      </w:r>
      <w:r w:rsidR="00AA706F">
        <w:fldChar w:fldCharType="end"/>
      </w:r>
      <w:r>
        <w:t xml:space="preserve">. However, many of these involve a much more general case in which no guarantee of uniqueness of elements in the sequences is provided. Because the task requires each item to be </w:t>
      </w:r>
      <w:r w:rsidR="008A66B0">
        <w:t>clicked</w:t>
      </w:r>
      <w:r>
        <w:t xml:space="preserve"> precisely once, instead, the distance metric of interest should focus on three primary properties which might define the differences between two permutations. First, the elementwise-agreement of the lists can be used as a general distance metric. More </w:t>
      </w:r>
      <w:r w:rsidR="00AA706F">
        <w:t>specifically</w:t>
      </w:r>
      <w:r w:rsidR="008A66B0">
        <w:t xml:space="preserve">, the Kendall </w:t>
      </w:r>
      <w:r>
        <w:t xml:space="preserve">Tau distance metric is appropriate for this, and it has the added benefit of providing a positive or negative </w:t>
      </w:r>
      <w:r>
        <w:lastRenderedPageBreak/>
        <w:t>correlation value which, if positive, suggests a closer distance to the forward order and, if negative, suggests a closer distance to the revers</w:t>
      </w:r>
      <w:r w:rsidR="008A66B0">
        <w:t xml:space="preserve">e order. Unfortunately, Kendall </w:t>
      </w:r>
      <w:r>
        <w:t>Tau is incredibly unforgiving to contiguity effects. As such, a second distance metric</w:t>
      </w:r>
      <w:r w:rsidR="00FA5755">
        <w:t>, known as Contiguity distance,</w:t>
      </w:r>
      <w:r>
        <w:t xml:space="preserve"> which measures the number of contiguous sublists</w:t>
      </w:r>
      <w:r w:rsidR="00FA5755">
        <w:t>,</w:t>
      </w:r>
      <w:r>
        <w:t xml:space="preserve"> can be applied to generate a 2D space of potential distances between a hypothesized and observed order. This distance can be visualized and its probabilities for a fixed length permutation can be calculated explicitly (</w:t>
      </w:r>
      <w:r w:rsidR="008A66B0">
        <w:t xml:space="preserve">see </w:t>
      </w:r>
      <w:r w:rsidR="008A66B0" w:rsidRPr="008A66B0">
        <w:rPr>
          <w:b/>
        </w:rPr>
        <w:t xml:space="preserve">Figure </w:t>
      </w:r>
      <w:r w:rsidR="00693F41">
        <w:rPr>
          <w:b/>
        </w:rPr>
        <w:t>4.</w:t>
      </w:r>
      <w:r w:rsidR="008A66B0" w:rsidRPr="008A66B0">
        <w:rPr>
          <w:b/>
        </w:rPr>
        <w:t>4</w:t>
      </w:r>
      <w:r>
        <w:t xml:space="preserve">). Together these two metrics provide sufficient information to </w:t>
      </w:r>
      <w:r w:rsidR="00AA706F">
        <w:t xml:space="preserve">determine if </w:t>
      </w:r>
      <w:r w:rsidR="002E59E4">
        <w:t xml:space="preserve">navigation </w:t>
      </w:r>
      <w:r w:rsidR="00AA706F">
        <w:t>or reconstruction order converge to a particular hypothesized order (specifically, the “</w:t>
      </w:r>
      <w:r w:rsidR="00DB4B3E">
        <w:t>forward</w:t>
      </w:r>
      <w:r w:rsidR="00AA706F">
        <w:t xml:space="preserve">” order </w:t>
      </w:r>
      <w:r w:rsidR="00FA5755">
        <w:t>A</w:t>
      </w:r>
      <w:r w:rsidR="00FA5755">
        <w:sym w:font="Wingdings" w:char="F0E0"/>
      </w:r>
      <w:r w:rsidR="00FA5755">
        <w:t>B</w:t>
      </w:r>
      <w:r w:rsidR="00FA5755">
        <w:sym w:font="Wingdings" w:char="F0E0"/>
      </w:r>
      <w:r w:rsidR="00FA5755">
        <w:t>C</w:t>
      </w:r>
      <w:r w:rsidR="00FA5755">
        <w:sym w:font="Wingdings" w:char="F0E0"/>
      </w:r>
      <w:r w:rsidR="00FA5755">
        <w:t>D</w:t>
      </w:r>
      <w:r w:rsidR="00FA5755">
        <w:sym w:font="Wingdings" w:char="F0E0"/>
      </w:r>
      <w:r w:rsidR="00FA5755">
        <w:t>E</w:t>
      </w:r>
      <w:r w:rsidR="00FA5755">
        <w:sym w:font="Wingdings" w:char="F0E0"/>
      </w:r>
      <w:r w:rsidR="00FA5755">
        <w:t>F</w:t>
      </w:r>
      <w:r w:rsidR="00FA5755">
        <w:sym w:font="Wingdings" w:char="F0E0"/>
      </w:r>
      <w:r w:rsidR="00FA5755">
        <w:t>G</w:t>
      </w:r>
      <w:r w:rsidR="00FA5755">
        <w:sym w:font="Wingdings" w:char="F0E0"/>
      </w:r>
      <w:r w:rsidR="00FA5755">
        <w:t>H</w:t>
      </w:r>
      <w:r w:rsidR="00AA706F">
        <w:t>, but also potentially ot</w:t>
      </w:r>
      <w:r w:rsidR="00FA5755">
        <w:t>her orders of interest such as H</w:t>
      </w:r>
      <w:r w:rsidR="00FA5755">
        <w:sym w:font="Wingdings" w:char="F0E0"/>
      </w:r>
      <w:r w:rsidR="00FA5755">
        <w:t>G</w:t>
      </w:r>
      <w:r w:rsidR="00FA5755">
        <w:sym w:font="Wingdings" w:char="F0E0"/>
      </w:r>
      <w:r w:rsidR="00FA5755">
        <w:t>F</w:t>
      </w:r>
      <w:r w:rsidR="00FA5755">
        <w:sym w:font="Wingdings" w:char="F0E0"/>
      </w:r>
      <w:r w:rsidR="00FA5755">
        <w:t>E</w:t>
      </w:r>
      <w:r w:rsidR="00FA5755">
        <w:sym w:font="Wingdings" w:char="F0E0"/>
      </w:r>
      <w:r w:rsidR="00FA5755">
        <w:t>D</w:t>
      </w:r>
      <w:r w:rsidR="00FA5755">
        <w:sym w:font="Wingdings" w:char="F0E0"/>
      </w:r>
      <w:r w:rsidR="00FA5755">
        <w:t>C</w:t>
      </w:r>
      <w:r w:rsidR="00FA5755">
        <w:sym w:font="Wingdings" w:char="F0E0"/>
      </w:r>
      <w:r w:rsidR="00FA5755">
        <w:t>B</w:t>
      </w:r>
      <w:r w:rsidR="00FA5755">
        <w:sym w:font="Wingdings" w:char="F0E0"/>
      </w:r>
      <w:r w:rsidR="00FA5755">
        <w:t>A</w:t>
      </w:r>
      <w:r w:rsidR="00AA706F">
        <w:t xml:space="preserve"> or </w:t>
      </w:r>
      <w:r w:rsidR="00FA5755">
        <w:t>B</w:t>
      </w:r>
      <w:r w:rsidR="00FA5755">
        <w:sym w:font="Wingdings" w:char="F0E0"/>
      </w:r>
      <w:r w:rsidR="00FA5755">
        <w:t>A</w:t>
      </w:r>
      <w:r w:rsidR="00FA5755">
        <w:sym w:font="Wingdings" w:char="F0E0"/>
      </w:r>
      <w:r w:rsidR="00FA5755">
        <w:t>D</w:t>
      </w:r>
      <w:r w:rsidR="00FA5755">
        <w:sym w:font="Wingdings" w:char="F0E0"/>
      </w:r>
      <w:r w:rsidR="00FA5755">
        <w:t>C</w:t>
      </w:r>
      <w:r w:rsidR="00FA5755">
        <w:sym w:font="Wingdings" w:char="F0E0"/>
      </w:r>
      <w:r w:rsidR="00FA5755">
        <w:t>F</w:t>
      </w:r>
      <w:r w:rsidR="00FA5755">
        <w:sym w:font="Wingdings" w:char="F0E0"/>
      </w:r>
      <w:r w:rsidR="00FA5755">
        <w:t>E</w:t>
      </w:r>
      <w:r w:rsidR="00FA5755">
        <w:sym w:font="Wingdings" w:char="F0E0"/>
      </w:r>
      <w:r w:rsidR="00FA5755">
        <w:t>H</w:t>
      </w:r>
      <w:r w:rsidR="00FA5755">
        <w:sym w:font="Wingdings" w:char="F0E0"/>
      </w:r>
      <w:r w:rsidR="00FA5755">
        <w:t>G</w:t>
      </w:r>
      <w:r w:rsidR="00AA706F">
        <w:t>).</w:t>
      </w:r>
      <w:r>
        <w:rPr>
          <w:rFonts w:ascii="Times New Roman" w:hAnsi="Times New Roman" w:cs="Times New Roman"/>
          <w:sz w:val="24"/>
          <w:szCs w:val="24"/>
        </w:rPr>
        <w:t xml:space="preserve"> </w:t>
      </w:r>
    </w:p>
    <w:p w14:paraId="6CAAFDF4" w14:textId="77777777" w:rsidR="00515104" w:rsidRDefault="008A66B0" w:rsidP="006A5D4C">
      <w:pPr>
        <w:jc w:val="center"/>
      </w:pPr>
      <w:r>
        <w:rPr>
          <w:noProof/>
        </w:rPr>
        <mc:AlternateContent>
          <mc:Choice Requires="wps">
            <w:drawing>
              <wp:anchor distT="0" distB="0" distL="114300" distR="114300" simplePos="0" relativeHeight="251678720" behindDoc="0" locked="0" layoutInCell="1" allowOverlap="1" wp14:anchorId="28DDD2DD" wp14:editId="60EF348F">
                <wp:simplePos x="0" y="0"/>
                <wp:positionH relativeFrom="column">
                  <wp:posOffset>3486785</wp:posOffset>
                </wp:positionH>
                <wp:positionV relativeFrom="paragraph">
                  <wp:posOffset>2437765</wp:posOffset>
                </wp:positionV>
                <wp:extent cx="197511" cy="197511"/>
                <wp:effectExtent l="0" t="0" r="12065" b="12065"/>
                <wp:wrapNone/>
                <wp:docPr id="231" name="Oval 231"/>
                <wp:cNvGraphicFramePr/>
                <a:graphic xmlns:a="http://schemas.openxmlformats.org/drawingml/2006/main">
                  <a:graphicData uri="http://schemas.microsoft.com/office/word/2010/wordprocessingShape">
                    <wps:wsp>
                      <wps:cNvSpPr/>
                      <wps:spPr>
                        <a:xfrm>
                          <a:off x="0" y="0"/>
                          <a:ext cx="197511" cy="19751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14E03E0" id="Oval 231" o:spid="_x0000_s1026" style="position:absolute;margin-left:274.55pt;margin-top:191.95pt;width:15.55pt;height:1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" filled="f" strokecolor="black [3213]" strokeweight="1pt">
                <v:stroke dashstyle="dash" joinstyle="miter"/>
              </v:oval>
            </w:pict>
          </mc:Fallback>
        </mc:AlternateContent>
      </w:r>
      <w:r w:rsidR="00700F34">
        <w:rPr>
          <w:noProof/>
        </w:rPr>
        <w:drawing>
          <wp:inline distT="0" distB="0" distL="0" distR="0" wp14:anchorId="53C04EB4" wp14:editId="139839CB">
            <wp:extent cx="5931859" cy="294767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Google Drive\School\Milestones\2017 - Preliminary Exam\Document\download.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31859" cy="2947670"/>
                    </a:xfrm>
                    <a:prstGeom prst="rect">
                      <a:avLst/>
                    </a:prstGeom>
                    <a:noFill/>
                    <a:ln>
                      <a:noFill/>
                    </a:ln>
                  </pic:spPr>
                </pic:pic>
              </a:graphicData>
            </a:graphic>
          </wp:inline>
        </w:drawing>
      </w:r>
    </w:p>
    <w:p w14:paraId="76DD6B87" w14:textId="77777777" w:rsidR="00704BC8" w:rsidRDefault="00700F34" w:rsidP="00563ABB">
      <w:r>
        <w:rPr>
          <w:noProof/>
        </w:rPr>
        <mc:AlternateContent>
          <mc:Choice Requires="wps">
            <w:drawing>
              <wp:inline distT="0" distB="0" distL="0" distR="0" wp14:anchorId="51EDD186" wp14:editId="2B8BE509">
                <wp:extent cx="5754370" cy="2047875"/>
                <wp:effectExtent l="0" t="0" r="0" b="9525"/>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047875"/>
                        </a:xfrm>
                        <a:prstGeom prst="rect">
                          <a:avLst/>
                        </a:prstGeom>
                        <a:solidFill>
                          <a:srgbClr val="FFFFFF"/>
                        </a:solidFill>
                        <a:ln w="9525">
                          <a:noFill/>
                          <a:miter lim="800000"/>
                          <a:headEnd/>
                          <a:tailEnd/>
                        </a:ln>
                      </wps:spPr>
                      <wps:txbx>
                        <w:txbxContent>
                          <w:p w14:paraId="5FC6C144" w14:textId="77777777" w:rsidR="00CD5B06" w:rsidRDefault="00CD5B06" w:rsidP="00700F34">
                            <w:r>
                              <w:rPr>
                                <w:b/>
                              </w:rPr>
                              <w:t>Figure 4.4</w:t>
                            </w:r>
                            <w:r>
                              <w:t>: Discrete probability distribution for the 2D distance space with 8 items. The x and y axes are the distance metrics (Kendall Tau and Contiguity Distance) to analyze order, and the z (vertical) axis is the probability that that distance would be associated with random permutations. Note that near (0.0, 1.0), very high probability states represent extremely unordered lists (i.e. D</w:t>
                            </w:r>
                            <w:r>
                              <w:sym w:font="Wingdings" w:char="F0E0"/>
                            </w:r>
                            <w:r>
                              <w:t>H</w:t>
                            </w:r>
                            <w:r>
                              <w:sym w:font="Wingdings" w:char="F0E0"/>
                            </w:r>
                            <w:r>
                              <w:t>B</w:t>
                            </w:r>
                            <w:r>
                              <w:sym w:font="Wingdings" w:char="F0E0"/>
                            </w:r>
                            <w:r>
                              <w:t>A</w:t>
                            </w:r>
                            <w:r>
                              <w:sym w:font="Wingdings" w:char="F0E0"/>
                            </w:r>
                            <w:r>
                              <w:t>E</w:t>
                            </w:r>
                            <w:r>
                              <w:sym w:font="Wingdings" w:char="F0E0"/>
                            </w:r>
                            <w:r>
                              <w:t>G</w:t>
                            </w:r>
                            <w:r>
                              <w:sym w:font="Wingdings" w:char="F0E0"/>
                            </w:r>
                            <w:r>
                              <w:t>F</w:t>
                            </w:r>
                            <w:r>
                              <w:sym w:font="Wingdings" w:char="F0E0"/>
                            </w:r>
                            <w:r>
                              <w:t>C). On the other hand, four very low probability states exist, with two of primary interest. The point (1.0, 0.0), circled by a black dotted line, represents the order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proofErr w:type="gramStart"/>
                            <w:r>
                              <w:t>H which is the only permutation</w:t>
                            </w:r>
                            <w:proofErr w:type="gramEnd"/>
                            <w:r>
                              <w:t xml:space="preserve"> associated with that point. Similarly, the point (-1.0, 1.0) uniquely represents H</w:t>
                            </w:r>
                            <w:r>
                              <w:sym w:font="Wingdings" w:char="F0E0"/>
                            </w:r>
                            <w:r>
                              <w:t>G</w:t>
                            </w:r>
                            <w:r>
                              <w:sym w:font="Wingdings" w:char="F0E0"/>
                            </w:r>
                            <w:r>
                              <w:t>F</w:t>
                            </w:r>
                            <w:r>
                              <w:sym w:font="Wingdings" w:char="F0E0"/>
                            </w:r>
                            <w:r>
                              <w:t>E</w:t>
                            </w:r>
                            <w:r>
                              <w:sym w:font="Wingdings" w:char="F0E0"/>
                            </w:r>
                            <w:r>
                              <w:t>D</w:t>
                            </w:r>
                            <w:r>
                              <w:sym w:font="Wingdings" w:char="F0E0"/>
                            </w:r>
                            <w:r>
                              <w:t>C</w:t>
                            </w:r>
                            <w:r>
                              <w:sym w:font="Wingdings" w:char="F0E0"/>
                            </w:r>
                            <w:r>
                              <w:t>B</w:t>
                            </w:r>
                            <w:r>
                              <w:sym w:font="Wingdings" w:char="F0E0"/>
                            </w:r>
                            <w:r>
                              <w:t>A.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G</w:t>
                            </w:r>
                            <w:r>
                              <w:sym w:font="Wingdings" w:char="F0E0"/>
                            </w:r>
                            <w:r>
                              <w:t>H</w:t>
                            </w:r>
                            <w:r>
                              <w:sym w:font="Wingdings" w:char="F0E0"/>
                            </w:r>
                            <w:r>
                              <w:t>E</w:t>
                            </w:r>
                            <w:r>
                              <w:sym w:font="Wingdings" w:char="F0E0"/>
                            </w:r>
                            <w:r>
                              <w:t>F</w:t>
                            </w:r>
                            <w:r>
                              <w:sym w:font="Wingdings" w:char="F0E0"/>
                            </w:r>
                            <w:r>
                              <w:t>C</w:t>
                            </w:r>
                            <w:r>
                              <w:sym w:font="Wingdings" w:char="F0E0"/>
                            </w:r>
                            <w:r>
                              <w:t>D</w:t>
                            </w:r>
                            <w:r>
                              <w:sym w:font="Wingdings" w:char="F0E0"/>
                            </w:r>
                            <w:r>
                              <w:t>A</w:t>
                            </w:r>
                            <w:r>
                              <w:sym w:font="Wingdings" w:char="F0E0"/>
                            </w:r>
                            <w:r>
                              <w:t xml:space="preserve">B;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rPr>
                                <w:rFonts w:eastAsiaTheme="minorEastAsia"/>
                              </w:rPr>
                              <w:t>,</w:t>
                            </w:r>
                            <w:r>
                              <w:t xml:space="preserve"> E</w:t>
                            </w:r>
                            <w:r>
                              <w:sym w:font="Wingdings" w:char="F0E0"/>
                            </w:r>
                            <w:r>
                              <w:t>F</w:t>
                            </w:r>
                            <w:r>
                              <w:sym w:font="Wingdings" w:char="F0E0"/>
                            </w:r>
                            <w:r>
                              <w:t>G</w:t>
                            </w:r>
                            <w:r>
                              <w:sym w:font="Wingdings" w:char="F0E0"/>
                            </w:r>
                            <w:r>
                              <w:t>H</w:t>
                            </w:r>
                            <w:r>
                              <w:sym w:font="Wingdings" w:char="F0E0"/>
                            </w:r>
                            <w:r>
                              <w:t>A</w:t>
                            </w:r>
                            <w:r>
                              <w:sym w:font="Wingdings" w:char="F0E0"/>
                            </w:r>
                            <w:r>
                              <w:t>B</w:t>
                            </w:r>
                            <w:r>
                              <w:sym w:font="Wingdings" w:char="F0E0"/>
                            </w:r>
                            <w:r>
                              <w:t>C</w:t>
                            </w:r>
                            <w:r>
                              <w:sym w:font="Wingdings" w:char="F0E0"/>
                            </w:r>
                            <w:r>
                              <w:t>D).</w:t>
                            </w:r>
                          </w:p>
                        </w:txbxContent>
                      </wps:txbx>
                      <wps:bodyPr rot="0" vert="horz" wrap="square" lIns="91440" tIns="45720" rIns="91440" bIns="45720" anchor="t" anchorCtr="0">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4B817D" id="_x0000_s1046" type="#_x0000_t202" style="width:453.1pt;height:1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NmYJgIAACYEAAAOAAAAZHJzL2Uyb0RvYy54bWysU9uO2yAQfa/Uf0C8N3a8SZN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" stroked="f">
                <v:textbox>
                  <w:txbxContent>
                    <w:p w14:paraId="5FE37BA0" w14:textId="7EEF36E5" w:rsidR="00E16C1E" w:rsidRDefault="00E16C1E" w:rsidP="00700F34">
                      <w:r>
                        <w:rPr>
                          <w:b/>
                        </w:rPr>
                        <w:t>Figure 4.4</w:t>
                      </w:r>
                      <w:r>
                        <w:t>: Discrete probability distribution for the 2D distance space with 8 items. The x and y axes are the distance metrics (Kendall Tau and Contiguity Distance) to analyze order, and the z (vertical) axis is the probability that that distance would be associated with random permutations. Note that near (0.0, 1.0), very high probability states represent extremely unordered lists (i.e. D</w:t>
                      </w:r>
                      <w:r>
                        <w:sym w:font="Wingdings" w:char="F0E0"/>
                      </w:r>
                      <w:r>
                        <w:t>H</w:t>
                      </w:r>
                      <w:r>
                        <w:sym w:font="Wingdings" w:char="F0E0"/>
                      </w:r>
                      <w:r>
                        <w:t>B</w:t>
                      </w:r>
                      <w:r>
                        <w:sym w:font="Wingdings" w:char="F0E0"/>
                      </w:r>
                      <w:r>
                        <w:t>A</w:t>
                      </w:r>
                      <w:r>
                        <w:sym w:font="Wingdings" w:char="F0E0"/>
                      </w:r>
                      <w:r>
                        <w:t>E</w:t>
                      </w:r>
                      <w:r>
                        <w:sym w:font="Wingdings" w:char="F0E0"/>
                      </w:r>
                      <w:r>
                        <w:t>G</w:t>
                      </w:r>
                      <w:r>
                        <w:sym w:font="Wingdings" w:char="F0E0"/>
                      </w:r>
                      <w:r>
                        <w:t>F</w:t>
                      </w:r>
                      <w:r>
                        <w:sym w:font="Wingdings" w:char="F0E0"/>
                      </w:r>
                      <w:r>
                        <w:t>C). On the other hand, four very low probability states exist, with two of primary interest. The point (1.0, 0.0), circled by a black dotted line, represents the order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which is the only permutation associated with that point. Similarly, the point (-1.0, 1.0) uniquely represents H</w:t>
                      </w:r>
                      <w:r>
                        <w:sym w:font="Wingdings" w:char="F0E0"/>
                      </w:r>
                      <w:r>
                        <w:t>G</w:t>
                      </w:r>
                      <w:r>
                        <w:sym w:font="Wingdings" w:char="F0E0"/>
                      </w:r>
                      <w:r>
                        <w:t>F</w:t>
                      </w:r>
                      <w:r>
                        <w:sym w:font="Wingdings" w:char="F0E0"/>
                      </w:r>
                      <w:r>
                        <w:t>E</w:t>
                      </w:r>
                      <w:r>
                        <w:sym w:font="Wingdings" w:char="F0E0"/>
                      </w:r>
                      <w:r>
                        <w:t>D</w:t>
                      </w:r>
                      <w:r>
                        <w:sym w:font="Wingdings" w:char="F0E0"/>
                      </w:r>
                      <w:r>
                        <w:t>C</w:t>
                      </w:r>
                      <w:r>
                        <w:sym w:font="Wingdings" w:char="F0E0"/>
                      </w:r>
                      <w:r>
                        <w:t>B</w:t>
                      </w:r>
                      <w:r>
                        <w:sym w:font="Wingdings" w:char="F0E0"/>
                      </w:r>
                      <w:r>
                        <w:t>A.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G</w:t>
                      </w:r>
                      <w:r>
                        <w:sym w:font="Wingdings" w:char="F0E0"/>
                      </w:r>
                      <w:r>
                        <w:t>H</w:t>
                      </w:r>
                      <w:r>
                        <w:sym w:font="Wingdings" w:char="F0E0"/>
                      </w:r>
                      <w:r>
                        <w:t>E</w:t>
                      </w:r>
                      <w:r>
                        <w:sym w:font="Wingdings" w:char="F0E0"/>
                      </w:r>
                      <w:r>
                        <w:t>F</w:t>
                      </w:r>
                      <w:r>
                        <w:sym w:font="Wingdings" w:char="F0E0"/>
                      </w:r>
                      <w:r>
                        <w:t>C</w:t>
                      </w:r>
                      <w:r>
                        <w:sym w:font="Wingdings" w:char="F0E0"/>
                      </w:r>
                      <w:r>
                        <w:t>D</w:t>
                      </w:r>
                      <w:r>
                        <w:sym w:font="Wingdings" w:char="F0E0"/>
                      </w:r>
                      <w:r>
                        <w:t>A</w:t>
                      </w:r>
                      <w:r>
                        <w:sym w:font="Wingdings" w:char="F0E0"/>
                      </w:r>
                      <w:r>
                        <w:t xml:space="preserve">B;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rPr>
                          <w:rFonts w:eastAsiaTheme="minorEastAsia"/>
                        </w:rPr>
                        <w:t>,</w:t>
                      </w:r>
                      <w:r>
                        <w:t xml:space="preserve"> E</w:t>
                      </w:r>
                      <w:r>
                        <w:sym w:font="Wingdings" w:char="F0E0"/>
                      </w:r>
                      <w:r>
                        <w:t>F</w:t>
                      </w:r>
                      <w:r>
                        <w:sym w:font="Wingdings" w:char="F0E0"/>
                      </w:r>
                      <w:r>
                        <w:t>G</w:t>
                      </w:r>
                      <w:r>
                        <w:sym w:font="Wingdings" w:char="F0E0"/>
                      </w:r>
                      <w:r>
                        <w:t>H</w:t>
                      </w:r>
                      <w:r>
                        <w:sym w:font="Wingdings" w:char="F0E0"/>
                      </w:r>
                      <w:r>
                        <w:t>A</w:t>
                      </w:r>
                      <w:r>
                        <w:sym w:font="Wingdings" w:char="F0E0"/>
                      </w:r>
                      <w:r>
                        <w:t>B</w:t>
                      </w:r>
                      <w:r>
                        <w:sym w:font="Wingdings" w:char="F0E0"/>
                      </w:r>
                      <w:r>
                        <w:t>C</w:t>
                      </w:r>
                      <w:r>
                        <w:sym w:font="Wingdings" w:char="F0E0"/>
                      </w:r>
                      <w:r>
                        <w:t>D).</w:t>
                      </w:r>
                    </w:p>
                  </w:txbxContent>
                </v:textbox>
                <w10:anchorlock/>
              </v:shape>
            </w:pict>
          </mc:Fallback>
        </mc:AlternateContent>
      </w:r>
    </w:p>
    <w:p w14:paraId="27731DD8" w14:textId="77777777" w:rsidR="005041D4" w:rsidRDefault="005041D4" w:rsidP="00AA15F8">
      <w:pPr>
        <w:spacing w:line="360" w:lineRule="auto"/>
      </w:pPr>
      <w:bookmarkStart w:id="35" w:name="_Hlk499056994"/>
      <w:r>
        <w:t xml:space="preserve">In summary, this framework for evaluating order information will be used to observe changes in distance of </w:t>
      </w:r>
      <w:r w:rsidR="002E59E4">
        <w:t xml:space="preserve">navigation </w:t>
      </w:r>
      <w:r>
        <w:t xml:space="preserve">and reconstruction to the </w:t>
      </w:r>
      <w:r w:rsidR="00DB4B3E">
        <w:t>“forward”, contiguous</w:t>
      </w:r>
      <w:r>
        <w:t xml:space="preserve"> order across trials</w:t>
      </w:r>
      <w:r w:rsidR="003947B1">
        <w:t xml:space="preserve">, predicting </w:t>
      </w:r>
      <w:r w:rsidR="003947B1">
        <w:lastRenderedPageBreak/>
        <w:t xml:space="preserve">that </w:t>
      </w:r>
      <w:r>
        <w:t xml:space="preserve">both study-time navigation and test-time reconstruction order will trend towards </w:t>
      </w:r>
      <w:r w:rsidR="00DB4B3E">
        <w:t xml:space="preserve">“forward” </w:t>
      </w:r>
      <w:r>
        <w:t>order across trials (i.e. the low-probability location of (1</w:t>
      </w:r>
      <w:r w:rsidR="008A66B0">
        <w:t>.0</w:t>
      </w:r>
      <w:r>
        <w:t>, 0</w:t>
      </w:r>
      <w:r w:rsidR="008A66B0">
        <w:t>.0</w:t>
      </w:r>
      <w:r>
        <w:t xml:space="preserve">) on </w:t>
      </w:r>
      <w:r w:rsidR="008A66B0" w:rsidRPr="008A66B0">
        <w:rPr>
          <w:b/>
        </w:rPr>
        <w:t xml:space="preserve">Figure </w:t>
      </w:r>
      <w:r w:rsidR="00693F41">
        <w:rPr>
          <w:b/>
        </w:rPr>
        <w:t>4.</w:t>
      </w:r>
      <w:r w:rsidR="008A66B0" w:rsidRPr="008A66B0">
        <w:rPr>
          <w:b/>
        </w:rPr>
        <w:t>4</w:t>
      </w:r>
      <w:r>
        <w:t>).</w:t>
      </w:r>
      <w:bookmarkEnd w:id="35"/>
    </w:p>
    <w:p w14:paraId="064CAE6E" w14:textId="77777777"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4.2.5 </w:t>
      </w:r>
      <w:r w:rsidR="00563ABB" w:rsidRPr="007353F3">
        <w:rPr>
          <w:rStyle w:val="IntenseEmphasis"/>
          <w:i w:val="0"/>
          <w:iCs w:val="0"/>
          <w:color w:val="6E6E6E" w:themeColor="accent1" w:themeShade="7F"/>
        </w:rPr>
        <w:t>Statistical Analysis</w:t>
      </w:r>
    </w:p>
    <w:p w14:paraId="46CC65F6" w14:textId="77777777" w:rsidR="005041D4" w:rsidRDefault="005041D4" w:rsidP="00AA15F8">
      <w:pPr>
        <w:spacing w:line="360" w:lineRule="auto"/>
      </w:pPr>
      <w:r>
        <w:t xml:space="preserve">All analyses </w:t>
      </w:r>
      <w:r w:rsidR="008A66B0">
        <w:t xml:space="preserve">present in this chapter </w:t>
      </w:r>
      <w:r>
        <w:t xml:space="preserve">which compare trial-by-trial performance use repeated measures analysis of variance (rANOVA) using </w:t>
      </w:r>
      <w:r w:rsidR="008A66B0">
        <w:t xml:space="preserve">R </w:t>
      </w:r>
      <w:r>
        <w:t xml:space="preserve">with Huynh-Feldt correction. </w:t>
      </w:r>
      <w:r w:rsidR="00031BF8">
        <w:t xml:space="preserve">For follow-up pairwise comparisons of levels of the rANOVA, Tukey’s Method for comparing a family of 4 estimates was applied to the p values. </w:t>
      </w:r>
      <w:r>
        <w:t xml:space="preserve">Hierarchical Linear Modeling </w:t>
      </w:r>
      <w:r w:rsidR="00031BF8">
        <w:t>(HLM</w:t>
      </w:r>
      <w:r w:rsidR="008A66B0">
        <w:t>; using the nlme package in R</w:t>
      </w:r>
      <w:r w:rsidR="00031BF8">
        <w:t xml:space="preserve">) </w:t>
      </w:r>
      <w:r w:rsidR="003947B1">
        <w:t xml:space="preserve">is </w:t>
      </w:r>
      <w:r>
        <w:t xml:space="preserve">used in cases of </w:t>
      </w:r>
      <w:r w:rsidR="00031BF8">
        <w:t xml:space="preserve">changes in </w:t>
      </w:r>
      <w:r>
        <w:t xml:space="preserve">navigation metrics being compared to </w:t>
      </w:r>
      <w:r w:rsidR="00031BF8">
        <w:t xml:space="preserve">changes in </w:t>
      </w:r>
      <w:r>
        <w:t xml:space="preserve">test performance across trials. </w:t>
      </w:r>
      <w:r w:rsidR="00031BF8">
        <w:t xml:space="preserve">In each HLM, normality of the residuals is ensured using a D’Agostino and Pearson’s test for normality, and, in cases where required, correction (i.e. log correction) was applied to transform the residuals to normality. </w:t>
      </w:r>
      <w:r>
        <w:t>Comparisons which collapsed trials together used either paired-sample, two-tailed t-tests or one-sample, two-tailed t-tests (for comparison to expected chance values). All tests used an alpha value of 0.05 to determine significance.</w:t>
      </w:r>
    </w:p>
    <w:p w14:paraId="2A706A75" w14:textId="77777777" w:rsidR="00563ABB" w:rsidRDefault="007353F3" w:rsidP="00563ABB">
      <w:pPr>
        <w:pStyle w:val="Heading2"/>
      </w:pPr>
      <w:bookmarkStart w:id="36" w:name="_Toc505879092"/>
      <w:r>
        <w:t xml:space="preserve">4.3 </w:t>
      </w:r>
      <w:r w:rsidR="00563ABB">
        <w:t>Results</w:t>
      </w:r>
      <w:bookmarkEnd w:id="36"/>
    </w:p>
    <w:p w14:paraId="35B0C70C" w14:textId="77777777" w:rsidR="00563ABB"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4.3.1 </w:t>
      </w:r>
      <w:r w:rsidR="00A50C4B">
        <w:rPr>
          <w:rStyle w:val="IntenseEmphasis"/>
          <w:i w:val="0"/>
          <w:iCs w:val="0"/>
          <w:color w:val="6E6E6E" w:themeColor="accent1" w:themeShade="7F"/>
        </w:rPr>
        <w:t>Changes in Path Navigation Across Trials</w:t>
      </w:r>
    </w:p>
    <w:p w14:paraId="59D0E835" w14:textId="77777777" w:rsidR="005C3B70" w:rsidRPr="005C3B70" w:rsidRDefault="005C3B70" w:rsidP="00AA15F8">
      <w:pPr>
        <w:spacing w:line="360" w:lineRule="auto"/>
      </w:pPr>
      <w:r>
        <w:t>In the navigation analysis, 9 key path variables were used to collapse the entire navigation path into a single number. These metrics were: distance travelled</w:t>
      </w:r>
      <w:r w:rsidR="004C7410">
        <w:t xml:space="preserve"> in time and space</w:t>
      </w:r>
      <w:r>
        <w:t>, context boundary crossings, fractal dimension (FD) in t</w:t>
      </w:r>
      <w:r w:rsidR="00462E89">
        <w:t>ime, space, and spacetime, and L</w:t>
      </w:r>
      <w:r>
        <w:t xml:space="preserve">acunarity in time, space, and spacetime. For each variable, a similar shape of learning can be seen (see </w:t>
      </w:r>
      <w:r w:rsidRPr="00AD2CA6">
        <w:rPr>
          <w:b/>
        </w:rPr>
        <w:t xml:space="preserve">Figure </w:t>
      </w:r>
      <w:r w:rsidR="00693F41">
        <w:rPr>
          <w:b/>
        </w:rPr>
        <w:t>4.</w:t>
      </w:r>
      <w:r w:rsidR="00807041">
        <w:rPr>
          <w:b/>
        </w:rPr>
        <w:t>5</w:t>
      </w:r>
      <w:r>
        <w:t>). Repeated Measures ANOVA reveal a significant change in each variable (p&lt;0.0001) for each metric across trials. Follow-up Tukey’s Method Contrasts between each</w:t>
      </w:r>
      <w:r w:rsidR="00960029">
        <w:t xml:space="preserve"> pairwise</w:t>
      </w:r>
      <w:r>
        <w:t xml:space="preserve"> trial </w:t>
      </w:r>
      <w:r w:rsidR="00960029">
        <w:t xml:space="preserve">combination </w:t>
      </w:r>
      <w:r>
        <w:t xml:space="preserve">reveal that </w:t>
      </w:r>
      <w:r w:rsidR="00960029">
        <w:t xml:space="preserve">for </w:t>
      </w:r>
      <w:r w:rsidR="00183A3E">
        <w:t>FD space, FD time, FD spacetime, Lacunarity space, and Lacunarity Spacetime, all pairwise comparison</w:t>
      </w:r>
      <w:r w:rsidR="00F075F7">
        <w:t>s</w:t>
      </w:r>
      <w:r w:rsidR="00183A3E">
        <w:t xml:space="preserve"> were significant (p’s&lt;0.05). For </w:t>
      </w:r>
      <w:r w:rsidR="00960029">
        <w:t xml:space="preserve">time travelled, space travelled, context boundary crossings, and </w:t>
      </w:r>
      <w:r w:rsidR="00462E89">
        <w:t>L</w:t>
      </w:r>
      <w:r w:rsidR="00960029">
        <w:t xml:space="preserve">acunarity time, all pairwise comparisons were significant (p&lt;0.05) except between trials 3 and 4. </w:t>
      </w:r>
    </w:p>
    <w:p w14:paraId="3E6912B8" w14:textId="77777777" w:rsidR="005041D4" w:rsidRDefault="00A50C4B" w:rsidP="005041D4">
      <w:r>
        <w:rPr>
          <w:noProof/>
        </w:rPr>
        <w:lastRenderedPageBreak/>
        <w:drawing>
          <wp:inline distT="0" distB="0" distL="0" distR="0" wp14:anchorId="30DE5E91" wp14:editId="5DDEA16A">
            <wp:extent cx="5543990" cy="5382883"/>
            <wp:effectExtent l="0" t="0" r="0" b="8890"/>
            <wp:docPr id="17" name="Picture 17" descr="C:\Users\Kevin\AppData\Local\Microsoft\Windows\INetCache\Content.Word\navigation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navigation_metrics.png"/>
                    <pic:cNvPicPr>
                      <a:picLocks noChangeAspect="1" noChangeArrowheads="1"/>
                    </pic:cNvPicPr>
                  </pic:nvPicPr>
                  <pic:blipFill>
                    <a:blip r:embed="rId70">
                      <a:grayscl/>
                      <a:extLst>
                        <a:ext uri="{28A0092B-C50C-407E-A947-70E740481C1C}">
                          <a14:useLocalDpi xmlns:a14="http://schemas.microsoft.com/office/drawing/2010/main" val="0"/>
                        </a:ext>
                      </a:extLst>
                    </a:blip>
                    <a:srcRect/>
                    <a:stretch>
                      <a:fillRect/>
                    </a:stretch>
                  </pic:blipFill>
                  <pic:spPr bwMode="auto">
                    <a:xfrm>
                      <a:off x="0" y="0"/>
                      <a:ext cx="5546113" cy="5384944"/>
                    </a:xfrm>
                    <a:prstGeom prst="rect">
                      <a:avLst/>
                    </a:prstGeom>
                    <a:noFill/>
                    <a:ln>
                      <a:noFill/>
                    </a:ln>
                  </pic:spPr>
                </pic:pic>
              </a:graphicData>
            </a:graphic>
          </wp:inline>
        </w:drawing>
      </w:r>
    </w:p>
    <w:p w14:paraId="5FFFF209" w14:textId="77777777" w:rsidR="00A50C4B" w:rsidRDefault="00A50C4B" w:rsidP="005041D4">
      <w:r>
        <w:rPr>
          <w:noProof/>
        </w:rPr>
        <mc:AlternateContent>
          <mc:Choice Requires="wps">
            <w:drawing>
              <wp:inline distT="0" distB="0" distL="0" distR="0" wp14:anchorId="40E336F3" wp14:editId="67BFE124">
                <wp:extent cx="5754370" cy="310551"/>
                <wp:effectExtent l="0" t="0" r="0" b="0"/>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310551"/>
                        </a:xfrm>
                        <a:prstGeom prst="rect">
                          <a:avLst/>
                        </a:prstGeom>
                        <a:solidFill>
                          <a:srgbClr val="FFFFFF"/>
                        </a:solidFill>
                        <a:ln w="9525">
                          <a:noFill/>
                          <a:miter lim="800000"/>
                          <a:headEnd/>
                          <a:tailEnd/>
                        </a:ln>
                      </wps:spPr>
                      <wps:txbx>
                        <w:txbxContent>
                          <w:p w14:paraId="4D785D4F" w14:textId="77777777" w:rsidR="00CD5B06" w:rsidRDefault="00CD5B06" w:rsidP="00A50C4B">
                            <w:r>
                              <w:rPr>
                                <w:b/>
                              </w:rPr>
                              <w:t>Figure 4.5</w:t>
                            </w:r>
                            <w:r>
                              <w:t>: Navigation Path Metrics - Note the similarity of learning curves across all path metrics.</w:t>
                            </w:r>
                          </w:p>
                        </w:txbxContent>
                      </wps:txbx>
                      <wps:bodyPr rot="0" vert="horz" wrap="square" lIns="91440" tIns="45720" rIns="91440" bIns="45720" anchor="t" anchorCtr="0">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886B6D" id="_x0000_s1047" type="#_x0000_t202" style="width:453.1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" stroked="f">
                <v:textbox>
                  <w:txbxContent>
                    <w:p w14:paraId="55F4A1DB" w14:textId="13B47591" w:rsidR="00E16C1E" w:rsidRDefault="00E16C1E" w:rsidP="00A50C4B">
                      <w:r>
                        <w:rPr>
                          <w:b/>
                        </w:rPr>
                        <w:t>Figure 4.5</w:t>
                      </w:r>
                      <w:r>
                        <w:t>: Navigation Path Metrics - Note the similarity of learning curves across all path metrics.</w:t>
                      </w:r>
                    </w:p>
                  </w:txbxContent>
                </v:textbox>
                <w10:anchorlock/>
              </v:shape>
            </w:pict>
          </mc:Fallback>
        </mc:AlternateContent>
      </w:r>
    </w:p>
    <w:p w14:paraId="78F53143" w14:textId="77777777"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2</w:t>
      </w:r>
      <w:r>
        <w:rPr>
          <w:rStyle w:val="IntenseEmphasis"/>
          <w:i w:val="0"/>
          <w:iCs w:val="0"/>
          <w:color w:val="6E6E6E" w:themeColor="accent1" w:themeShade="7F"/>
        </w:rPr>
        <w:t xml:space="preserve"> </w:t>
      </w:r>
      <w:r w:rsidR="00563ABB" w:rsidRPr="007353F3">
        <w:rPr>
          <w:rStyle w:val="IntenseEmphasis"/>
          <w:i w:val="0"/>
          <w:iCs w:val="0"/>
          <w:color w:val="6E6E6E" w:themeColor="accent1" w:themeShade="7F"/>
        </w:rPr>
        <w:t>Order Analyses</w:t>
      </w:r>
    </w:p>
    <w:p w14:paraId="716FCA0D" w14:textId="77777777" w:rsidR="00960029" w:rsidRDefault="00960029" w:rsidP="00AA15F8">
      <w:pPr>
        <w:spacing w:line="360" w:lineRule="auto"/>
      </w:pPr>
      <w:r>
        <w:t>A repeated measure ANOVA was used to analyze the Kendall Tau and Contiguity distances of the population across trials</w:t>
      </w:r>
      <w:r w:rsidR="00AD2CA6">
        <w:t xml:space="preserve"> (see </w:t>
      </w:r>
      <w:r w:rsidR="00AD2CA6" w:rsidRPr="00AD2CA6">
        <w:rPr>
          <w:b/>
        </w:rPr>
        <w:t xml:space="preserve">Figure </w:t>
      </w:r>
      <w:r w:rsidR="00693F41">
        <w:rPr>
          <w:b/>
        </w:rPr>
        <w:t>4.</w:t>
      </w:r>
      <w:r w:rsidR="00807041">
        <w:rPr>
          <w:b/>
        </w:rPr>
        <w:t>6</w:t>
      </w:r>
      <w:r w:rsidR="00AD2CA6">
        <w:t>)</w:t>
      </w:r>
      <w:r>
        <w:t>, and it found that both distance measures changed significantly across trials (p&lt;0.0001). Follow-up Tukey’s Method Contrasts between each pairwise trial combination reveal that all pairs at least 2 apart were significant different from one another (i.e. trials 1 to 3, 2 to 4, and 1 to 4) while all adjacent trials were not significantly different from one another</w:t>
      </w:r>
      <w:r w:rsidR="00AD2CA6">
        <w:t xml:space="preserve"> </w:t>
      </w:r>
      <w:r w:rsidR="00183A3E">
        <w:t xml:space="preserve">(p&gt;0.05) </w:t>
      </w:r>
      <w:r w:rsidR="00AD2CA6">
        <w:t>in both metrics</w:t>
      </w:r>
      <w:r>
        <w:t xml:space="preserve">. Note that for Kendall Tau, </w:t>
      </w:r>
      <w:r w:rsidR="00AD2CA6">
        <w:t xml:space="preserve">a </w:t>
      </w:r>
      <w:r>
        <w:t xml:space="preserve">0 </w:t>
      </w:r>
      <w:r w:rsidR="00AD2CA6">
        <w:t xml:space="preserve">value </w:t>
      </w:r>
      <w:r>
        <w:t xml:space="preserve">is associated with a completely random permutation while </w:t>
      </w:r>
      <w:r w:rsidR="00AD2CA6">
        <w:t>values</w:t>
      </w:r>
      <w:r>
        <w:t xml:space="preserve"> closer to 1 are closer to the “forward” direction</w:t>
      </w:r>
      <w:r w:rsidR="00AD2CA6">
        <w:t xml:space="preserve"> (i.e. </w:t>
      </w:r>
      <w:r w:rsidR="00FA5755">
        <w:t>A</w:t>
      </w:r>
      <w:r w:rsidR="00FA5755">
        <w:sym w:font="Wingdings" w:char="F0E0"/>
      </w:r>
      <w:r w:rsidR="00FA5755">
        <w:t>B</w:t>
      </w:r>
      <w:r w:rsidR="00FA5755">
        <w:sym w:font="Wingdings" w:char="F0E0"/>
      </w:r>
      <w:r w:rsidR="00FA5755">
        <w:t>C</w:t>
      </w:r>
      <w:r w:rsidR="00FA5755">
        <w:sym w:font="Wingdings" w:char="F0E0"/>
      </w:r>
      <w:r w:rsidR="00FA5755">
        <w:t>D</w:t>
      </w:r>
      <w:r w:rsidR="00FA5755">
        <w:sym w:font="Wingdings" w:char="F0E0"/>
      </w:r>
      <w:r w:rsidR="00FA5755">
        <w:t>E</w:t>
      </w:r>
      <w:r w:rsidR="00FA5755">
        <w:sym w:font="Wingdings" w:char="F0E0"/>
      </w:r>
      <w:r w:rsidR="00FA5755">
        <w:t>F</w:t>
      </w:r>
      <w:r w:rsidR="00FA5755">
        <w:sym w:font="Wingdings" w:char="F0E0"/>
      </w:r>
      <w:r w:rsidR="00FA5755">
        <w:t>G</w:t>
      </w:r>
      <w:r w:rsidR="00FA5755">
        <w:sym w:font="Wingdings" w:char="F0E0"/>
      </w:r>
      <w:r w:rsidR="00FA5755">
        <w:t>H</w:t>
      </w:r>
      <w:r w:rsidR="00AD2CA6">
        <w:t xml:space="preserve"> in the implied temporal order of the simulation)</w:t>
      </w:r>
      <w:r>
        <w:t xml:space="preserve">. Participants started near the random point (with a slight positive </w:t>
      </w:r>
      <w:r>
        <w:lastRenderedPageBreak/>
        <w:t xml:space="preserve">bias) and trended significantly towards the “forward” point. For </w:t>
      </w:r>
      <w:r w:rsidR="00807041">
        <w:t>c</w:t>
      </w:r>
      <w:r>
        <w:t xml:space="preserve">ontiguity distance, </w:t>
      </w:r>
      <w:r w:rsidR="00AD2CA6">
        <w:t xml:space="preserve">a value of </w:t>
      </w:r>
      <w:r>
        <w:t xml:space="preserve">1 is associated with random permutations while </w:t>
      </w:r>
      <w:r w:rsidR="00AD2CA6">
        <w:t xml:space="preserve">a value of </w:t>
      </w:r>
      <w:r>
        <w:t xml:space="preserve">0 is associated with the “forward” direction. Note that similarly to Kendall Tau, contiguity started slightly below the random point and trended towards the “forward” direction. It is possible that with additional trials, individuals would have converged to the “forward” direction, but it may also be the case that some other nearby optimal order </w:t>
      </w:r>
      <w:r w:rsidR="00807041">
        <w:t xml:space="preserve">(or space of orders) </w:t>
      </w:r>
      <w:r>
        <w:t xml:space="preserve">would end up being preferred. </w:t>
      </w:r>
    </w:p>
    <w:p w14:paraId="68A75885" w14:textId="77777777" w:rsidR="000C351A" w:rsidRDefault="005C3B70" w:rsidP="005041D4">
      <w:pPr>
        <w:rPr>
          <w:rStyle w:val="IntenseEmphasis"/>
          <w:i w:val="0"/>
          <w:iCs w:val="0"/>
          <w:color w:val="auto"/>
        </w:rPr>
      </w:pPr>
      <w:r>
        <w:rPr>
          <w:rStyle w:val="IntenseEmphasis"/>
          <w:i w:val="0"/>
          <w:iCs w:val="0"/>
          <w:noProof/>
        </w:rPr>
        <w:drawing>
          <wp:inline distT="0" distB="0" distL="0" distR="0" wp14:anchorId="472D0C40" wp14:editId="263BDBDA">
            <wp:extent cx="5562600" cy="2074683"/>
            <wp:effectExtent l="0" t="0" r="0" b="1905"/>
            <wp:docPr id="243" name="Picture 243" descr="C:\Users\Kevin\AppData\Local\Microsoft\Windows\INetCache\Content.Word\order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png"/>
                    <pic:cNvPicPr>
                      <a:picLocks noChangeAspect="1" noChangeArrowheads="1"/>
                    </pic:cNvPicPr>
                  </pic:nvPicPr>
                  <pic:blipFill>
                    <a:blip r:embed="rId71">
                      <a:grayscl/>
                      <a:extLst>
                        <a:ext uri="{28A0092B-C50C-407E-A947-70E740481C1C}">
                          <a14:useLocalDpi xmlns:a14="http://schemas.microsoft.com/office/drawing/2010/main" val="0"/>
                        </a:ext>
                      </a:extLst>
                    </a:blip>
                    <a:srcRect/>
                    <a:stretch>
                      <a:fillRect/>
                    </a:stretch>
                  </pic:blipFill>
                  <pic:spPr bwMode="auto">
                    <a:xfrm>
                      <a:off x="0" y="0"/>
                      <a:ext cx="5562600" cy="2074683"/>
                    </a:xfrm>
                    <a:prstGeom prst="rect">
                      <a:avLst/>
                    </a:prstGeom>
                    <a:noFill/>
                    <a:ln>
                      <a:noFill/>
                    </a:ln>
                  </pic:spPr>
                </pic:pic>
              </a:graphicData>
            </a:graphic>
          </wp:inline>
        </w:drawing>
      </w:r>
      <w:r>
        <w:rPr>
          <w:noProof/>
        </w:rPr>
        <mc:AlternateContent>
          <mc:Choice Requires="wps">
            <w:drawing>
              <wp:inline distT="0" distB="0" distL="0" distR="0" wp14:anchorId="616E038C" wp14:editId="548B0B64">
                <wp:extent cx="5754370" cy="672861"/>
                <wp:effectExtent l="0" t="0" r="0" b="0"/>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672861"/>
                        </a:xfrm>
                        <a:prstGeom prst="rect">
                          <a:avLst/>
                        </a:prstGeom>
                        <a:solidFill>
                          <a:srgbClr val="FFFFFF"/>
                        </a:solidFill>
                        <a:ln w="9525">
                          <a:noFill/>
                          <a:miter lim="800000"/>
                          <a:headEnd/>
                          <a:tailEnd/>
                        </a:ln>
                      </wps:spPr>
                      <wps:txbx>
                        <w:txbxContent>
                          <w:p w14:paraId="2ED3E6C8" w14:textId="77777777" w:rsidR="00CD5B06" w:rsidRDefault="00CD5B06"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wps:txbx>
                      <wps:bodyPr rot="0" vert="horz" wrap="square" lIns="91440" tIns="45720" rIns="91440" bIns="45720" anchor="t" anchorCtr="0">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5B5A82" id="_x0000_s1048" type="#_x0000_t202" style="width:453.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" stroked="f">
                <v:textbox>
                  <w:txbxContent>
                    <w:p w14:paraId="2FE71695" w14:textId="107B0289" w:rsidR="00E16C1E" w:rsidRDefault="00E16C1E"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v:textbox>
                <w10:anchorlock/>
              </v:shape>
            </w:pict>
          </mc:Fallback>
        </mc:AlternateContent>
      </w:r>
    </w:p>
    <w:p w14:paraId="76FBD3A2" w14:textId="77777777" w:rsidR="000C351A" w:rsidRPr="000C351A" w:rsidRDefault="000C351A" w:rsidP="00AA15F8">
      <w:pPr>
        <w:spacing w:line="360" w:lineRule="auto"/>
        <w:rPr>
          <w:rStyle w:val="IntenseEmphasis"/>
          <w:i w:val="0"/>
          <w:iCs w:val="0"/>
          <w:color w:val="auto"/>
        </w:rPr>
      </w:pPr>
      <w:r>
        <w:rPr>
          <w:rStyle w:val="IntenseEmphasis"/>
          <w:i w:val="0"/>
          <w:iCs w:val="0"/>
          <w:color w:val="auto"/>
        </w:rPr>
        <w:t xml:space="preserve">Finally, it is interesting to observe these same findings in the context of the known, prior probabilities of each distance and observe the change in the population within that probability space.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7</w:t>
      </w:r>
      <w:r>
        <w:rPr>
          <w:rStyle w:val="IntenseEmphasis"/>
          <w:i w:val="0"/>
          <w:iCs w:val="0"/>
          <w:color w:val="auto"/>
        </w:rPr>
        <w:t xml:space="preserve"> shows this </w:t>
      </w:r>
      <w:r w:rsidR="00807041">
        <w:rPr>
          <w:rStyle w:val="IntenseEmphasis"/>
          <w:i w:val="0"/>
          <w:iCs w:val="0"/>
          <w:color w:val="auto"/>
        </w:rPr>
        <w:t>comparison</w:t>
      </w:r>
      <w:r>
        <w:rPr>
          <w:rStyle w:val="IntenseEmphasis"/>
          <w:i w:val="0"/>
          <w:iCs w:val="0"/>
          <w:color w:val="auto"/>
        </w:rPr>
        <w:t xml:space="preserve"> where the</w:t>
      </w:r>
      <w:r w:rsidR="00807041">
        <w:rPr>
          <w:rStyle w:val="IntenseEmphasis"/>
          <w:i w:val="0"/>
          <w:iCs w:val="0"/>
          <w:color w:val="auto"/>
        </w:rPr>
        <w:t xml:space="preserve"> large</w:t>
      </w:r>
      <w:r>
        <w:rPr>
          <w:rStyle w:val="IntenseEmphasis"/>
          <w:i w:val="0"/>
          <w:iCs w:val="0"/>
          <w:color w:val="auto"/>
        </w:rPr>
        <w:t xml:space="preserve"> blue dot and dotted lines represent the means presented in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6</w:t>
      </w:r>
      <w:r>
        <w:rPr>
          <w:rStyle w:val="IntenseEmphasis"/>
          <w:i w:val="0"/>
          <w:iCs w:val="0"/>
          <w:color w:val="auto"/>
        </w:rPr>
        <w:t xml:space="preserve">, while the </w:t>
      </w:r>
      <w:r w:rsidR="007B4B79">
        <w:rPr>
          <w:rStyle w:val="IntenseEmphasis"/>
          <w:i w:val="0"/>
          <w:iCs w:val="0"/>
          <w:color w:val="auto"/>
        </w:rPr>
        <w:t>square</w:t>
      </w:r>
      <w:r>
        <w:rPr>
          <w:rStyle w:val="IntenseEmphasis"/>
          <w:i w:val="0"/>
          <w:iCs w:val="0"/>
          <w:color w:val="auto"/>
        </w:rPr>
        <w:t xml:space="preserve"> </w:t>
      </w:r>
      <w:r w:rsidR="007B4B79">
        <w:rPr>
          <w:rStyle w:val="IntenseEmphasis"/>
          <w:i w:val="0"/>
          <w:iCs w:val="0"/>
          <w:color w:val="auto"/>
        </w:rPr>
        <w:t xml:space="preserve">markers </w:t>
      </w:r>
      <w:r>
        <w:rPr>
          <w:rStyle w:val="IntenseEmphasis"/>
          <w:i w:val="0"/>
          <w:iCs w:val="0"/>
          <w:color w:val="auto"/>
        </w:rPr>
        <w:t>are individual participants</w:t>
      </w:r>
      <w:r w:rsidR="007B4B79">
        <w:rPr>
          <w:rStyle w:val="IntenseEmphasis"/>
          <w:i w:val="0"/>
          <w:iCs w:val="0"/>
          <w:color w:val="auto"/>
        </w:rPr>
        <w:t xml:space="preserve"> (with the opacity representing the number of participants associated with that point where darker means more participants)</w:t>
      </w:r>
      <w:r>
        <w:rPr>
          <w:rStyle w:val="IntenseEmphasis"/>
          <w:i w:val="0"/>
          <w:iCs w:val="0"/>
          <w:color w:val="auto"/>
        </w:rPr>
        <w:t xml:space="preserve">. The height in this plot represents the probability that, given a random permutation, that particular combination of distance metrics would be present. As can be seen in this </w:t>
      </w:r>
      <w:r w:rsidR="00807041">
        <w:rPr>
          <w:rStyle w:val="IntenseEmphasis"/>
          <w:i w:val="0"/>
          <w:iCs w:val="0"/>
          <w:color w:val="auto"/>
        </w:rPr>
        <w:t>figure</w:t>
      </w:r>
      <w:r>
        <w:rPr>
          <w:rStyle w:val="IntenseEmphasis"/>
          <w:i w:val="0"/>
          <w:iCs w:val="0"/>
          <w:color w:val="auto"/>
        </w:rPr>
        <w:t>, not only is the population trending towards the hypothesized “forward” point, but the population is trending away from the high probability region associated with random permutations.</w:t>
      </w:r>
      <w:r w:rsidR="007B4B79">
        <w:rPr>
          <w:rStyle w:val="IntenseEmphasis"/>
          <w:i w:val="0"/>
          <w:iCs w:val="0"/>
          <w:color w:val="auto"/>
        </w:rPr>
        <w:t xml:space="preserve"> Moreover, the proportion of participants who are navigating in precisely for “forward” order is increasing across each trial (up to ~25% by the fourth trial).</w:t>
      </w:r>
      <w:r>
        <w:rPr>
          <w:rStyle w:val="IntenseEmphasis"/>
          <w:i w:val="0"/>
          <w:iCs w:val="0"/>
          <w:color w:val="auto"/>
        </w:rPr>
        <w:t xml:space="preserve"> However, individual differences remain, and some individual’s </w:t>
      </w:r>
      <w:r w:rsidR="002E59E4">
        <w:t xml:space="preserve">navigation </w:t>
      </w:r>
      <w:r>
        <w:rPr>
          <w:rStyle w:val="IntenseEmphasis"/>
          <w:i w:val="0"/>
          <w:iCs w:val="0"/>
          <w:color w:val="auto"/>
        </w:rPr>
        <w:t xml:space="preserve">order never deviates substantially from random. This variability in </w:t>
      </w:r>
      <w:r w:rsidR="002E59E4">
        <w:t xml:space="preserve">navigation </w:t>
      </w:r>
      <w:r>
        <w:rPr>
          <w:rStyle w:val="IntenseEmphasis"/>
          <w:i w:val="0"/>
          <w:iCs w:val="0"/>
          <w:color w:val="auto"/>
        </w:rPr>
        <w:t xml:space="preserve">order will be </w:t>
      </w:r>
      <w:r w:rsidR="00AD2CA6">
        <w:rPr>
          <w:rStyle w:val="IntenseEmphasis"/>
          <w:i w:val="0"/>
          <w:iCs w:val="0"/>
          <w:color w:val="auto"/>
        </w:rPr>
        <w:t>examined</w:t>
      </w:r>
      <w:r>
        <w:rPr>
          <w:rStyle w:val="IntenseEmphasis"/>
          <w:i w:val="0"/>
          <w:iCs w:val="0"/>
          <w:color w:val="auto"/>
        </w:rPr>
        <w:t xml:space="preserve"> as a target for </w:t>
      </w:r>
      <w:r w:rsidR="00AD2CA6">
        <w:rPr>
          <w:rStyle w:val="IntenseEmphasis"/>
          <w:i w:val="0"/>
          <w:iCs w:val="0"/>
          <w:color w:val="auto"/>
        </w:rPr>
        <w:t>relating measures of study performance to</w:t>
      </w:r>
      <w:r>
        <w:rPr>
          <w:rStyle w:val="IntenseEmphasis"/>
          <w:i w:val="0"/>
          <w:iCs w:val="0"/>
          <w:color w:val="auto"/>
        </w:rPr>
        <w:t xml:space="preserve"> test perf</w:t>
      </w:r>
      <w:r w:rsidR="00AD2CA6">
        <w:rPr>
          <w:rStyle w:val="IntenseEmphasis"/>
          <w:i w:val="0"/>
          <w:iCs w:val="0"/>
          <w:color w:val="auto"/>
        </w:rPr>
        <w:t xml:space="preserve">ormance in the next </w:t>
      </w:r>
      <w:r>
        <w:rPr>
          <w:rStyle w:val="IntenseEmphasis"/>
          <w:i w:val="0"/>
          <w:iCs w:val="0"/>
          <w:color w:val="auto"/>
        </w:rPr>
        <w:t>section.</w:t>
      </w:r>
    </w:p>
    <w:p w14:paraId="35F2EE94" w14:textId="77777777" w:rsidR="00700F34" w:rsidRDefault="00B544E9" w:rsidP="005041D4">
      <w:pPr>
        <w:rPr>
          <w:rStyle w:val="IntenseEmphasis"/>
          <w:i w:val="0"/>
          <w:iCs w:val="0"/>
        </w:rPr>
      </w:pPr>
      <w:r>
        <w:rPr>
          <w:noProof/>
        </w:rPr>
        <w:lastRenderedPageBreak/>
        <mc:AlternateContent>
          <mc:Choice Requires="wps">
            <w:drawing>
              <wp:anchor distT="0" distB="0" distL="114300" distR="114300" simplePos="0" relativeHeight="251687936" behindDoc="0" locked="0" layoutInCell="1" allowOverlap="1" wp14:anchorId="7540ECFE" wp14:editId="56D0BB2B">
                <wp:simplePos x="0" y="0"/>
                <wp:positionH relativeFrom="column">
                  <wp:posOffset>4741133</wp:posOffset>
                </wp:positionH>
                <wp:positionV relativeFrom="paragraph">
                  <wp:posOffset>2633980</wp:posOffset>
                </wp:positionV>
                <wp:extent cx="197485" cy="197485"/>
                <wp:effectExtent l="0" t="0" r="12065" b="12065"/>
                <wp:wrapNone/>
                <wp:docPr id="283" name="Oval 283"/>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6E98C05" id="Oval 283" o:spid="_x0000_s1026" style="position:absolute;margin-left:373.3pt;margin-top:207.4pt;width:15.55pt;height:15.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" filled="f" strokecolor="black [3213]" strokeweight="1pt">
                <v:stroke dashstyle="dash" joinstyle="miter"/>
              </v:oval>
            </w:pict>
          </mc:Fallback>
        </mc:AlternateContent>
      </w:r>
      <w:r>
        <w:rPr>
          <w:noProof/>
        </w:rPr>
        <mc:AlternateContent>
          <mc:Choice Requires="wps">
            <w:drawing>
              <wp:anchor distT="0" distB="0" distL="114300" distR="114300" simplePos="0" relativeHeight="251685888" behindDoc="0" locked="0" layoutInCell="1" allowOverlap="1" wp14:anchorId="20A933DE" wp14:editId="16379DEC">
                <wp:simplePos x="0" y="0"/>
                <wp:positionH relativeFrom="column">
                  <wp:posOffset>4735418</wp:posOffset>
                </wp:positionH>
                <wp:positionV relativeFrom="paragraph">
                  <wp:posOffset>1094105</wp:posOffset>
                </wp:positionV>
                <wp:extent cx="197485" cy="197485"/>
                <wp:effectExtent l="0" t="0" r="12065" b="12065"/>
                <wp:wrapNone/>
                <wp:docPr id="257" name="Oval 257"/>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5264947" id="Oval 257" o:spid="_x0000_s1026" style="position:absolute;margin-left:372.85pt;margin-top:86.15pt;width:15.55pt;height:1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" filled="f" strokecolor="black [3213]" strokeweight="1pt">
                <v:stroke dashstyle="dash" joinstyle="miter"/>
              </v:oval>
            </w:pict>
          </mc:Fallback>
        </mc:AlternateContent>
      </w:r>
      <w:r>
        <w:rPr>
          <w:noProof/>
        </w:rPr>
        <mc:AlternateContent>
          <mc:Choice Requires="wps">
            <w:drawing>
              <wp:anchor distT="0" distB="0" distL="114300" distR="114300" simplePos="0" relativeHeight="251683840" behindDoc="0" locked="0" layoutInCell="1" allowOverlap="1" wp14:anchorId="6EB22B24" wp14:editId="442DFE10">
                <wp:simplePos x="0" y="0"/>
                <wp:positionH relativeFrom="column">
                  <wp:posOffset>1560830</wp:posOffset>
                </wp:positionH>
                <wp:positionV relativeFrom="paragraph">
                  <wp:posOffset>1092612</wp:posOffset>
                </wp:positionV>
                <wp:extent cx="197485" cy="197485"/>
                <wp:effectExtent l="0" t="0" r="12065" b="12065"/>
                <wp:wrapNone/>
                <wp:docPr id="251" name="Oval 251"/>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10B723C" id="Oval 251" o:spid="_x0000_s1026" style="position:absolute;margin-left:122.9pt;margin-top:86.05pt;width:15.55pt;height:15.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" filled="f" strokecolor="black [3213]" strokeweight="1pt">
                <v:stroke dashstyle="dash" joinstyle="miter"/>
              </v:oval>
            </w:pict>
          </mc:Fallback>
        </mc:AlternateContent>
      </w:r>
      <w:r>
        <w:rPr>
          <w:noProof/>
        </w:rPr>
        <mc:AlternateContent>
          <mc:Choice Requires="wps">
            <w:drawing>
              <wp:anchor distT="0" distB="0" distL="114300" distR="114300" simplePos="0" relativeHeight="251689984" behindDoc="0" locked="0" layoutInCell="1" allowOverlap="1" wp14:anchorId="33787A90" wp14:editId="3002BC7B">
                <wp:simplePos x="0" y="0"/>
                <wp:positionH relativeFrom="column">
                  <wp:posOffset>1559148</wp:posOffset>
                </wp:positionH>
                <wp:positionV relativeFrom="paragraph">
                  <wp:posOffset>2642235</wp:posOffset>
                </wp:positionV>
                <wp:extent cx="197485" cy="197485"/>
                <wp:effectExtent l="0" t="0" r="12065" b="12065"/>
                <wp:wrapNone/>
                <wp:docPr id="284" name="Oval 284"/>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52A0473" id="Oval 284" o:spid="_x0000_s1026" style="position:absolute;margin-left:122.75pt;margin-top:208.05pt;width:15.55pt;height:15.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" filled="f" strokecolor="black [3213]" strokeweight="1pt">
                <v:stroke dashstyle="dash" joinstyle="miter"/>
              </v:oval>
            </w:pict>
          </mc:Fallback>
        </mc:AlternateContent>
      </w:r>
      <w:r>
        <w:rPr>
          <w:noProof/>
          <w:color w:val="DDDDDD" w:themeColor="accent1"/>
        </w:rPr>
        <mc:AlternateContent>
          <mc:Choice Requires="wps">
            <w:drawing>
              <wp:anchor distT="0" distB="0" distL="114300" distR="114300" simplePos="0" relativeHeight="251681792" behindDoc="0" locked="0" layoutInCell="1" allowOverlap="1" wp14:anchorId="7405902D" wp14:editId="1478F1DB">
                <wp:simplePos x="0" y="0"/>
                <wp:positionH relativeFrom="column">
                  <wp:posOffset>1143</wp:posOffset>
                </wp:positionH>
                <wp:positionV relativeFrom="paragraph">
                  <wp:posOffset>2866416</wp:posOffset>
                </wp:positionV>
                <wp:extent cx="295275" cy="257175"/>
                <wp:effectExtent l="0" t="0" r="9525" b="9525"/>
                <wp:wrapNone/>
                <wp:docPr id="244" name="Text Box 244"/>
                <wp:cNvGraphicFramePr/>
                <a:graphic xmlns:a="http://schemas.openxmlformats.org/drawingml/2006/main">
                  <a:graphicData uri="http://schemas.microsoft.com/office/word/2010/wordprocessingShape">
                    <wps:wsp>
                      <wps:cNvSpPr txBox="1"/>
                      <wps:spPr>
                        <a:xfrm>
                          <a:off x="0" y="0"/>
                          <a:ext cx="295275" cy="257175"/>
                        </a:xfrm>
                        <a:prstGeom prst="rect">
                          <a:avLst/>
                        </a:prstGeom>
                        <a:solidFill>
                          <a:schemeClr val="lt1"/>
                        </a:solidFill>
                        <a:ln w="6350">
                          <a:noFill/>
                        </a:ln>
                      </wps:spPr>
                      <wps:txbx>
                        <w:txbxContent>
                          <w:p w14:paraId="2391DF1D" w14:textId="77777777" w:rsidR="00CD5B06" w:rsidRPr="00B544E9" w:rsidRDefault="00CD5B06" w:rsidP="00B544E9">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DF9E95" id="Text Box 244" o:spid="_x0000_s1049" type="#_x0000_t202" style="position:absolute;margin-left:.1pt;margin-top:225.7pt;width:23.25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" fillcolor="white [3201]" stroked="f" strokeweight=".5pt">
                <v:textbox>
                  <w:txbxContent>
                    <w:p w14:paraId="60B4D6A1" w14:textId="7EE65BBA" w:rsidR="00E16C1E" w:rsidRPr="00B544E9" w:rsidRDefault="00E16C1E" w:rsidP="00B544E9">
                      <w:pPr>
                        <w:rPr>
                          <w:b/>
                        </w:rPr>
                      </w:pPr>
                      <w:r>
                        <w:rPr>
                          <w:b/>
                        </w:rPr>
                        <w:t>B</w:t>
                      </w:r>
                    </w:p>
                  </w:txbxContent>
                </v:textbox>
              </v:shape>
            </w:pict>
          </mc:Fallback>
        </mc:AlternateContent>
      </w:r>
      <w:r>
        <w:rPr>
          <w:noProof/>
          <w:color w:val="DDDDDD" w:themeColor="accent1"/>
        </w:rPr>
        <mc:AlternateContent>
          <mc:Choice Requires="wps">
            <w:drawing>
              <wp:anchor distT="0" distB="0" distL="114300" distR="114300" simplePos="0" relativeHeight="251679744" behindDoc="0" locked="0" layoutInCell="1" allowOverlap="1" wp14:anchorId="7EE31A6C" wp14:editId="6979A674">
                <wp:simplePos x="0" y="0"/>
                <wp:positionH relativeFrom="column">
                  <wp:posOffset>104775</wp:posOffset>
                </wp:positionH>
                <wp:positionV relativeFrom="paragraph">
                  <wp:posOffset>-409575</wp:posOffset>
                </wp:positionV>
                <wp:extent cx="295275" cy="257175"/>
                <wp:effectExtent l="0" t="0" r="9525" b="9525"/>
                <wp:wrapNone/>
                <wp:docPr id="234" name="Text Box 234"/>
                <wp:cNvGraphicFramePr/>
                <a:graphic xmlns:a="http://schemas.openxmlformats.org/drawingml/2006/main">
                  <a:graphicData uri="http://schemas.microsoft.com/office/word/2010/wordprocessingShape">
                    <wps:wsp>
                      <wps:cNvSpPr txBox="1"/>
                      <wps:spPr>
                        <a:xfrm>
                          <a:off x="0" y="0"/>
                          <a:ext cx="295275" cy="257175"/>
                        </a:xfrm>
                        <a:prstGeom prst="rect">
                          <a:avLst/>
                        </a:prstGeom>
                        <a:solidFill>
                          <a:schemeClr val="lt1"/>
                        </a:solidFill>
                        <a:ln w="6350">
                          <a:noFill/>
                        </a:ln>
                      </wps:spPr>
                      <wps:txbx>
                        <w:txbxContent>
                          <w:p w14:paraId="7A737DC4" w14:textId="77777777" w:rsidR="00CD5B06" w:rsidRPr="00B544E9" w:rsidRDefault="00CD5B06">
                            <w:pPr>
                              <w:rPr>
                                <w:b/>
                              </w:rPr>
                            </w:pPr>
                            <w:r w:rsidRPr="00B544E9">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42A123" id="Text Box 234" o:spid="_x0000_s1050" type="#_x0000_t202" style="position:absolute;margin-left:8.25pt;margin-top:-32.25pt;width:23.25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" fillcolor="white [3201]" stroked="f" strokeweight=".5pt">
                <v:textbox>
                  <w:txbxContent>
                    <w:p w14:paraId="06A95CC5" w14:textId="14AEF1EA" w:rsidR="00E16C1E" w:rsidRPr="00B544E9" w:rsidRDefault="00E16C1E">
                      <w:pPr>
                        <w:rPr>
                          <w:b/>
                        </w:rPr>
                      </w:pPr>
                      <w:r w:rsidRPr="00B544E9">
                        <w:rPr>
                          <w:b/>
                        </w:rPr>
                        <w:t>A</w:t>
                      </w:r>
                    </w:p>
                  </w:txbxContent>
                </v:textbox>
              </v:shape>
            </w:pict>
          </mc:Fallback>
        </mc:AlternateContent>
      </w:r>
      <w:r w:rsidR="005C3B70">
        <w:rPr>
          <w:rStyle w:val="IntenseEmphasis"/>
          <w:i w:val="0"/>
          <w:iCs w:val="0"/>
          <w:noProof/>
        </w:rPr>
        <w:drawing>
          <wp:inline distT="0" distB="0" distL="0" distR="0" wp14:anchorId="7AF3AED7" wp14:editId="71877439">
            <wp:extent cx="5934710" cy="2949086"/>
            <wp:effectExtent l="0" t="0" r="889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Google Drive\School\Milestones\2018 - Dissertation\Dissertation\Document\Figures\order_metrics_3d.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34710" cy="2949086"/>
                    </a:xfrm>
                    <a:prstGeom prst="rect">
                      <a:avLst/>
                    </a:prstGeom>
                    <a:noFill/>
                    <a:ln>
                      <a:noFill/>
                    </a:ln>
                  </pic:spPr>
                </pic:pic>
              </a:graphicData>
            </a:graphic>
          </wp:inline>
        </w:drawing>
      </w:r>
    </w:p>
    <w:p w14:paraId="43B78001" w14:textId="77777777" w:rsidR="006F1B78" w:rsidRDefault="006F1B78" w:rsidP="005041D4">
      <w:pPr>
        <w:rPr>
          <w:rStyle w:val="IntenseEmphasis"/>
          <w:i w:val="0"/>
          <w:iCs w:val="0"/>
        </w:rPr>
      </w:pPr>
      <w:r>
        <w:rPr>
          <w:rStyle w:val="IntenseEmphasis"/>
          <w:i w:val="0"/>
          <w:iCs w:val="0"/>
          <w:noProof/>
        </w:rPr>
        <w:drawing>
          <wp:inline distT="0" distB="0" distL="0" distR="0" wp14:anchorId="7482B44D" wp14:editId="554BE914">
            <wp:extent cx="5925293" cy="1676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_1_0_point.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25293" cy="1676400"/>
                    </a:xfrm>
                    <a:prstGeom prst="rect">
                      <a:avLst/>
                    </a:prstGeom>
                    <a:noFill/>
                    <a:ln>
                      <a:noFill/>
                    </a:ln>
                  </pic:spPr>
                </pic:pic>
              </a:graphicData>
            </a:graphic>
          </wp:inline>
        </w:drawing>
      </w:r>
    </w:p>
    <w:p w14:paraId="71B670D7" w14:textId="77777777" w:rsidR="0032077D" w:rsidRDefault="005C3B70" w:rsidP="005041D4">
      <w:pPr>
        <w:rPr>
          <w:rStyle w:val="IntenseEmphasis"/>
          <w:i w:val="0"/>
          <w:iCs w:val="0"/>
        </w:rPr>
      </w:pPr>
      <w:r>
        <w:rPr>
          <w:noProof/>
        </w:rPr>
        <mc:AlternateContent>
          <mc:Choice Requires="wps">
            <w:drawing>
              <wp:inline distT="0" distB="0" distL="0" distR="0" wp14:anchorId="5C398EE3" wp14:editId="272B8683">
                <wp:extent cx="5754370" cy="2576945"/>
                <wp:effectExtent l="0" t="0" r="0" b="0"/>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576945"/>
                        </a:xfrm>
                        <a:prstGeom prst="rect">
                          <a:avLst/>
                        </a:prstGeom>
                        <a:solidFill>
                          <a:srgbClr val="FFFFFF"/>
                        </a:solidFill>
                        <a:ln w="9525">
                          <a:noFill/>
                          <a:miter lim="800000"/>
                          <a:headEnd/>
                          <a:tailEnd/>
                        </a:ln>
                      </wps:spPr>
                      <wps:txbx>
                        <w:txbxContent>
                          <w:p w14:paraId="6B18D790" w14:textId="77777777" w:rsidR="00CD5B06" w:rsidRDefault="00CD5B06" w:rsidP="005C3B70">
                            <w:r>
                              <w:rPr>
                                <w:b/>
                              </w:rPr>
                              <w:t>Figure 4.7</w:t>
                            </w:r>
                            <w:r>
                              <w:t xml:space="preserve">: </w:t>
                            </w:r>
                          </w:p>
                          <w:p w14:paraId="33129E0F" w14:textId="77777777" w:rsidR="00CD5B06" w:rsidRDefault="00CD5B06" w:rsidP="005C3B70">
                            <w:r w:rsidRPr="00B544E9">
                              <w:rPr>
                                <w:b/>
                              </w:rPr>
                              <w:t>A</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square markers represent individual participants on each trial. The darker red the square, the more participants were in that particular point. The dotted circles represent the hypothesized “forward” point (corresponding to </w:t>
                            </w:r>
                            <w:r w:rsidRPr="00B544E9">
                              <w:rPr>
                                <w:b/>
                              </w:rPr>
                              <w:t>B</w:t>
                            </w:r>
                            <w:r>
                              <w:t>). Note that despite the group average trending towards the front dot (1.0, 0.0, associated with the “forward” navigation order), there is still significant variability in performance on these measures.</w:t>
                            </w:r>
                          </w:p>
                          <w:p w14:paraId="6C466AE8" w14:textId="77777777" w:rsidR="00CD5B06" w:rsidRDefault="00CD5B06" w:rsidP="005C3B70">
                            <w:r w:rsidRPr="00B544E9">
                              <w:rPr>
                                <w:b/>
                              </w:rPr>
                              <w:t>B</w:t>
                            </w:r>
                            <w:r>
                              <w:t>) The proportion of the participants who were on the “forward” directional point (i.e.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compared to the expected proportion given a random permutation (p=</w:t>
                            </w:r>
                            <w:r w:rsidRPr="00B544E9">
                              <w:t>0.000025</w:t>
                            </w:r>
                            <w:r>
                              <w:t>, corresponding to less than 1 participant given n=43).</w:t>
                            </w:r>
                          </w:p>
                        </w:txbxContent>
                      </wps:txbx>
                      <wps:bodyPr rot="0" vert="horz" wrap="square" lIns="91440" tIns="45720" rIns="91440" bIns="45720" anchor="t" anchorCtr="0">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D225B5" id="_x0000_s1051" type="#_x0000_t202" style="width:453.1pt;height:2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" stroked="f">
                <v:textbox>
                  <w:txbxContent>
                    <w:p w14:paraId="601E97F5" w14:textId="77777777" w:rsidR="00E16C1E" w:rsidRDefault="00E16C1E" w:rsidP="005C3B70">
                      <w:r>
                        <w:rPr>
                          <w:b/>
                        </w:rPr>
                        <w:t>Figure 4.7</w:t>
                      </w:r>
                      <w:r>
                        <w:t xml:space="preserve">: </w:t>
                      </w:r>
                    </w:p>
                    <w:p w14:paraId="384763BA" w14:textId="218BCD86" w:rsidR="00E16C1E" w:rsidRDefault="00E16C1E" w:rsidP="005C3B70">
                      <w:r w:rsidRPr="00B544E9">
                        <w:rPr>
                          <w:b/>
                        </w:rPr>
                        <w:t>A</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square markers represent individual participants on each trial. The darker red the square, the more participants were in that particular point. The dotted circles represent the hypothesized “forward” point (corresponding to </w:t>
                      </w:r>
                      <w:r w:rsidRPr="00B544E9">
                        <w:rPr>
                          <w:b/>
                        </w:rPr>
                        <w:t>B</w:t>
                      </w:r>
                      <w:r>
                        <w:t>). Note that despite the group average trending towards the front dot (1.0, 0.0, associated with the “forward” navigation order), there is still significant variability in performance on these measures.</w:t>
                      </w:r>
                    </w:p>
                    <w:p w14:paraId="4E2BDCE1" w14:textId="530A4B86" w:rsidR="00E16C1E" w:rsidRDefault="00E16C1E" w:rsidP="005C3B70">
                      <w:r w:rsidRPr="00B544E9">
                        <w:rPr>
                          <w:b/>
                        </w:rPr>
                        <w:t>B</w:t>
                      </w:r>
                      <w:r>
                        <w:t>) The proportion of the participants who were on the “forward” directional point (i.e.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compared to the expected proportion given a random permutation (p=</w:t>
                      </w:r>
                      <w:r w:rsidRPr="00B544E9">
                        <w:t>0.000025</w:t>
                      </w:r>
                      <w:r>
                        <w:t>, corresponding to less than 1 participant given n=43).</w:t>
                      </w:r>
                    </w:p>
                  </w:txbxContent>
                </v:textbox>
                <w10:anchorlock/>
              </v:shape>
            </w:pict>
          </mc:Fallback>
        </mc:AlternateContent>
      </w:r>
    </w:p>
    <w:p w14:paraId="7F13D712" w14:textId="77777777" w:rsidR="005C3B70"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3</w:t>
      </w:r>
      <w:r>
        <w:rPr>
          <w:rStyle w:val="IntenseEmphasis"/>
          <w:i w:val="0"/>
          <w:iCs w:val="0"/>
          <w:color w:val="6E6E6E" w:themeColor="accent1" w:themeShade="7F"/>
        </w:rPr>
        <w:t xml:space="preserve"> Hierarchical Linear Modeling of Study vs. Test Variables</w:t>
      </w:r>
    </w:p>
    <w:p w14:paraId="372ECE31" w14:textId="77777777" w:rsidR="003E19B9" w:rsidRDefault="006162C9" w:rsidP="006E61A3">
      <w:pPr>
        <w:spacing w:line="360" w:lineRule="auto"/>
      </w:pPr>
      <w:r>
        <w:t xml:space="preserve">In order to compare the changes in study variables </w:t>
      </w:r>
      <w:r w:rsidR="00AD2CA6">
        <w:t xml:space="preserve">to </w:t>
      </w:r>
      <w:r>
        <w:t xml:space="preserve">the changes in test variables, Hierarchical Linear Models </w:t>
      </w:r>
      <w:r w:rsidR="00807041">
        <w:t>are</w:t>
      </w:r>
      <w:r>
        <w:t xml:space="preserve"> employed. A set of theoretically driven models was chosen which compare variable </w:t>
      </w:r>
      <w:r>
        <w:lastRenderedPageBreak/>
        <w:t xml:space="preserve">groupings based on their theoretical relationship to one another. In each case, the random effect component of the model is the trial given the subject, thus changes in a </w:t>
      </w:r>
      <w:r w:rsidR="00807041">
        <w:t xml:space="preserve">study </w:t>
      </w:r>
      <w:r>
        <w:t>metric for a particular subject are compared</w:t>
      </w:r>
      <w:r w:rsidR="00807041">
        <w:t xml:space="preserve"> with changes in a test metric for that same subject</w:t>
      </w:r>
      <w:r>
        <w:t xml:space="preserve">. </w:t>
      </w:r>
      <w:r w:rsidRPr="00295374">
        <w:rPr>
          <w:b/>
        </w:rPr>
        <w:t xml:space="preserve">Table </w:t>
      </w:r>
      <w:r w:rsidR="00F76AD2">
        <w:rPr>
          <w:b/>
        </w:rPr>
        <w:t>4.</w:t>
      </w:r>
      <w:r w:rsidRPr="00295374">
        <w:rPr>
          <w:b/>
        </w:rPr>
        <w:t>2</w:t>
      </w:r>
      <w:r>
        <w:t xml:space="preserve"> contains an enumeration of the models under test.</w:t>
      </w:r>
    </w:p>
    <w:tbl>
      <w:tblPr>
        <w:tblStyle w:val="GridTable2"/>
        <w:tblW w:w="0" w:type="auto"/>
        <w:tblLook w:val="04A0" w:firstRow="1" w:lastRow="0" w:firstColumn="1" w:lastColumn="0" w:noHBand="0" w:noVBand="1"/>
      </w:tblPr>
      <w:tblGrid>
        <w:gridCol w:w="1980"/>
        <w:gridCol w:w="2340"/>
        <w:gridCol w:w="1620"/>
        <w:gridCol w:w="3420"/>
      </w:tblGrid>
      <w:tr w:rsidR="00074733" w14:paraId="20F25EDD" w14:textId="77777777" w:rsidTr="00E54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9A902FF" w14:textId="77777777" w:rsidR="00074733" w:rsidRDefault="00074733" w:rsidP="005C3B70">
            <w:r>
              <w:t>Model(s)</w:t>
            </w:r>
          </w:p>
        </w:tc>
        <w:tc>
          <w:tcPr>
            <w:tcW w:w="2340" w:type="dxa"/>
          </w:tcPr>
          <w:p w14:paraId="03E4B846" w14:textId="77777777" w:rsidR="00074733" w:rsidRDefault="00074733" w:rsidP="005C3B70">
            <w:pPr>
              <w:cnfStyle w:val="100000000000" w:firstRow="1" w:lastRow="0" w:firstColumn="0" w:lastColumn="0" w:oddVBand="0" w:evenVBand="0" w:oddHBand="0" w:evenHBand="0" w:firstRowFirstColumn="0" w:firstRowLastColumn="0" w:lastRowFirstColumn="0" w:lastRowLastColumn="0"/>
            </w:pPr>
            <w:r>
              <w:t>Dependent Variable(s)</w:t>
            </w:r>
          </w:p>
        </w:tc>
        <w:tc>
          <w:tcPr>
            <w:tcW w:w="1620" w:type="dxa"/>
          </w:tcPr>
          <w:p w14:paraId="787DFB6A" w14:textId="77777777" w:rsidR="00074733" w:rsidRDefault="00074733" w:rsidP="005C3B70">
            <w:pPr>
              <w:cnfStyle w:val="100000000000" w:firstRow="1" w:lastRow="0" w:firstColumn="0" w:lastColumn="0" w:oddVBand="0" w:evenVBand="0" w:oddHBand="0" w:evenHBand="0" w:firstRowFirstColumn="0" w:firstRowLastColumn="0" w:lastRowFirstColumn="0" w:lastRowLastColumn="0"/>
            </w:pPr>
            <w:r>
              <w:t>Random Effect</w:t>
            </w:r>
          </w:p>
        </w:tc>
        <w:tc>
          <w:tcPr>
            <w:tcW w:w="3420" w:type="dxa"/>
          </w:tcPr>
          <w:p w14:paraId="1423153C" w14:textId="77777777" w:rsidR="00074733" w:rsidRDefault="00074733" w:rsidP="005C3B70">
            <w:pPr>
              <w:cnfStyle w:val="100000000000" w:firstRow="1" w:lastRow="0" w:firstColumn="0" w:lastColumn="0" w:oddVBand="0" w:evenVBand="0" w:oddHBand="0" w:evenHBand="0" w:firstRowFirstColumn="0" w:firstRowLastColumn="0" w:lastRowFirstColumn="0" w:lastRowLastColumn="0"/>
            </w:pPr>
            <w:r>
              <w:t>Fixed Effect</w:t>
            </w:r>
          </w:p>
        </w:tc>
      </w:tr>
      <w:tr w:rsidR="00074733" w14:paraId="06CD7018"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D2E0361" w14:textId="77777777" w:rsidR="00074733" w:rsidRDefault="00074733" w:rsidP="005C3B70">
            <w:r>
              <w:t>Navigation vs. Misplacement</w:t>
            </w:r>
          </w:p>
        </w:tc>
        <w:tc>
          <w:tcPr>
            <w:tcW w:w="2340" w:type="dxa"/>
          </w:tcPr>
          <w:p w14:paraId="39445178" w14:textId="77777777" w:rsidR="00074733" w:rsidRDefault="00074733" w:rsidP="005C3B70">
            <w:pPr>
              <w:cnfStyle w:val="000000100000" w:firstRow="0" w:lastRow="0" w:firstColumn="0" w:lastColumn="0" w:oddVBand="0" w:evenVBand="0" w:oddHBand="1" w:evenHBand="0" w:firstRowFirstColumn="0" w:firstRowLastColumn="0" w:lastRowFirstColumn="0" w:lastRowLastColumn="0"/>
            </w:pPr>
            <w:r>
              <w:t>Time Misplacement, Space Misplacement</w:t>
            </w:r>
          </w:p>
        </w:tc>
        <w:tc>
          <w:tcPr>
            <w:tcW w:w="1620" w:type="dxa"/>
          </w:tcPr>
          <w:p w14:paraId="0CF62909" w14:textId="77777777" w:rsidR="00074733" w:rsidRDefault="00074733" w:rsidP="005C3B70">
            <w:pPr>
              <w:cnfStyle w:val="000000100000" w:firstRow="0" w:lastRow="0" w:firstColumn="0" w:lastColumn="0" w:oddVBand="0" w:evenVBand="0" w:oddHBand="1" w:evenHBand="0" w:firstRowFirstColumn="0" w:firstRowLastColumn="0" w:lastRowFirstColumn="0" w:lastRowLastColumn="0"/>
            </w:pPr>
            <w:r>
              <w:t>~</w:t>
            </w:r>
            <w:r w:rsidR="00AD2CA6">
              <w:t>T</w:t>
            </w:r>
            <w:r>
              <w:t xml:space="preserve">rial | </w:t>
            </w:r>
            <w:r w:rsidR="00AD2CA6">
              <w:t>S</w:t>
            </w:r>
            <w:r>
              <w:t>ubject</w:t>
            </w:r>
          </w:p>
        </w:tc>
        <w:tc>
          <w:tcPr>
            <w:tcW w:w="3420" w:type="dxa"/>
          </w:tcPr>
          <w:p w14:paraId="5A90F9D6" w14:textId="77777777" w:rsidR="00074733" w:rsidRDefault="00AD2CA6" w:rsidP="005C3B70">
            <w:pPr>
              <w:cnfStyle w:val="000000100000" w:firstRow="0" w:lastRow="0" w:firstColumn="0" w:lastColumn="0" w:oddVBand="0" w:evenVBand="0" w:oddHBand="1" w:evenHBand="0" w:firstRowFirstColumn="0" w:firstRowLastColumn="0" w:lastRowFirstColumn="0" w:lastRowLastColumn="0"/>
            </w:pPr>
            <w:r>
              <w:t xml:space="preserve">~Time Travelled + </w:t>
            </w:r>
            <w:r w:rsidR="00074733">
              <w:t>Space Travelled</w:t>
            </w:r>
            <w:r>
              <w:t xml:space="preserve"> +</w:t>
            </w:r>
            <w:r w:rsidR="00074733">
              <w:t xml:space="preserve"> FD Time</w:t>
            </w:r>
            <w:r>
              <w:t xml:space="preserve"> +</w:t>
            </w:r>
            <w:r w:rsidR="00074733">
              <w:t xml:space="preserve"> FD Space</w:t>
            </w:r>
            <w:r>
              <w:t xml:space="preserve"> +</w:t>
            </w:r>
            <w:r w:rsidR="00074733">
              <w:t xml:space="preserve"> FD Spacetime</w:t>
            </w:r>
            <w:r>
              <w:t xml:space="preserve"> +</w:t>
            </w:r>
            <w:r w:rsidR="00074733">
              <w:t xml:space="preserve"> Lacunarity Time</w:t>
            </w:r>
            <w:r>
              <w:t xml:space="preserve"> +</w:t>
            </w:r>
            <w:r w:rsidR="00074733">
              <w:t xml:space="preserve"> Lacunarity Space</w:t>
            </w:r>
            <w:r>
              <w:t xml:space="preserve"> +</w:t>
            </w:r>
            <w:r w:rsidR="00074733">
              <w:t xml:space="preserve"> Lacunarity Spacetime</w:t>
            </w:r>
          </w:p>
        </w:tc>
      </w:tr>
      <w:tr w:rsidR="00074733" w14:paraId="0164C474"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12520B09" w14:textId="77777777" w:rsidR="00074733" w:rsidRDefault="00074733" w:rsidP="005C3B70">
            <w:r>
              <w:t>Navigation vs. Relational Memory</w:t>
            </w:r>
          </w:p>
        </w:tc>
        <w:tc>
          <w:tcPr>
            <w:tcW w:w="2340" w:type="dxa"/>
          </w:tcPr>
          <w:p w14:paraId="707E023A" w14:textId="77777777" w:rsidR="00074733" w:rsidRDefault="00074733" w:rsidP="005C3B70">
            <w:pPr>
              <w:cnfStyle w:val="000000000000" w:firstRow="0" w:lastRow="0" w:firstColumn="0" w:lastColumn="0" w:oddVBand="0" w:evenVBand="0" w:oddHBand="0" w:evenHBand="0" w:firstRowFirstColumn="0" w:firstRowLastColumn="0" w:lastRowFirstColumn="0" w:lastRowLastColumn="0"/>
            </w:pPr>
            <w:r>
              <w:t>Time Misassignment Errors, Space Misassignment Errors</w:t>
            </w:r>
          </w:p>
        </w:tc>
        <w:tc>
          <w:tcPr>
            <w:tcW w:w="1620" w:type="dxa"/>
          </w:tcPr>
          <w:p w14:paraId="2D28607C" w14:textId="77777777"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010A40CE" w14:textId="77777777" w:rsidR="00074733" w:rsidRDefault="00AD2CA6" w:rsidP="005C3B70">
            <w:pPr>
              <w:cnfStyle w:val="000000000000" w:firstRow="0" w:lastRow="0" w:firstColumn="0" w:lastColumn="0" w:oddVBand="0" w:evenVBand="0" w:oddHBand="0" w:evenHBand="0" w:firstRowFirstColumn="0" w:firstRowLastColumn="0" w:lastRowFirstColumn="0" w:lastRowLastColumn="0"/>
            </w:pPr>
            <w:r>
              <w:t>~Time Travelled + Space Travelled +</w:t>
            </w:r>
            <w:r w:rsidR="00074733">
              <w:t xml:space="preserve"> </w:t>
            </w:r>
            <w:r>
              <w:t>FD Time + FD Space + FD Spacetime +</w:t>
            </w:r>
            <w:r w:rsidR="00074733">
              <w:t xml:space="preserve"> La</w:t>
            </w:r>
            <w:r>
              <w:t>cunarity Time + Lacunarity Space +</w:t>
            </w:r>
            <w:r w:rsidR="00074733">
              <w:t xml:space="preserve"> Lacunarity Spacetime</w:t>
            </w:r>
          </w:p>
        </w:tc>
      </w:tr>
      <w:tr w:rsidR="00074733" w14:paraId="1E702A1B"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1D150AA" w14:textId="77777777" w:rsidR="00074733" w:rsidRDefault="00074733" w:rsidP="005C3B70">
            <w:r>
              <w:t>Context Boundary Crossings vs. Contextual Test Metrics</w:t>
            </w:r>
          </w:p>
        </w:tc>
        <w:tc>
          <w:tcPr>
            <w:tcW w:w="2340" w:type="dxa"/>
          </w:tcPr>
          <w:p w14:paraId="2610436A" w14:textId="77777777" w:rsidR="00074733" w:rsidRDefault="00074733" w:rsidP="005C3B70">
            <w:pPr>
              <w:cnfStyle w:val="000000100000" w:firstRow="0" w:lastRow="0" w:firstColumn="0" w:lastColumn="0" w:oddVBand="0" w:evenVBand="0" w:oddHBand="1" w:evenHBand="0" w:firstRowFirstColumn="0" w:firstRowLastColumn="0" w:lastRowFirstColumn="0" w:lastRowLastColumn="0"/>
            </w:pPr>
            <w:r>
              <w:t>Context Boundary Effect, Within Context Misassignment, Across Context Misassignment</w:t>
            </w:r>
          </w:p>
        </w:tc>
        <w:tc>
          <w:tcPr>
            <w:tcW w:w="1620" w:type="dxa"/>
          </w:tcPr>
          <w:p w14:paraId="58F706CC" w14:textId="77777777" w:rsidR="00074733" w:rsidRDefault="00074733" w:rsidP="005C3B70">
            <w:pPr>
              <w:cnfStyle w:val="000000100000" w:firstRow="0" w:lastRow="0" w:firstColumn="0" w:lastColumn="0" w:oddVBand="0" w:evenVBand="0" w:oddHBand="1" w:evenHBand="0" w:firstRowFirstColumn="0" w:firstRowLastColumn="0" w:lastRowFirstColumn="0" w:lastRowLastColumn="0"/>
            </w:pPr>
            <w:r>
              <w:t>~trial | subject</w:t>
            </w:r>
          </w:p>
        </w:tc>
        <w:tc>
          <w:tcPr>
            <w:tcW w:w="3420" w:type="dxa"/>
          </w:tcPr>
          <w:p w14:paraId="17CC94AB" w14:textId="77777777" w:rsidR="00074733" w:rsidRDefault="00AD2CA6" w:rsidP="005C3B70">
            <w:pPr>
              <w:cnfStyle w:val="000000100000" w:firstRow="0" w:lastRow="0" w:firstColumn="0" w:lastColumn="0" w:oddVBand="0" w:evenVBand="0" w:oddHBand="1" w:evenHBand="0" w:firstRowFirstColumn="0" w:firstRowLastColumn="0" w:lastRowFirstColumn="0" w:lastRowLastColumn="0"/>
            </w:pPr>
            <w:r>
              <w:t>~</w:t>
            </w:r>
            <w:r w:rsidR="00074733">
              <w:t>Context Boundary Crossings</w:t>
            </w:r>
          </w:p>
        </w:tc>
      </w:tr>
      <w:tr w:rsidR="00074733" w14:paraId="1A21976A"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500C1A4F" w14:textId="77777777" w:rsidR="00074733" w:rsidRDefault="00074733" w:rsidP="005C3B70">
            <w:r>
              <w:t>Order Metrics vs. All Test Metrics</w:t>
            </w:r>
          </w:p>
        </w:tc>
        <w:tc>
          <w:tcPr>
            <w:tcW w:w="2340" w:type="dxa"/>
          </w:tcPr>
          <w:p w14:paraId="7B5A33FE" w14:textId="77777777" w:rsidR="00074733" w:rsidRDefault="00074733" w:rsidP="005C3B70">
            <w:pPr>
              <w:cnfStyle w:val="000000000000" w:firstRow="0" w:lastRow="0" w:firstColumn="0" w:lastColumn="0" w:oddVBand="0" w:evenVBand="0" w:oddHBand="0" w:evenHBand="0" w:firstRowFirstColumn="0" w:firstRowLastColumn="0" w:lastRowFirstColumn="0" w:lastRowLastColumn="0"/>
            </w:pPr>
            <w:r>
              <w:t>All Discussed Test Metrics</w:t>
            </w:r>
          </w:p>
        </w:tc>
        <w:tc>
          <w:tcPr>
            <w:tcW w:w="1620" w:type="dxa"/>
          </w:tcPr>
          <w:p w14:paraId="4E899BAC" w14:textId="77777777"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1025EDD4" w14:textId="77777777" w:rsidR="00074733" w:rsidRDefault="00AD2CA6" w:rsidP="005C3B70">
            <w:pPr>
              <w:cnfStyle w:val="000000000000" w:firstRow="0" w:lastRow="0" w:firstColumn="0" w:lastColumn="0" w:oddVBand="0" w:evenVBand="0" w:oddHBand="0" w:evenHBand="0" w:firstRowFirstColumn="0" w:firstRowLastColumn="0" w:lastRowFirstColumn="0" w:lastRowLastColumn="0"/>
            </w:pPr>
            <w:r>
              <w:t>~</w:t>
            </w:r>
            <w:r w:rsidR="00074733">
              <w:t>Kendall Tau Distance</w:t>
            </w:r>
            <w:r>
              <w:t xml:space="preserve"> +</w:t>
            </w:r>
            <w:r w:rsidR="00074733">
              <w:t xml:space="preserve"> Contiguity Distance</w:t>
            </w:r>
          </w:p>
        </w:tc>
      </w:tr>
    </w:tbl>
    <w:p w14:paraId="15BA763B" w14:textId="77777777" w:rsidR="006162C9" w:rsidRDefault="00E54683" w:rsidP="005C3B70">
      <w:r>
        <w:rPr>
          <w:noProof/>
        </w:rPr>
        <mc:AlternateContent>
          <mc:Choice Requires="wps">
            <w:drawing>
              <wp:inline distT="0" distB="0" distL="0" distR="0" wp14:anchorId="4BD42695" wp14:editId="24D8F78D">
                <wp:extent cx="5754370" cy="810883"/>
                <wp:effectExtent l="0" t="0" r="0" b="8890"/>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10883"/>
                        </a:xfrm>
                        <a:prstGeom prst="rect">
                          <a:avLst/>
                        </a:prstGeom>
                        <a:solidFill>
                          <a:srgbClr val="FFFFFF"/>
                        </a:solidFill>
                        <a:ln w="9525">
                          <a:noFill/>
                          <a:miter lim="800000"/>
                          <a:headEnd/>
                          <a:tailEnd/>
                        </a:ln>
                      </wps:spPr>
                      <wps:txbx>
                        <w:txbxContent>
                          <w:p w14:paraId="248D9DDE" w14:textId="77777777" w:rsidR="00CD5B06" w:rsidRDefault="00CD5B06"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wps:txbx>
                      <wps:bodyPr rot="0" vert="horz" wrap="square" lIns="91440" tIns="45720" rIns="91440" bIns="45720" anchor="t" anchorCtr="0">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34243B" id="_x0000_s1052" type="#_x0000_t202" style="width:453.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" stroked="f">
                <v:textbox>
                  <w:txbxContent>
                    <w:p w14:paraId="5BDD59CF" w14:textId="1C528B38" w:rsidR="00E16C1E" w:rsidRDefault="00E16C1E"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v:textbox>
                <w10:anchorlock/>
              </v:shape>
            </w:pict>
          </mc:Fallback>
        </mc:AlternateContent>
      </w:r>
    </w:p>
    <w:p w14:paraId="2D567C2B" w14:textId="77777777" w:rsidR="00074733" w:rsidRDefault="00074733" w:rsidP="00AA15F8">
      <w:pPr>
        <w:spacing w:line="360" w:lineRule="auto"/>
      </w:pPr>
      <w:r>
        <w:t>Note that no interactions were tested</w:t>
      </w:r>
      <w:r w:rsidR="00183A3E">
        <w:t>,</w:t>
      </w:r>
      <w:r>
        <w:t xml:space="preserve"> as interactions between these variables are not thought to have a meaningful interpretation and in many cases the variables are known to be highly intercorrelated (which is not an issue in Hierarchical Linear Models in general, but it means including interactions can make the model less interpretable with little benefit). Additionally, note that no correction for multiple comparisons was made in these models, as is standard for Hierarchical Linear Models.</w:t>
      </w:r>
    </w:p>
    <w:p w14:paraId="69E64314" w14:textId="77777777" w:rsidR="00183A3E" w:rsidRDefault="00183A3E" w:rsidP="00183A3E">
      <w:pPr>
        <w:pStyle w:val="Heading4"/>
      </w:pPr>
      <w:r>
        <w:t>4.3.3.1 Navigation vs. Misplacement</w:t>
      </w:r>
    </w:p>
    <w:p w14:paraId="41A83EB7" w14:textId="77777777" w:rsidR="00074733" w:rsidRDefault="00E54683" w:rsidP="00AA15F8">
      <w:pPr>
        <w:spacing w:line="360" w:lineRule="auto"/>
      </w:pPr>
      <w:r>
        <w:t>When comparing</w:t>
      </w:r>
      <w:r w:rsidR="00D240BA">
        <w:t xml:space="preserve"> changes in</w:t>
      </w:r>
      <w:r>
        <w:t xml:space="preserve"> </w:t>
      </w:r>
      <w:r w:rsidR="00295374">
        <w:t>t</w:t>
      </w:r>
      <w:r>
        <w:t xml:space="preserve">emporal and </w:t>
      </w:r>
      <w:r w:rsidR="00295374">
        <w:t>s</w:t>
      </w:r>
      <w:r>
        <w:t xml:space="preserve">patial </w:t>
      </w:r>
      <w:r w:rsidR="00295374">
        <w:t>m</w:t>
      </w:r>
      <w:r>
        <w:t xml:space="preserve">isplacement in the </w:t>
      </w:r>
      <w:r w:rsidR="006936F0">
        <w:t xml:space="preserve">aforementioned models, in both cases, </w:t>
      </w:r>
      <w:r w:rsidR="00D240BA">
        <w:t xml:space="preserve">changes in </w:t>
      </w:r>
      <w:r w:rsidR="006936F0">
        <w:t xml:space="preserve">distance travelled in the domain of interest was the only significantly related variable. Thus, changes in temporal distance travelled across trials are related to changes in temporal misplacement across trials (p&lt;0.05, </w:t>
      </w:r>
      <w:r w:rsidR="006936F0" w:rsidRPr="006936F0">
        <w:t>β</w:t>
      </w:r>
      <w:r w:rsidR="006936F0">
        <w:t>=0.36, Conditional, Fixed + Random Effect R</w:t>
      </w:r>
      <w:r w:rsidR="006936F0" w:rsidRPr="006936F0">
        <w:rPr>
          <w:vertAlign w:val="superscript"/>
        </w:rPr>
        <w:t>2</w:t>
      </w:r>
      <w:r w:rsidR="006936F0">
        <w:t>=0.75 and Marginal, Fixed Effect R</w:t>
      </w:r>
      <w:r w:rsidR="006936F0" w:rsidRPr="006936F0">
        <w:rPr>
          <w:vertAlign w:val="superscript"/>
        </w:rPr>
        <w:t>2</w:t>
      </w:r>
      <w:r w:rsidR="006936F0">
        <w:t xml:space="preserve">=0.42), and changes in spatial distance travelled across trials are related to changes in spatial misplacement across trials (p&lt;0.05, </w:t>
      </w:r>
      <w:r w:rsidR="006936F0" w:rsidRPr="006936F0">
        <w:t>β</w:t>
      </w:r>
      <w:r w:rsidR="006936F0">
        <w:t>=-0.42, Conditional, Fixed + Random Effect R</w:t>
      </w:r>
      <w:r w:rsidR="006936F0" w:rsidRPr="006936F0">
        <w:rPr>
          <w:vertAlign w:val="superscript"/>
        </w:rPr>
        <w:t>2</w:t>
      </w:r>
      <w:r w:rsidR="006936F0">
        <w:t>=0.70 and Marginal, Fixed Effect R</w:t>
      </w:r>
      <w:r w:rsidR="006936F0" w:rsidRPr="006936F0">
        <w:rPr>
          <w:vertAlign w:val="superscript"/>
        </w:rPr>
        <w:t>2</w:t>
      </w:r>
      <w:r w:rsidR="006936F0">
        <w:t>=0.40</w:t>
      </w:r>
      <w:r w:rsidR="00807041">
        <w:t xml:space="preserve">). None of the other navigation-related </w:t>
      </w:r>
      <w:r w:rsidR="006936F0">
        <w:t xml:space="preserve">variables </w:t>
      </w:r>
      <w:r w:rsidR="00807041">
        <w:t xml:space="preserve">(i.e. FD, </w:t>
      </w:r>
      <w:r w:rsidR="00462E89">
        <w:t>L</w:t>
      </w:r>
      <w:r w:rsidR="00807041">
        <w:t xml:space="preserve">acunarity, or </w:t>
      </w:r>
      <w:r w:rsidR="00295374">
        <w:t>b</w:t>
      </w:r>
      <w:r w:rsidR="00807041">
        <w:t xml:space="preserve">oundary </w:t>
      </w:r>
      <w:r w:rsidR="00295374">
        <w:t>c</w:t>
      </w:r>
      <w:r w:rsidR="00807041">
        <w:t xml:space="preserve">rossings) </w:t>
      </w:r>
      <w:r w:rsidR="006936F0">
        <w:t xml:space="preserve">were significantly related to misplacement in either model. Note that the </w:t>
      </w:r>
      <w:r w:rsidR="006936F0" w:rsidRPr="006936F0">
        <w:t>β</w:t>
      </w:r>
      <w:r w:rsidR="006936F0">
        <w:t xml:space="preserve"> value, </w:t>
      </w:r>
      <w:r w:rsidR="006936F0">
        <w:lastRenderedPageBreak/>
        <w:t>which represents how a one standard deviation change in one variable relates to a change in the other variable, has opposite directionality for space and time. This means that while rapid reductions in temporal distance travelled are associated with rapid reductions in temporal misplacement, rapid reductions in spatial distance travelled are associated with slower reductions in spatial misplacement.</w:t>
      </w:r>
    </w:p>
    <w:p w14:paraId="6E7AD442" w14:textId="77777777" w:rsidR="00183A3E" w:rsidRDefault="00183A3E" w:rsidP="00183A3E">
      <w:pPr>
        <w:pStyle w:val="Heading4"/>
      </w:pPr>
      <w:r>
        <w:t>4.3.3.2 Navigation vs. Relational Memory</w:t>
      </w:r>
    </w:p>
    <w:p w14:paraId="792DE9C0" w14:textId="77777777" w:rsidR="006936F0" w:rsidRDefault="006936F0" w:rsidP="00AA15F8">
      <w:pPr>
        <w:spacing w:line="360" w:lineRule="auto"/>
      </w:pPr>
      <w:r>
        <w:t xml:space="preserve">For relational memory errors (namely, spatial and temporal misassignments), the models showed no significant relationship between any study time variable and spatial relational memory errors. </w:t>
      </w:r>
      <w:r w:rsidR="00807041">
        <w:t xml:space="preserve">One possible reason for the lack of a relationship in the spatial components of test is because of how infrequently these errors occur. </w:t>
      </w:r>
      <w:r>
        <w:t xml:space="preserve">However, changes in temporal relational memory errors were significantly related to changes in </w:t>
      </w:r>
      <w:r w:rsidR="00FA5755">
        <w:t xml:space="preserve">FD </w:t>
      </w:r>
      <w:r>
        <w:t xml:space="preserve">in space (p=0.02, </w:t>
      </w:r>
      <w:r w:rsidRPr="006936F0">
        <w:t>β</w:t>
      </w:r>
      <w:r>
        <w:t>=</w:t>
      </w:r>
      <w:r w:rsidR="00E01F04">
        <w:t>-0.46</w:t>
      </w:r>
      <w:r w:rsidR="00462E89">
        <w:t>), L</w:t>
      </w:r>
      <w:r>
        <w:t xml:space="preserve">acunarity in space (p=0.008, </w:t>
      </w:r>
      <w:r w:rsidRPr="006936F0">
        <w:t>β</w:t>
      </w:r>
      <w:r>
        <w:t>=</w:t>
      </w:r>
      <w:r w:rsidR="00E01F04">
        <w:t>-0.94</w:t>
      </w:r>
      <w:r w:rsidR="00462E89">
        <w:t>), and L</w:t>
      </w:r>
      <w:r>
        <w:t>acunarity in spacetime (p=0.</w:t>
      </w:r>
      <w:r w:rsidR="00E01F04">
        <w:t>00</w:t>
      </w:r>
      <w:r>
        <w:t>0</w:t>
      </w:r>
      <w:r w:rsidR="00E01F04">
        <w:t>3</w:t>
      </w:r>
      <w:r>
        <w:t xml:space="preserve">, </w:t>
      </w:r>
      <w:r w:rsidRPr="006936F0">
        <w:t>β</w:t>
      </w:r>
      <w:r>
        <w:t>=</w:t>
      </w:r>
      <w:r w:rsidR="00E01F04">
        <w:t>1.91</w:t>
      </w:r>
      <w:r>
        <w:t>; Conditional, Fixed + Random Effect R</w:t>
      </w:r>
      <w:r w:rsidRPr="006936F0">
        <w:rPr>
          <w:vertAlign w:val="superscript"/>
        </w:rPr>
        <w:t>2</w:t>
      </w:r>
      <w:r w:rsidR="00E01F04">
        <w:t>=0.58</w:t>
      </w:r>
      <w:r>
        <w:t xml:space="preserve"> and Marginal, Fixed Effect R</w:t>
      </w:r>
      <w:r w:rsidRPr="006936F0">
        <w:rPr>
          <w:vertAlign w:val="superscript"/>
        </w:rPr>
        <w:t>2</w:t>
      </w:r>
      <w:r>
        <w:t>=0.</w:t>
      </w:r>
      <w:r w:rsidR="00E01F04">
        <w:t>29</w:t>
      </w:r>
      <w:r>
        <w:t>).</w:t>
      </w:r>
      <w:r w:rsidR="00E01F04">
        <w:t xml:space="preserve"> Note that, once again, the </w:t>
      </w:r>
      <w:r w:rsidR="00E01F04" w:rsidRPr="006936F0">
        <w:t>β</w:t>
      </w:r>
      <w:r w:rsidR="00E01F04">
        <w:t xml:space="preserve"> values for the spatial</w:t>
      </w:r>
      <w:r w:rsidR="00807041">
        <w:t>-only</w:t>
      </w:r>
      <w:r w:rsidR="00E01F04">
        <w:t xml:space="preserve"> components are in the opposite direction from the spatiotemporal component. That is to say, faster reductions in temporal relational memory errors relate to slower reductions in spatial path complexity and systematicity</w:t>
      </w:r>
      <w:r w:rsidR="00D240BA">
        <w:t>,</w:t>
      </w:r>
      <w:r w:rsidR="00E01F04">
        <w:t xml:space="preserve"> while faster reductions in temporal relational memory errors related to faster reduction</w:t>
      </w:r>
      <w:r w:rsidR="00183A3E">
        <w:t>s</w:t>
      </w:r>
      <w:r w:rsidR="00E01F04">
        <w:t xml:space="preserve"> in spatiotemporal systematicity. </w:t>
      </w:r>
      <w:r w:rsidR="00807041">
        <w:t xml:space="preserve">It is interesting to note that none of the measures of temporal-only </w:t>
      </w:r>
      <w:r w:rsidR="002E59E4">
        <w:t xml:space="preserve">navigation </w:t>
      </w:r>
      <w:r w:rsidR="00807041">
        <w:t>related to temporal relational memory. T</w:t>
      </w:r>
      <w:r w:rsidR="00E01F04">
        <w:t xml:space="preserve">he lack of a relationship may reflect the inability to create expressive or complicated paths in time in the same way as space (either due to the difference in number of dimensions, the requirement that all temporal locations are eventually sampled, or some real difference between the nature of spatial and temporal </w:t>
      </w:r>
      <w:r w:rsidR="002E59E4">
        <w:t>navigation</w:t>
      </w:r>
      <w:r w:rsidR="00E01F04">
        <w:t>).</w:t>
      </w:r>
    </w:p>
    <w:p w14:paraId="716D5BAA" w14:textId="77777777" w:rsidR="00183A3E" w:rsidRDefault="00183A3E" w:rsidP="00183A3E">
      <w:pPr>
        <w:pStyle w:val="Heading4"/>
      </w:pPr>
      <w:r>
        <w:t>4.3.3.3 Context Boundary Crossings vs. Context Effects</w:t>
      </w:r>
    </w:p>
    <w:p w14:paraId="0B627EC6" w14:textId="77777777" w:rsidR="00BE53EE" w:rsidRDefault="00BE53EE" w:rsidP="00AA15F8">
      <w:pPr>
        <w:spacing w:line="360" w:lineRule="auto"/>
      </w:pPr>
      <w:r>
        <w:t xml:space="preserve">In the context-related models, changes in </w:t>
      </w:r>
      <w:r w:rsidR="00295374">
        <w:t>c</w:t>
      </w:r>
      <w:r>
        <w:t xml:space="preserve">ontext </w:t>
      </w:r>
      <w:r w:rsidR="00295374">
        <w:t>b</w:t>
      </w:r>
      <w:r>
        <w:t xml:space="preserve">oundary </w:t>
      </w:r>
      <w:r w:rsidR="00295374">
        <w:t>c</w:t>
      </w:r>
      <w:r>
        <w:t xml:space="preserve">rossings significantly related to changes in both the </w:t>
      </w:r>
      <w:r w:rsidR="00295374">
        <w:t>c</w:t>
      </w:r>
      <w:r>
        <w:t xml:space="preserve">ontext </w:t>
      </w:r>
      <w:r w:rsidR="00295374">
        <w:t>b</w:t>
      </w:r>
      <w:r>
        <w:t xml:space="preserve">oundary </w:t>
      </w:r>
      <w:r w:rsidR="00295374">
        <w:t>e</w:t>
      </w:r>
      <w:r>
        <w:t xml:space="preserve">ffect (p=0.02, </w:t>
      </w:r>
      <w:r w:rsidRPr="006936F0">
        <w:t>β</w:t>
      </w:r>
      <w:r>
        <w:t>=0.24, Conditional, Fixed + Random Effect R</w:t>
      </w:r>
      <w:r w:rsidRPr="006936F0">
        <w:rPr>
          <w:vertAlign w:val="superscript"/>
        </w:rPr>
        <w:t>2</w:t>
      </w:r>
      <w:r>
        <w:t>=0.30 and Marginal, Fixed Effect R</w:t>
      </w:r>
      <w:r w:rsidRPr="006936F0">
        <w:rPr>
          <w:vertAlign w:val="superscript"/>
        </w:rPr>
        <w:t>2</w:t>
      </w:r>
      <w:r>
        <w:t xml:space="preserve">=0.04), and </w:t>
      </w:r>
      <w:r w:rsidR="00295374">
        <w:t>across-c</w:t>
      </w:r>
      <w:r>
        <w:t xml:space="preserve">ontext </w:t>
      </w:r>
      <w:r w:rsidR="00295374">
        <w:t>r</w:t>
      </w:r>
      <w:r>
        <w:t xml:space="preserve">elational </w:t>
      </w:r>
      <w:r w:rsidR="00295374">
        <w:t>m</w:t>
      </w:r>
      <w:r>
        <w:t xml:space="preserve">emory </w:t>
      </w:r>
      <w:r w:rsidR="00295374">
        <w:t>e</w:t>
      </w:r>
      <w:r>
        <w:t xml:space="preserve">rrors (p&lt;0.0001, </w:t>
      </w:r>
      <w:r w:rsidRPr="006936F0">
        <w:t>β</w:t>
      </w:r>
      <w:r>
        <w:t>=0.28, Conditional, Fixed + Random Effect R</w:t>
      </w:r>
      <w:r w:rsidRPr="006936F0">
        <w:rPr>
          <w:vertAlign w:val="superscript"/>
        </w:rPr>
        <w:t>2</w:t>
      </w:r>
      <w:r>
        <w:t>=0.57 and Marginal, Fixed Effect R</w:t>
      </w:r>
      <w:r w:rsidRPr="006936F0">
        <w:rPr>
          <w:vertAlign w:val="superscript"/>
        </w:rPr>
        <w:t>2</w:t>
      </w:r>
      <w:r>
        <w:t xml:space="preserve">=0.08). However, it is important to note that no significant changes in </w:t>
      </w:r>
      <w:r w:rsidR="00295374">
        <w:t>c</w:t>
      </w:r>
      <w:r>
        <w:t xml:space="preserve">ontext </w:t>
      </w:r>
      <w:r w:rsidR="00295374">
        <w:t>b</w:t>
      </w:r>
      <w:r>
        <w:t xml:space="preserve">oundary </w:t>
      </w:r>
      <w:r w:rsidR="00295374">
        <w:t>e</w:t>
      </w:r>
      <w:r>
        <w:t>ffect were seen across trials, which likely explains the low Fixed Effect R</w:t>
      </w:r>
      <w:r w:rsidRPr="00BE53EE">
        <w:rPr>
          <w:vertAlign w:val="superscript"/>
        </w:rPr>
        <w:t>2</w:t>
      </w:r>
      <w:r>
        <w:t xml:space="preserve"> for that model. However, this model is far more sensitive to changes in one variable relative to another, suggesting that changes in context boundary effect, when they occur, are significantly related to changes in context boundary crossing</w:t>
      </w:r>
      <w:r w:rsidR="00183A3E">
        <w:t>s</w:t>
      </w:r>
      <w:r>
        <w:t xml:space="preserve">. </w:t>
      </w:r>
      <w:r w:rsidR="00295374">
        <w:t xml:space="preserve">Also note </w:t>
      </w:r>
      <w:r>
        <w:t xml:space="preserve">that </w:t>
      </w:r>
      <w:r w:rsidR="00295374">
        <w:t>w</w:t>
      </w:r>
      <w:r>
        <w:t>ithin-</w:t>
      </w:r>
      <w:r w:rsidR="00295374">
        <w:t>c</w:t>
      </w:r>
      <w:r>
        <w:t xml:space="preserve">ontext </w:t>
      </w:r>
      <w:r w:rsidR="00295374">
        <w:t>r</w:t>
      </w:r>
      <w:r>
        <w:t xml:space="preserve">elational </w:t>
      </w:r>
      <w:r w:rsidR="00295374">
        <w:t>m</w:t>
      </w:r>
      <w:r>
        <w:t>emory errors did not significantly relate to context boundary crossings.</w:t>
      </w:r>
    </w:p>
    <w:p w14:paraId="5CA628B3" w14:textId="77777777" w:rsidR="00183A3E" w:rsidRDefault="00183A3E" w:rsidP="00183A3E">
      <w:pPr>
        <w:pStyle w:val="Heading4"/>
      </w:pPr>
      <w:r>
        <w:lastRenderedPageBreak/>
        <w:t>4.3.3.4 Order Metrics vs. Test Metrics</w:t>
      </w:r>
    </w:p>
    <w:p w14:paraId="6D7452C3" w14:textId="77777777" w:rsidR="00BE53EE" w:rsidRDefault="00BE53EE" w:rsidP="00AA15F8">
      <w:pPr>
        <w:spacing w:line="360" w:lineRule="auto"/>
      </w:pPr>
      <w:r>
        <w:t xml:space="preserve">Finally, the order metrics were compared to all test time variables of interest. The significant relationships which were present were exclusive to </w:t>
      </w:r>
      <w:r w:rsidR="00295374">
        <w:t>c</w:t>
      </w:r>
      <w:r>
        <w:t xml:space="preserve">ontiguity. No significant relationships were present between Kendall Tau </w:t>
      </w:r>
      <w:r w:rsidR="00295374">
        <w:t>d</w:t>
      </w:r>
      <w:r>
        <w:t>istance and any test measure.</w:t>
      </w:r>
      <w:r w:rsidR="007B21AE">
        <w:t xml:space="preserve"> Contiguity significantly related to temporal misplacement (p=0.05, </w:t>
      </w:r>
      <w:r w:rsidR="007B21AE" w:rsidRPr="006936F0">
        <w:t>β</w:t>
      </w:r>
      <w:r w:rsidR="007B21AE">
        <w:t>=0.17, Conditional, Fixed + Random Effect R</w:t>
      </w:r>
      <w:r w:rsidR="007B21AE" w:rsidRPr="006936F0">
        <w:rPr>
          <w:vertAlign w:val="superscript"/>
        </w:rPr>
        <w:t>2</w:t>
      </w:r>
      <w:r w:rsidR="007B21AE">
        <w:t>=0.76 and Marginal, Fixed Effect R</w:t>
      </w:r>
      <w:r w:rsidR="007B21AE" w:rsidRPr="006936F0">
        <w:rPr>
          <w:vertAlign w:val="superscript"/>
        </w:rPr>
        <w:t>2</w:t>
      </w:r>
      <w:r w:rsidR="007B21AE">
        <w:t xml:space="preserve">=0.05), temporal relational memory errors (p=0.01, </w:t>
      </w:r>
      <w:r w:rsidR="007B21AE" w:rsidRPr="006936F0">
        <w:t>β</w:t>
      </w:r>
      <w:r w:rsidR="007B21AE">
        <w:t>=0.25, Conditional, Fixed + Random Effect R</w:t>
      </w:r>
      <w:r w:rsidR="007B21AE" w:rsidRPr="006936F0">
        <w:rPr>
          <w:vertAlign w:val="superscript"/>
        </w:rPr>
        <w:t>2</w:t>
      </w:r>
      <w:r w:rsidR="007B21AE">
        <w:t>=0.46 and Marginal, Fixed Effect R</w:t>
      </w:r>
      <w:r w:rsidR="007B21AE" w:rsidRPr="006936F0">
        <w:rPr>
          <w:vertAlign w:val="superscript"/>
        </w:rPr>
        <w:t>2</w:t>
      </w:r>
      <w:r w:rsidR="007B21AE">
        <w:t xml:space="preserve">=0.16), across-context relational memory errors (p=0.03, </w:t>
      </w:r>
      <w:r w:rsidR="007B21AE" w:rsidRPr="006936F0">
        <w:t>β</w:t>
      </w:r>
      <w:r w:rsidR="007B21AE">
        <w:t>=0.21, Conditional, Fixed + Random Effect R</w:t>
      </w:r>
      <w:r w:rsidR="007B21AE" w:rsidRPr="006936F0">
        <w:rPr>
          <w:vertAlign w:val="superscript"/>
        </w:rPr>
        <w:t>2</w:t>
      </w:r>
      <w:r w:rsidR="007B21AE">
        <w:t>=0.58 and Marginal, Fixed Effect R</w:t>
      </w:r>
      <w:r w:rsidR="007B21AE" w:rsidRPr="006936F0">
        <w:rPr>
          <w:vertAlign w:val="superscript"/>
        </w:rPr>
        <w:t>2</w:t>
      </w:r>
      <w:r w:rsidR="007B21AE">
        <w:t xml:space="preserve">=0.05), and the context boundary effect (p=0.02, </w:t>
      </w:r>
      <w:r w:rsidR="007B21AE" w:rsidRPr="006936F0">
        <w:t>β</w:t>
      </w:r>
      <w:r w:rsidR="007B21AE">
        <w:t>=0.31, Conditional, Fixed + Random Effect R</w:t>
      </w:r>
      <w:r w:rsidR="007B21AE" w:rsidRPr="006936F0">
        <w:rPr>
          <w:vertAlign w:val="superscript"/>
        </w:rPr>
        <w:t>2</w:t>
      </w:r>
      <w:r w:rsidR="007B21AE">
        <w:t>=0.26 and Marginal, Fixed Effect R</w:t>
      </w:r>
      <w:r w:rsidR="007B21AE" w:rsidRPr="006936F0">
        <w:rPr>
          <w:vertAlign w:val="superscript"/>
        </w:rPr>
        <w:t>2</w:t>
      </w:r>
      <w:r w:rsidR="007B21AE">
        <w:t xml:space="preserve">=0.12). Note that the directionality of all beta values in this list is the same. Thus, more rapid increases in contiguity across trials </w:t>
      </w:r>
      <w:r w:rsidR="00183A3E">
        <w:t>are</w:t>
      </w:r>
      <w:r w:rsidR="007B21AE">
        <w:t xml:space="preserve"> related to more rapid improvement</w:t>
      </w:r>
      <w:r w:rsidR="00183A3E">
        <w:t>s</w:t>
      </w:r>
      <w:r w:rsidR="007B21AE">
        <w:t xml:space="preserve"> in temporal, relational, and contextual memory measures (specifically context memory errors involving across-context information).</w:t>
      </w:r>
    </w:p>
    <w:p w14:paraId="2297E6B9" w14:textId="77777777" w:rsidR="00475A78" w:rsidRDefault="00475A78" w:rsidP="00475A78">
      <w:pPr>
        <w:pStyle w:val="Heading4"/>
      </w:pPr>
      <w:r>
        <w:t>4.3.3.4 Summary of Model Results</w:t>
      </w:r>
    </w:p>
    <w:p w14:paraId="387AFFA1" w14:textId="77777777" w:rsidR="00295374" w:rsidRDefault="004C2159" w:rsidP="00475A78">
      <w:pPr>
        <w:spacing w:line="360" w:lineRule="auto"/>
      </w:pPr>
      <w:r>
        <w:t xml:space="preserve">For a summary of the results discussed in this section, see </w:t>
      </w:r>
      <w:r w:rsidRPr="004C2159">
        <w:rPr>
          <w:b/>
        </w:rPr>
        <w:t xml:space="preserve">Table </w:t>
      </w:r>
      <w:r w:rsidR="00F76AD2">
        <w:rPr>
          <w:b/>
        </w:rPr>
        <w:t>4.</w:t>
      </w:r>
      <w:r w:rsidRPr="004C2159">
        <w:rPr>
          <w:b/>
        </w:rPr>
        <w:t>3</w:t>
      </w:r>
      <w:r w:rsidRPr="00DB4B3E">
        <w:t>.</w:t>
      </w:r>
      <w:r w:rsidR="006E61A3">
        <w:t xml:space="preserve"> Several key findings are worth reiterating concisely. First,</w:t>
      </w:r>
      <w:r w:rsidR="00475A78">
        <w:t xml:space="preserve"> changes in</w:t>
      </w:r>
      <w:r w:rsidR="006E61A3">
        <w:t xml:space="preserve"> navigation metrics at study </w:t>
      </w:r>
      <w:r w:rsidR="006E61A3" w:rsidRPr="006E61A3">
        <w:rPr>
          <w:i/>
        </w:rPr>
        <w:t>did</w:t>
      </w:r>
      <w:r w:rsidR="006E61A3">
        <w:t xml:space="preserve"> significantly relate to </w:t>
      </w:r>
      <w:r w:rsidR="00475A78">
        <w:t xml:space="preserve">changes in </w:t>
      </w:r>
      <w:r w:rsidR="006E61A3">
        <w:t>measure</w:t>
      </w:r>
      <w:r w:rsidR="00475A78">
        <w:t>s</w:t>
      </w:r>
      <w:r w:rsidR="006E61A3">
        <w:t xml:space="preserve"> of memory at test. In particular, some separability of the </w:t>
      </w:r>
      <w:r w:rsidR="00475A78">
        <w:t xml:space="preserve">changes in </w:t>
      </w:r>
      <w:r w:rsidR="006E61A3">
        <w:t xml:space="preserve">navigation domains (space and time) and </w:t>
      </w:r>
      <w:r w:rsidR="00475A78">
        <w:t xml:space="preserve">changes in </w:t>
      </w:r>
      <w:r w:rsidR="006E61A3">
        <w:t xml:space="preserve">memory within those domains can be seen in the misplacement vs. navigation analyses. </w:t>
      </w:r>
      <w:r w:rsidR="00475A78">
        <w:t>Also, n</w:t>
      </w:r>
      <w:r w:rsidR="006E61A3" w:rsidRPr="006E61A3">
        <w:t>ote</w:t>
      </w:r>
      <w:r w:rsidR="006E61A3">
        <w:t xml:space="preserve"> that the overall findings are that spatial-only study metrics relate with measures of memory via a different pattern than spatiotemporal study metrics (with opposite directions of </w:t>
      </w:r>
      <w:r w:rsidR="006E61A3" w:rsidRPr="006936F0">
        <w:t>β</w:t>
      </w:r>
      <w:r w:rsidR="006E61A3">
        <w:t xml:space="preserve"> values), consisten</w:t>
      </w:r>
      <w:r w:rsidR="006300F0">
        <w:t>t with this separability idea. Changes in r</w:t>
      </w:r>
      <w:r w:rsidR="006E61A3">
        <w:t>elational memory errors seemed to relate</w:t>
      </w:r>
      <w:r w:rsidR="00475A78">
        <w:t xml:space="preserve"> more to </w:t>
      </w:r>
      <w:r w:rsidR="006300F0">
        <w:t xml:space="preserve">changes in </w:t>
      </w:r>
      <w:r w:rsidR="00475A78">
        <w:t xml:space="preserve">measures of complexity, </w:t>
      </w:r>
      <w:r w:rsidR="006E61A3">
        <w:t>systematicity</w:t>
      </w:r>
      <w:r w:rsidR="00475A78">
        <w:t>, and contiguity</w:t>
      </w:r>
      <w:r w:rsidR="006E61A3">
        <w:t xml:space="preserve"> of</w:t>
      </w:r>
      <w:r w:rsidR="00475A78">
        <w:t xml:space="preserve"> navigation than other metrics. Finally, </w:t>
      </w:r>
      <w:r w:rsidR="006300F0">
        <w:t xml:space="preserve">changes in </w:t>
      </w:r>
      <w:r w:rsidR="00475A78">
        <w:t xml:space="preserve">context boundary crossings were found to be related to both the </w:t>
      </w:r>
      <w:r w:rsidR="006300F0">
        <w:t xml:space="preserve">changes in </w:t>
      </w:r>
      <w:r w:rsidR="00475A78">
        <w:t xml:space="preserve">Context Boundary Effect and </w:t>
      </w:r>
      <w:r w:rsidR="006300F0">
        <w:t xml:space="preserve">changes in </w:t>
      </w:r>
      <w:r w:rsidR="00475A78">
        <w:t>across-context relational memory errors.</w:t>
      </w:r>
    </w:p>
    <w:p w14:paraId="61AD94B5" w14:textId="77777777" w:rsidR="00475A78" w:rsidRDefault="00475A78" w:rsidP="00475A78">
      <w:pPr>
        <w:spacing w:line="360" w:lineRule="auto"/>
      </w:pPr>
    </w:p>
    <w:p w14:paraId="5B2EE00F" w14:textId="77777777" w:rsidR="00475A78" w:rsidRDefault="00475A78" w:rsidP="00475A78">
      <w:pPr>
        <w:spacing w:line="360" w:lineRule="auto"/>
      </w:pPr>
    </w:p>
    <w:p w14:paraId="30568667" w14:textId="77777777" w:rsidR="006300F0" w:rsidRDefault="006300F0" w:rsidP="00475A78">
      <w:pPr>
        <w:spacing w:line="360" w:lineRule="auto"/>
      </w:pPr>
    </w:p>
    <w:p w14:paraId="026EE6ED" w14:textId="77777777" w:rsidR="00475A78" w:rsidRDefault="00475A78" w:rsidP="00475A78">
      <w:pPr>
        <w:spacing w:line="360" w:lineRule="auto"/>
      </w:pPr>
    </w:p>
    <w:p w14:paraId="739DCCD7" w14:textId="77777777" w:rsidR="00475A78" w:rsidRDefault="00475A78" w:rsidP="00475A78">
      <w:pPr>
        <w:spacing w:line="360" w:lineRule="auto"/>
      </w:pPr>
    </w:p>
    <w:tbl>
      <w:tblPr>
        <w:tblStyle w:val="GridTable2"/>
        <w:tblW w:w="0" w:type="auto"/>
        <w:tblLook w:val="04A0" w:firstRow="1" w:lastRow="0" w:firstColumn="1" w:lastColumn="0" w:noHBand="0" w:noVBand="1"/>
      </w:tblPr>
      <w:tblGrid>
        <w:gridCol w:w="2610"/>
        <w:gridCol w:w="2880"/>
        <w:gridCol w:w="1080"/>
        <w:gridCol w:w="1755"/>
        <w:gridCol w:w="1035"/>
      </w:tblGrid>
      <w:tr w:rsidR="000E5CE7" w14:paraId="05E0D8DE" w14:textId="77777777" w:rsidTr="000E5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7C83D89" w14:textId="77777777" w:rsidR="00031BF8" w:rsidRDefault="00031BF8" w:rsidP="00201C1E">
            <w:r>
              <w:t>Dependent (Test) Variable</w:t>
            </w:r>
          </w:p>
        </w:tc>
        <w:tc>
          <w:tcPr>
            <w:tcW w:w="2880" w:type="dxa"/>
          </w:tcPr>
          <w:p w14:paraId="27ED6AB1" w14:textId="77777777" w:rsidR="00031BF8" w:rsidRDefault="00031BF8" w:rsidP="00201C1E">
            <w:pPr>
              <w:cnfStyle w:val="100000000000" w:firstRow="1" w:lastRow="0" w:firstColumn="0" w:lastColumn="0" w:oddVBand="0" w:evenVBand="0" w:oddHBand="0" w:evenHBand="0" w:firstRowFirstColumn="0" w:firstRowLastColumn="0" w:lastRowFirstColumn="0" w:lastRowLastColumn="0"/>
            </w:pPr>
            <w:r>
              <w:t>Independent (Study) Variable</w:t>
            </w:r>
          </w:p>
        </w:tc>
        <w:tc>
          <w:tcPr>
            <w:tcW w:w="1080" w:type="dxa"/>
          </w:tcPr>
          <w:p w14:paraId="5A22CB6F" w14:textId="77777777" w:rsidR="00031BF8" w:rsidRDefault="00D45284" w:rsidP="00201C1E">
            <w:pPr>
              <w:cnfStyle w:val="100000000000" w:firstRow="1" w:lastRow="0" w:firstColumn="0" w:lastColumn="0" w:oddVBand="0" w:evenVBand="0" w:oddHBand="0" w:evenHBand="0" w:firstRowFirstColumn="0" w:firstRowLastColumn="0" w:lastRowFirstColumn="0" w:lastRowLastColumn="0"/>
            </w:pPr>
            <w:r w:rsidRPr="00D45284">
              <w:t>β</w:t>
            </w:r>
            <w:r w:rsidR="00031BF8">
              <w:t xml:space="preserve"> Value</w:t>
            </w:r>
          </w:p>
        </w:tc>
        <w:tc>
          <w:tcPr>
            <w:tcW w:w="1755" w:type="dxa"/>
          </w:tcPr>
          <w:p w14:paraId="03E357F1" w14:textId="77777777" w:rsidR="00031BF8" w:rsidRDefault="00031BF8" w:rsidP="00201C1E">
            <w:pPr>
              <w:cnfStyle w:val="100000000000" w:firstRow="1" w:lastRow="0" w:firstColumn="0" w:lastColumn="0" w:oddVBand="0" w:evenVBand="0" w:oddHBand="0" w:evenHBand="0" w:firstRowFirstColumn="0" w:firstRowLastColumn="0" w:lastRowFirstColumn="0" w:lastRowLastColumn="0"/>
            </w:pPr>
            <w:r>
              <w:t>Condition (Fixed</w:t>
            </w:r>
            <w:r w:rsidR="000E5CE7">
              <w:t xml:space="preserve"> </w:t>
            </w:r>
            <w:r>
              <w:t>+</w:t>
            </w:r>
            <w:r w:rsidR="000E5CE7">
              <w:t xml:space="preserve"> </w:t>
            </w:r>
            <w:r>
              <w:t xml:space="preserve">Random </w:t>
            </w:r>
            <w:r>
              <w:lastRenderedPageBreak/>
              <w:t>Effect) R</w:t>
            </w:r>
            <w:r w:rsidRPr="00031BF8">
              <w:rPr>
                <w:vertAlign w:val="superscript"/>
              </w:rPr>
              <w:t>2</w:t>
            </w:r>
          </w:p>
        </w:tc>
        <w:tc>
          <w:tcPr>
            <w:tcW w:w="1035" w:type="dxa"/>
          </w:tcPr>
          <w:p w14:paraId="43B15A45" w14:textId="77777777" w:rsidR="00031BF8" w:rsidRDefault="00031BF8" w:rsidP="00201C1E">
            <w:pPr>
              <w:cnfStyle w:val="100000000000" w:firstRow="1" w:lastRow="0" w:firstColumn="0" w:lastColumn="0" w:oddVBand="0" w:evenVBand="0" w:oddHBand="0" w:evenHBand="0" w:firstRowFirstColumn="0" w:firstRowLastColumn="0" w:lastRowFirstColumn="0" w:lastRowLastColumn="0"/>
            </w:pPr>
            <w:r>
              <w:lastRenderedPageBreak/>
              <w:t xml:space="preserve">Marginal (Fixed) </w:t>
            </w:r>
            <w:r>
              <w:lastRenderedPageBreak/>
              <w:t>Effect R</w:t>
            </w:r>
            <w:r w:rsidRPr="00031BF8">
              <w:rPr>
                <w:vertAlign w:val="superscript"/>
              </w:rPr>
              <w:t>2</w:t>
            </w:r>
          </w:p>
        </w:tc>
      </w:tr>
      <w:tr w:rsidR="000E5CE7" w14:paraId="4CD11C35"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DEC8149" w14:textId="77777777" w:rsidR="00031BF8" w:rsidRDefault="00031BF8" w:rsidP="00201C1E">
            <w:r>
              <w:lastRenderedPageBreak/>
              <w:t>Temporal Misplacement</w:t>
            </w:r>
          </w:p>
        </w:tc>
        <w:tc>
          <w:tcPr>
            <w:tcW w:w="2880" w:type="dxa"/>
          </w:tcPr>
          <w:p w14:paraId="15288FAF" w14:textId="77777777" w:rsidR="00031BF8" w:rsidRDefault="00D45284" w:rsidP="00201C1E">
            <w:pPr>
              <w:cnfStyle w:val="000000100000" w:firstRow="0" w:lastRow="0" w:firstColumn="0" w:lastColumn="0" w:oddVBand="0" w:evenVBand="0" w:oddHBand="1" w:evenHBand="0" w:firstRowFirstColumn="0" w:firstRowLastColumn="0" w:lastRowFirstColumn="0" w:lastRowLastColumn="0"/>
            </w:pPr>
            <w:r>
              <w:t>Temporal Distance Travelled</w:t>
            </w:r>
          </w:p>
        </w:tc>
        <w:tc>
          <w:tcPr>
            <w:tcW w:w="1080" w:type="dxa"/>
          </w:tcPr>
          <w:p w14:paraId="501CEEF6" w14:textId="77777777"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0.36</w:t>
            </w:r>
          </w:p>
        </w:tc>
        <w:tc>
          <w:tcPr>
            <w:tcW w:w="1755" w:type="dxa"/>
          </w:tcPr>
          <w:p w14:paraId="01082AAA" w14:textId="77777777"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0.75</w:t>
            </w:r>
          </w:p>
        </w:tc>
        <w:tc>
          <w:tcPr>
            <w:tcW w:w="1035" w:type="dxa"/>
          </w:tcPr>
          <w:p w14:paraId="31596053" w14:textId="77777777"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0.42</w:t>
            </w:r>
          </w:p>
        </w:tc>
      </w:tr>
      <w:tr w:rsidR="000E5CE7" w14:paraId="466B1816"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0D33EA3F" w14:textId="77777777" w:rsidR="00031BF8" w:rsidRDefault="00031BF8" w:rsidP="00201C1E">
            <w:r>
              <w:t>Spatial Misplacement</w:t>
            </w:r>
          </w:p>
        </w:tc>
        <w:tc>
          <w:tcPr>
            <w:tcW w:w="2880" w:type="dxa"/>
          </w:tcPr>
          <w:p w14:paraId="1BAE2B89" w14:textId="77777777" w:rsidR="00031BF8" w:rsidRDefault="00D45284" w:rsidP="00201C1E">
            <w:pPr>
              <w:cnfStyle w:val="000000000000" w:firstRow="0" w:lastRow="0" w:firstColumn="0" w:lastColumn="0" w:oddVBand="0" w:evenVBand="0" w:oddHBand="0" w:evenHBand="0" w:firstRowFirstColumn="0" w:firstRowLastColumn="0" w:lastRowFirstColumn="0" w:lastRowLastColumn="0"/>
            </w:pPr>
            <w:r>
              <w:t>Spatial Distance Travelled</w:t>
            </w:r>
          </w:p>
        </w:tc>
        <w:tc>
          <w:tcPr>
            <w:tcW w:w="1080" w:type="dxa"/>
          </w:tcPr>
          <w:p w14:paraId="03C8E68A" w14:textId="77777777"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-0.42</w:t>
            </w:r>
          </w:p>
        </w:tc>
        <w:tc>
          <w:tcPr>
            <w:tcW w:w="1755" w:type="dxa"/>
          </w:tcPr>
          <w:p w14:paraId="4D40DF59" w14:textId="77777777"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0.70</w:t>
            </w:r>
          </w:p>
        </w:tc>
        <w:tc>
          <w:tcPr>
            <w:tcW w:w="1035" w:type="dxa"/>
          </w:tcPr>
          <w:p w14:paraId="4CC54168" w14:textId="77777777"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0.40</w:t>
            </w:r>
          </w:p>
        </w:tc>
      </w:tr>
      <w:tr w:rsidR="000E5CE7" w14:paraId="4C7E808E"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587CDA6" w14:textId="77777777" w:rsidR="00031BF8" w:rsidRDefault="00D45284" w:rsidP="00201C1E">
            <w:r>
              <w:t>Temporal Relational Memory Errors</w:t>
            </w:r>
          </w:p>
        </w:tc>
        <w:tc>
          <w:tcPr>
            <w:tcW w:w="2880" w:type="dxa"/>
          </w:tcPr>
          <w:p w14:paraId="15E921FD" w14:textId="77777777" w:rsidR="00031BF8" w:rsidRDefault="00D45284" w:rsidP="00201C1E">
            <w:pPr>
              <w:cnfStyle w:val="000000100000" w:firstRow="0" w:lastRow="0" w:firstColumn="0" w:lastColumn="0" w:oddVBand="0" w:evenVBand="0" w:oddHBand="1" w:evenHBand="0" w:firstRowFirstColumn="0" w:firstRowLastColumn="0" w:lastRowFirstColumn="0" w:lastRowLastColumn="0"/>
            </w:pPr>
            <w:r>
              <w:t>Spatial Fractal Dimension, Spatial Lacunarity, Spatiotemporal Lacunarity</w:t>
            </w:r>
          </w:p>
        </w:tc>
        <w:tc>
          <w:tcPr>
            <w:tcW w:w="1080" w:type="dxa"/>
          </w:tcPr>
          <w:p w14:paraId="2BC9A1BB"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r>
              <w:t xml:space="preserve">, </w:t>
            </w:r>
          </w:p>
          <w:p w14:paraId="714E4CF6"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-0.94</w:t>
            </w:r>
            <w:r>
              <w:t xml:space="preserve">, </w:t>
            </w:r>
            <w:r w:rsidRPr="00D45284">
              <w:t>1.91</w:t>
            </w:r>
          </w:p>
        </w:tc>
        <w:tc>
          <w:tcPr>
            <w:tcW w:w="1755" w:type="dxa"/>
          </w:tcPr>
          <w:p w14:paraId="63EB64E3" w14:textId="77777777"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588A4B7B" w14:textId="77777777"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0.29</w:t>
            </w:r>
          </w:p>
        </w:tc>
      </w:tr>
      <w:tr w:rsidR="000E5CE7" w14:paraId="5AA89FBA"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2C169D61" w14:textId="77777777" w:rsidR="00031BF8" w:rsidRDefault="00D45284" w:rsidP="00201C1E">
            <w:r>
              <w:t>Context Boundary Effect</w:t>
            </w:r>
          </w:p>
        </w:tc>
        <w:tc>
          <w:tcPr>
            <w:tcW w:w="2880" w:type="dxa"/>
          </w:tcPr>
          <w:p w14:paraId="7AA06B40" w14:textId="77777777" w:rsidR="00031BF8" w:rsidRDefault="00D45284" w:rsidP="00201C1E">
            <w:pPr>
              <w:cnfStyle w:val="000000000000" w:firstRow="0" w:lastRow="0" w:firstColumn="0" w:lastColumn="0" w:oddVBand="0" w:evenVBand="0" w:oddHBand="0" w:evenHBand="0" w:firstRowFirstColumn="0" w:firstRowLastColumn="0" w:lastRowFirstColumn="0" w:lastRowLastColumn="0"/>
            </w:pPr>
            <w:r>
              <w:t>Context Boundary Crossings</w:t>
            </w:r>
          </w:p>
        </w:tc>
        <w:tc>
          <w:tcPr>
            <w:tcW w:w="1080" w:type="dxa"/>
          </w:tcPr>
          <w:p w14:paraId="773F6E5B" w14:textId="77777777"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0.24</w:t>
            </w:r>
          </w:p>
        </w:tc>
        <w:tc>
          <w:tcPr>
            <w:tcW w:w="1755" w:type="dxa"/>
          </w:tcPr>
          <w:p w14:paraId="57799FDA" w14:textId="77777777"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0.30</w:t>
            </w:r>
          </w:p>
        </w:tc>
        <w:tc>
          <w:tcPr>
            <w:tcW w:w="1035" w:type="dxa"/>
          </w:tcPr>
          <w:p w14:paraId="6FF665B4" w14:textId="77777777"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0.04</w:t>
            </w:r>
          </w:p>
        </w:tc>
      </w:tr>
      <w:tr w:rsidR="000E5CE7" w14:paraId="2BEAE082"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2048DCC" w14:textId="77777777" w:rsidR="00D45284" w:rsidRDefault="00D45284" w:rsidP="00201C1E">
            <w:r>
              <w:t>Across-Context Relational Memory Errors</w:t>
            </w:r>
          </w:p>
        </w:tc>
        <w:tc>
          <w:tcPr>
            <w:tcW w:w="2880" w:type="dxa"/>
          </w:tcPr>
          <w:p w14:paraId="53C07BD0" w14:textId="77777777" w:rsidR="00D45284" w:rsidRDefault="00D45284" w:rsidP="00201C1E">
            <w:pPr>
              <w:cnfStyle w:val="000000100000" w:firstRow="0" w:lastRow="0" w:firstColumn="0" w:lastColumn="0" w:oddVBand="0" w:evenVBand="0" w:oddHBand="1" w:evenHBand="0" w:firstRowFirstColumn="0" w:firstRowLastColumn="0" w:lastRowFirstColumn="0" w:lastRowLastColumn="0"/>
            </w:pPr>
            <w:r>
              <w:t>Context Boundary Crossings</w:t>
            </w:r>
          </w:p>
        </w:tc>
        <w:tc>
          <w:tcPr>
            <w:tcW w:w="1080" w:type="dxa"/>
          </w:tcPr>
          <w:p w14:paraId="1A5AB6F4"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0.28</w:t>
            </w:r>
          </w:p>
        </w:tc>
        <w:tc>
          <w:tcPr>
            <w:tcW w:w="1755" w:type="dxa"/>
          </w:tcPr>
          <w:p w14:paraId="252960B2"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0.57</w:t>
            </w:r>
          </w:p>
        </w:tc>
        <w:tc>
          <w:tcPr>
            <w:tcW w:w="1035" w:type="dxa"/>
          </w:tcPr>
          <w:p w14:paraId="3F6F4D07"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0.08</w:t>
            </w:r>
          </w:p>
        </w:tc>
      </w:tr>
      <w:tr w:rsidR="000E5CE7" w14:paraId="2763BB22"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6CB3A255" w14:textId="77777777" w:rsidR="00D45284" w:rsidRDefault="00D45284" w:rsidP="00201C1E">
            <w:r>
              <w:t>Temporal Misplacement</w:t>
            </w:r>
          </w:p>
        </w:tc>
        <w:tc>
          <w:tcPr>
            <w:tcW w:w="2880" w:type="dxa"/>
          </w:tcPr>
          <w:p w14:paraId="42677F2E" w14:textId="77777777"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1786DB8F" w14:textId="77777777"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0.17</w:t>
            </w:r>
          </w:p>
        </w:tc>
        <w:tc>
          <w:tcPr>
            <w:tcW w:w="1755" w:type="dxa"/>
          </w:tcPr>
          <w:p w14:paraId="2BA1BA3E" w14:textId="77777777"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0.76</w:t>
            </w:r>
          </w:p>
        </w:tc>
        <w:tc>
          <w:tcPr>
            <w:tcW w:w="1035" w:type="dxa"/>
          </w:tcPr>
          <w:p w14:paraId="7672A653" w14:textId="77777777"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0.05</w:t>
            </w:r>
          </w:p>
        </w:tc>
      </w:tr>
      <w:tr w:rsidR="000E5CE7" w14:paraId="4C05487D"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380EE04B" w14:textId="77777777" w:rsidR="00D45284" w:rsidRDefault="00D45284" w:rsidP="00201C1E">
            <w:r>
              <w:t>Temporal Relational Memory Errors</w:t>
            </w:r>
          </w:p>
        </w:tc>
        <w:tc>
          <w:tcPr>
            <w:tcW w:w="2880" w:type="dxa"/>
          </w:tcPr>
          <w:p w14:paraId="2DBF6807" w14:textId="77777777"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230692A9"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0.25</w:t>
            </w:r>
          </w:p>
        </w:tc>
        <w:tc>
          <w:tcPr>
            <w:tcW w:w="1755" w:type="dxa"/>
          </w:tcPr>
          <w:p w14:paraId="4E352720"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p>
        </w:tc>
        <w:tc>
          <w:tcPr>
            <w:tcW w:w="1035" w:type="dxa"/>
          </w:tcPr>
          <w:p w14:paraId="682AC646"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0.16</w:t>
            </w:r>
          </w:p>
        </w:tc>
      </w:tr>
      <w:tr w:rsidR="000E5CE7" w14:paraId="44651F0F"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01BAD42E" w14:textId="77777777" w:rsidR="00D45284" w:rsidRDefault="00D45284" w:rsidP="00201C1E">
            <w:r>
              <w:t>Context Boundary Effect</w:t>
            </w:r>
          </w:p>
        </w:tc>
        <w:tc>
          <w:tcPr>
            <w:tcW w:w="2880" w:type="dxa"/>
          </w:tcPr>
          <w:p w14:paraId="776AAA58" w14:textId="77777777"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5215F6AB" w14:textId="77777777"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0.31</w:t>
            </w:r>
          </w:p>
        </w:tc>
        <w:tc>
          <w:tcPr>
            <w:tcW w:w="1755" w:type="dxa"/>
          </w:tcPr>
          <w:p w14:paraId="2FA4E2E7" w14:textId="77777777"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0.26</w:t>
            </w:r>
          </w:p>
        </w:tc>
        <w:tc>
          <w:tcPr>
            <w:tcW w:w="1035" w:type="dxa"/>
          </w:tcPr>
          <w:p w14:paraId="63A17728" w14:textId="77777777"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0.12</w:t>
            </w:r>
          </w:p>
        </w:tc>
      </w:tr>
      <w:tr w:rsidR="000E5CE7" w14:paraId="41BB84D2"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76656101" w14:textId="77777777" w:rsidR="00D45284" w:rsidRDefault="00D45284" w:rsidP="00201C1E">
            <w:r>
              <w:t>Across-Context Relational Memory Errors</w:t>
            </w:r>
          </w:p>
        </w:tc>
        <w:tc>
          <w:tcPr>
            <w:tcW w:w="2880" w:type="dxa"/>
          </w:tcPr>
          <w:p w14:paraId="2A476C69" w14:textId="77777777"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1116B42A"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0.21</w:t>
            </w:r>
          </w:p>
        </w:tc>
        <w:tc>
          <w:tcPr>
            <w:tcW w:w="1755" w:type="dxa"/>
          </w:tcPr>
          <w:p w14:paraId="2F0A75B1"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3F51D740"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0.05</w:t>
            </w:r>
          </w:p>
        </w:tc>
      </w:tr>
    </w:tbl>
    <w:p w14:paraId="51E34C92" w14:textId="77777777" w:rsidR="00031BF8" w:rsidRDefault="00031BF8" w:rsidP="005C3B70">
      <w:r>
        <w:rPr>
          <w:noProof/>
        </w:rPr>
        <mc:AlternateContent>
          <mc:Choice Requires="wps">
            <w:drawing>
              <wp:inline distT="0" distB="0" distL="0" distR="0" wp14:anchorId="329D9266" wp14:editId="6206130B">
                <wp:extent cx="5754370" cy="491706"/>
                <wp:effectExtent l="0" t="0" r="0" b="3810"/>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91706"/>
                        </a:xfrm>
                        <a:prstGeom prst="rect">
                          <a:avLst/>
                        </a:prstGeom>
                        <a:solidFill>
                          <a:srgbClr val="FFFFFF"/>
                        </a:solidFill>
                        <a:ln w="9525">
                          <a:noFill/>
                          <a:miter lim="800000"/>
                          <a:headEnd/>
                          <a:tailEnd/>
                        </a:ln>
                      </wps:spPr>
                      <wps:txbx>
                        <w:txbxContent>
                          <w:p w14:paraId="3300FF87" w14:textId="77777777" w:rsidR="00CD5B06" w:rsidRDefault="00CD5B06" w:rsidP="00031BF8">
                            <w:r>
                              <w:rPr>
                                <w:b/>
                              </w:rPr>
                              <w:t>Table 4.3</w:t>
                            </w:r>
                            <w:r>
                              <w:t>: Summary of Hierarchical Linear Modeling Relationships between study and test variables.</w:t>
                            </w:r>
                          </w:p>
                        </w:txbxContent>
                      </wps:txbx>
                      <wps:bodyPr rot="0" vert="horz" wrap="square" lIns="91440" tIns="45720" rIns="91440" bIns="45720" anchor="t" anchorCtr="0">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1A5002" id="_x0000_s1053" type="#_x0000_t202" style="width:453.1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" stroked="f">
                <v:textbox>
                  <w:txbxContent>
                    <w:p w14:paraId="0AB12652" w14:textId="25480FAE" w:rsidR="00E16C1E" w:rsidRDefault="00E16C1E" w:rsidP="00031BF8">
                      <w:r>
                        <w:rPr>
                          <w:b/>
                        </w:rPr>
                        <w:t>Table 4.3</w:t>
                      </w:r>
                      <w:r>
                        <w:t>: Summary of Hierarchical Linear Modeling Relationships between study and test variables.</w:t>
                      </w:r>
                    </w:p>
                  </w:txbxContent>
                </v:textbox>
                <w10:anchorlock/>
              </v:shape>
            </w:pict>
          </mc:Fallback>
        </mc:AlternateContent>
      </w:r>
    </w:p>
    <w:p w14:paraId="17FD668A" w14:textId="77777777" w:rsidR="005C3B70" w:rsidRPr="007353F3"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4</w:t>
      </w:r>
      <w:r>
        <w:rPr>
          <w:rStyle w:val="IntenseEmphasis"/>
          <w:i w:val="0"/>
          <w:iCs w:val="0"/>
          <w:color w:val="6E6E6E" w:themeColor="accent1" w:themeShade="7F"/>
        </w:rPr>
        <w:t xml:space="preserve"> </w:t>
      </w:r>
      <w:r w:rsidR="00183A3E">
        <w:rPr>
          <w:rStyle w:val="IntenseEmphasis"/>
          <w:i w:val="0"/>
          <w:iCs w:val="0"/>
          <w:color w:val="6E6E6E" w:themeColor="accent1" w:themeShade="7F"/>
        </w:rPr>
        <w:t>Within-</w:t>
      </w:r>
      <w:r>
        <w:rPr>
          <w:rStyle w:val="IntenseEmphasis"/>
          <w:i w:val="0"/>
          <w:iCs w:val="0"/>
          <w:color w:val="6E6E6E" w:themeColor="accent1" w:themeShade="7F"/>
        </w:rPr>
        <w:t>Trial Direct Relationships</w:t>
      </w:r>
    </w:p>
    <w:p w14:paraId="6F538C61" w14:textId="77777777" w:rsidR="006E5646" w:rsidRDefault="00EC723F" w:rsidP="00AA15F8">
      <w:pPr>
        <w:spacing w:line="360" w:lineRule="auto"/>
        <w:rPr>
          <w:rStyle w:val="IntenseEmphasis"/>
          <w:i w:val="0"/>
          <w:iCs w:val="0"/>
          <w:color w:val="auto"/>
        </w:rPr>
      </w:pPr>
      <w:r>
        <w:t xml:space="preserve">Finally, linear regression was performed on a per-trial basis on the relationships of interest to </w:t>
      </w:r>
      <w:r w:rsidR="00295374">
        <w:t xml:space="preserve">determine if any of the </w:t>
      </w:r>
      <w:r>
        <w:t xml:space="preserve">relationships </w:t>
      </w:r>
      <w:r w:rsidR="00295374">
        <w:t xml:space="preserve">found in the HLMs </w:t>
      </w:r>
      <w:r>
        <w:t>hold directly</w:t>
      </w:r>
      <w:r w:rsidR="00C71567">
        <w:t>, i.e. on a single trial between two variables</w:t>
      </w:r>
      <w:r>
        <w:t xml:space="preserve">. </w:t>
      </w:r>
      <w:r w:rsidR="00183A3E">
        <w:t>Interestingly, while m</w:t>
      </w:r>
      <w:r w:rsidR="00295374">
        <w:t>ost</w:t>
      </w:r>
      <w:r>
        <w:t xml:space="preserve"> of the aforementioned significant relationships (i.e. space travelled vs. spatial misplacement, time travel vs. temporal misplacement, context boundary crossing vs. context boundary effect, context boundary crossing vs. across context relational memory errors, and temporal relational memory errors v</w:t>
      </w:r>
      <w:r w:rsidR="00462E89">
        <w:t>s. spacetime L</w:t>
      </w:r>
      <w:r>
        <w:t>acunarity)</w:t>
      </w:r>
      <w:r w:rsidR="00D240BA">
        <w:t>,</w:t>
      </w:r>
      <w:r>
        <w:t xml:space="preserve"> were directly significantly related on the fourth and final trial</w:t>
      </w:r>
      <w:r w:rsidR="00C71567">
        <w:t xml:space="preserve"> (</w:t>
      </w:r>
      <w:r w:rsidR="00295374">
        <w:t xml:space="preserve">see </w:t>
      </w:r>
      <w:r w:rsidR="00295374" w:rsidRPr="00295374">
        <w:rPr>
          <w:b/>
        </w:rPr>
        <w:t xml:space="preserve">Figure </w:t>
      </w:r>
      <w:r w:rsidR="00522435">
        <w:rPr>
          <w:b/>
        </w:rPr>
        <w:t>4.</w:t>
      </w:r>
      <w:r w:rsidR="00295374" w:rsidRPr="00295374">
        <w:rPr>
          <w:b/>
        </w:rPr>
        <w:t>8</w:t>
      </w:r>
      <w:r w:rsidR="00295374">
        <w:t xml:space="preserve">; </w:t>
      </w:r>
      <w:r w:rsidR="00C71567">
        <w:t xml:space="preserve">p&lt;=0.01, </w:t>
      </w:r>
      <w:r w:rsidR="008C7857">
        <w:t>r</w:t>
      </w:r>
      <w:r w:rsidR="00C71567">
        <w:t>=0.43, 0.61, 0.49, 0.38, and 0.40, respectively)</w:t>
      </w:r>
      <w:r w:rsidR="00183A3E">
        <w:t>, very few were significantly correlated on other trials.</w:t>
      </w:r>
      <w:r>
        <w:t xml:space="preserve"> </w:t>
      </w:r>
      <w:r w:rsidR="00183A3E">
        <w:t>A</w:t>
      </w:r>
      <w:r w:rsidR="00295374">
        <w:t>cross-c</w:t>
      </w:r>
      <w:r w:rsidR="00AC50F7">
        <w:t xml:space="preserve">ontext </w:t>
      </w:r>
      <w:r w:rsidR="00295374">
        <w:t>r</w:t>
      </w:r>
      <w:r w:rsidR="00AC50F7">
        <w:t xml:space="preserve">elational </w:t>
      </w:r>
      <w:r w:rsidR="00295374">
        <w:t>m</w:t>
      </w:r>
      <w:r w:rsidR="00AC50F7">
        <w:t xml:space="preserve">emory </w:t>
      </w:r>
      <w:r w:rsidR="00295374">
        <w:t>e</w:t>
      </w:r>
      <w:r w:rsidR="00AC50F7">
        <w:t xml:space="preserve">rrors and </w:t>
      </w:r>
      <w:r w:rsidR="00295374">
        <w:t>c</w:t>
      </w:r>
      <w:r w:rsidR="00AC50F7">
        <w:t xml:space="preserve">ontext </w:t>
      </w:r>
      <w:r w:rsidR="00295374">
        <w:t>b</w:t>
      </w:r>
      <w:r w:rsidR="00AC50F7">
        <w:t xml:space="preserve">oundary </w:t>
      </w:r>
      <w:r w:rsidR="00295374">
        <w:t>c</w:t>
      </w:r>
      <w:r w:rsidR="00AC50F7">
        <w:t>rossings had a significant relationship on trial 3 (p=</w:t>
      </w:r>
      <w:r w:rsidR="008C7857">
        <w:t>0.01, r</w:t>
      </w:r>
      <w:r w:rsidR="00AC50F7">
        <w:t>=0.42)</w:t>
      </w:r>
      <w:r w:rsidR="00183A3E">
        <w:t xml:space="preserve">, and time travel and temporal misplacements were significantly related on trials 2 and 3 (see </w:t>
      </w:r>
      <w:r w:rsidR="00183A3E">
        <w:rPr>
          <w:b/>
        </w:rPr>
        <w:t>Figure 4.9</w:t>
      </w:r>
      <w:r w:rsidR="00183A3E">
        <w:t>; p&lt;0.05, r=0.42 and 0.36)</w:t>
      </w:r>
      <w:r w:rsidR="00AA15F8">
        <w:t>.</w:t>
      </w:r>
      <w:r w:rsidR="00183A3E">
        <w:t xml:space="preserve"> All other relationships on other trials were non-significant (p&gt;0.05), and, of note, spatial FD and spatial Lacunarity were not significantly related to temporal relational memory errors on any specific trial (p&gt;0.05).</w:t>
      </w:r>
    </w:p>
    <w:p w14:paraId="733D53AE" w14:textId="77777777" w:rsidR="005B35B1" w:rsidRDefault="006E5646" w:rsidP="005041D4">
      <w:pPr>
        <w:rPr>
          <w:rStyle w:val="IntenseEmphasis"/>
          <w:i w:val="0"/>
          <w:iCs w:val="0"/>
          <w:color w:val="auto"/>
        </w:rPr>
      </w:pPr>
      <w:r>
        <w:rPr>
          <w:rStyle w:val="IntenseEmphasis"/>
          <w:i w:val="0"/>
          <w:iCs w:val="0"/>
          <w:noProof/>
          <w:color w:val="auto"/>
        </w:rPr>
        <w:lastRenderedPageBreak/>
        <w:drawing>
          <wp:inline distT="0" distB="0" distL="0" distR="0" wp14:anchorId="1E156B7C" wp14:editId="36C92966">
            <wp:extent cx="2967990" cy="1577975"/>
            <wp:effectExtent l="0" t="0" r="3810" b="3175"/>
            <wp:docPr id="276" name="Picture 276" descr="C:\Users\Kevin\AppData\Local\Microsoft\Windows\INetCache\Content.Word\space travelled vs spac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vin\AppData\Local\Microsoft\Windows\INetCache\Content.Word\space travelled vs space misplacement.png"/>
                    <pic:cNvPicPr>
                      <a:picLocks noChangeAspect="1" noChangeArrowheads="1"/>
                    </pic:cNvPicPr>
                  </pic:nvPicPr>
                  <pic:blipFill rotWithShape="1">
                    <a:blip r:embed="rId74">
                      <a:grayscl/>
                      <a:extLst>
                        <a:ext uri="{28A0092B-C50C-407E-A947-70E740481C1C}">
                          <a14:useLocalDpi xmlns:a14="http://schemas.microsoft.com/office/drawing/2010/main" val="0"/>
                        </a:ext>
                      </a:extLst>
                    </a:blip>
                    <a:srcRect l="49130" t="49868" r="848"/>
                    <a:stretch/>
                  </pic:blipFill>
                  <pic:spPr bwMode="auto">
                    <a:xfrm>
                      <a:off x="0" y="0"/>
                      <a:ext cx="2968643" cy="1578322"/>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5E45EE1E" wp14:editId="3BCCDA5A">
            <wp:extent cx="2967223" cy="1569696"/>
            <wp:effectExtent l="0" t="0" r="5080" b="0"/>
            <wp:docPr id="277" name="Picture 277" descr="C:\Users\Kevin\AppData\Local\Microsoft\Windows\INetCache\Content.Word\misassignment time vs lacunarity spac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vin\AppData\Local\Microsoft\Windows\INetCache\Content.Word\misassignment time vs lacunarity spacetime.png"/>
                    <pic:cNvPicPr>
                      <a:picLocks noChangeAspect="1" noChangeArrowheads="1"/>
                    </pic:cNvPicPr>
                  </pic:nvPicPr>
                  <pic:blipFill rotWithShape="1">
                    <a:blip r:embed="rId75">
                      <a:grayscl/>
                      <a:extLst>
                        <a:ext uri="{28A0092B-C50C-407E-A947-70E740481C1C}">
                          <a14:useLocalDpi xmlns:a14="http://schemas.microsoft.com/office/drawing/2010/main" val="0"/>
                        </a:ext>
                      </a:extLst>
                    </a:blip>
                    <a:srcRect l="50002" t="50142"/>
                    <a:stretch/>
                  </pic:blipFill>
                  <pic:spPr bwMode="auto">
                    <a:xfrm>
                      <a:off x="0" y="0"/>
                      <a:ext cx="2967223" cy="1569696"/>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3CE18649" wp14:editId="32E98553">
            <wp:extent cx="2966406" cy="1586865"/>
            <wp:effectExtent l="0" t="0" r="5715" b="0"/>
            <wp:docPr id="279" name="Picture 279" descr="C:\Users\Kevin\AppData\Local\Microsoft\Windows\INetCache\Content.Word\across misassignment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across misassignment vs cbc.png"/>
                    <pic:cNvPicPr>
                      <a:picLocks noChangeAspect="1" noChangeArrowheads="1"/>
                    </pic:cNvPicPr>
                  </pic:nvPicPr>
                  <pic:blipFill rotWithShape="1">
                    <a:blip r:embed="rId76">
                      <a:grayscl/>
                      <a:extLst>
                        <a:ext uri="{28A0092B-C50C-407E-A947-70E740481C1C}">
                          <a14:useLocalDpi xmlns:a14="http://schemas.microsoft.com/office/drawing/2010/main" val="0"/>
                        </a:ext>
                      </a:extLst>
                    </a:blip>
                    <a:srcRect l="50013" t="49594"/>
                    <a:stretch/>
                  </pic:blipFill>
                  <pic:spPr bwMode="auto">
                    <a:xfrm>
                      <a:off x="0" y="0"/>
                      <a:ext cx="2966563" cy="1586949"/>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43AC7CB8" wp14:editId="4B398831">
            <wp:extent cx="2967990" cy="1578322"/>
            <wp:effectExtent l="0" t="0" r="3810" b="3175"/>
            <wp:docPr id="278" name="Picture 278" descr="C:\Users\Kevin\AppData\Local\Microsoft\Windows\INetCache\Content.Word\cbe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vin\AppData\Local\Microsoft\Windows\INetCache\Content.Word\cbe vs cbc.png"/>
                    <pic:cNvPicPr>
                      <a:picLocks noChangeAspect="1" noChangeArrowheads="1"/>
                    </pic:cNvPicPr>
                  </pic:nvPicPr>
                  <pic:blipFill rotWithShape="1">
                    <a:blip r:embed="rId77">
                      <a:grayscl/>
                      <a:extLst>
                        <a:ext uri="{28A0092B-C50C-407E-A947-70E740481C1C}">
                          <a14:useLocalDpi xmlns:a14="http://schemas.microsoft.com/office/drawing/2010/main" val="0"/>
                        </a:ext>
                      </a:extLst>
                    </a:blip>
                    <a:srcRect l="49990" t="49868"/>
                    <a:stretch/>
                  </pic:blipFill>
                  <pic:spPr bwMode="auto">
                    <a:xfrm>
                      <a:off x="0" y="0"/>
                      <a:ext cx="2967990" cy="1578322"/>
                    </a:xfrm>
                    <a:prstGeom prst="rect">
                      <a:avLst/>
                    </a:prstGeom>
                    <a:noFill/>
                    <a:ln>
                      <a:noFill/>
                    </a:ln>
                    <a:extLst>
                      <a:ext uri="{53640926-AAD7-44d8-BBD7-CCE9431645EC}">
                        <a14:shadowObscured xmlns:a14="http://schemas.microsoft.com/office/drawing/2010/main"/>
                      </a:ext>
                    </a:extLst>
                  </pic:spPr>
                </pic:pic>
              </a:graphicData>
            </a:graphic>
          </wp:inline>
        </w:drawing>
      </w:r>
    </w:p>
    <w:p w14:paraId="12C03087" w14:textId="77777777" w:rsidR="006E5646" w:rsidRDefault="006E5646" w:rsidP="005041D4">
      <w:pPr>
        <w:rPr>
          <w:rStyle w:val="IntenseEmphasis"/>
          <w:i w:val="0"/>
          <w:iCs w:val="0"/>
          <w:color w:val="auto"/>
        </w:rPr>
      </w:pPr>
      <w:r>
        <w:rPr>
          <w:noProof/>
        </w:rPr>
        <mc:AlternateContent>
          <mc:Choice Requires="wps">
            <w:drawing>
              <wp:inline distT="0" distB="0" distL="0" distR="0" wp14:anchorId="792AA879" wp14:editId="748E20A4">
                <wp:extent cx="5754370" cy="1190445"/>
                <wp:effectExtent l="0" t="0" r="0" b="0"/>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190445"/>
                        </a:xfrm>
                        <a:prstGeom prst="rect">
                          <a:avLst/>
                        </a:prstGeom>
                        <a:solidFill>
                          <a:srgbClr val="FFFFFF"/>
                        </a:solidFill>
                        <a:ln w="9525">
                          <a:noFill/>
                          <a:miter lim="800000"/>
                          <a:headEnd/>
                          <a:tailEnd/>
                        </a:ln>
                      </wps:spPr>
                      <wps:txbx>
                        <w:txbxContent>
                          <w:p w14:paraId="66C91B32" w14:textId="77777777" w:rsidR="00CD5B06" w:rsidRDefault="00CD5B06" w:rsidP="006E5646">
                            <w:r>
                              <w:rPr>
                                <w:b/>
                              </w:rPr>
                              <w:t>Figure 4.8</w:t>
                            </w:r>
                            <w:r>
                              <w:t xml:space="preserve">: Fourth trial relationships between study and test metrics. On the fourth and final trial, several of the </w:t>
                            </w:r>
                            <w:proofErr w:type="gramStart"/>
                            <w:r>
                              <w:t>relationships which come out in the changes in variables across trials</w:t>
                            </w:r>
                            <w:proofErr w:type="gramEnd"/>
                            <w:r>
                              <w:t xml:space="preserve"> are direct relationships. Here, Space Misplacement vs. Space Travelled, Accurate </w:t>
                            </w:r>
                            <w:proofErr w:type="spellStart"/>
                            <w:r>
                              <w:t>Misassignment</w:t>
                            </w:r>
                            <w:proofErr w:type="spellEnd"/>
                            <w:r>
                              <w:t xml:space="preserve"> Time (aka Temporal Relational Memory Errors) vs. </w:t>
                            </w:r>
                            <w:proofErr w:type="spellStart"/>
                            <w:r>
                              <w:t>Lacunarity</w:t>
                            </w:r>
                            <w:proofErr w:type="spellEnd"/>
                            <w:r>
                              <w:t xml:space="preserve"> </w:t>
                            </w:r>
                            <w:proofErr w:type="spellStart"/>
                            <w:r>
                              <w:t>Spacetime</w:t>
                            </w:r>
                            <w:proofErr w:type="spellEnd"/>
                            <w:r>
                              <w:t xml:space="preserve">, Across </w:t>
                            </w:r>
                            <w:proofErr w:type="spellStart"/>
                            <w:r>
                              <w:t>Misassignments</w:t>
                            </w:r>
                            <w:proofErr w:type="spellEnd"/>
                            <w:r>
                              <w:t xml:space="preserve"> (aka Across-Context Relational Memory Errors) vs. Context Boundary Crossings, and Context Boundary Effect vs. Context Boundary Crossings.</w:t>
                            </w:r>
                          </w:p>
                        </w:txbxContent>
                      </wps:txbx>
                      <wps:bodyPr rot="0" vert="horz" wrap="square" lIns="91440" tIns="45720" rIns="91440" bIns="45720" anchor="t" anchorCtr="0">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198261" id="_x0000_s1054" type="#_x0000_t202" style="width:453.1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" stroked="f">
                <v:textbox>
                  <w:txbxContent>
                    <w:p w14:paraId="30B12E52" w14:textId="731D9644" w:rsidR="00E16C1E" w:rsidRDefault="00E16C1E"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v:textbox>
                <w10:anchorlock/>
              </v:shape>
            </w:pict>
          </mc:Fallback>
        </mc:AlternateContent>
      </w:r>
    </w:p>
    <w:p w14:paraId="72125753" w14:textId="77777777" w:rsidR="005672AE" w:rsidRPr="00C71567" w:rsidRDefault="005672AE" w:rsidP="005041D4">
      <w:pPr>
        <w:rPr>
          <w:rStyle w:val="IntenseEmphasis"/>
          <w:i w:val="0"/>
          <w:iCs w:val="0"/>
          <w:color w:val="auto"/>
        </w:rPr>
      </w:pPr>
      <w:r>
        <w:rPr>
          <w:noProof/>
        </w:rPr>
        <w:drawing>
          <wp:inline distT="0" distB="0" distL="0" distR="0" wp14:anchorId="0B8728FF" wp14:editId="5B3C6406">
            <wp:extent cx="5934710" cy="3148330"/>
            <wp:effectExtent l="0" t="0" r="8890" b="0"/>
            <wp:docPr id="281" name="Picture 281" descr="C:\Users\Kevin\AppData\Local\Microsoft\Windows\INetCache\Content.Word\time travel vs tim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time travel vs time misplacement.png"/>
                    <pic:cNvPicPr>
                      <a:picLocks noChangeAspect="1" noChangeArrowheads="1"/>
                    </pic:cNvPicPr>
                  </pic:nvPicPr>
                  <pic:blipFill>
                    <a:blip r:embed="rId78">
                      <a:grayscl/>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r>
        <w:rPr>
          <w:noProof/>
        </w:rPr>
        <mc:AlternateContent>
          <mc:Choice Requires="wps">
            <w:drawing>
              <wp:inline distT="0" distB="0" distL="0" distR="0" wp14:anchorId="36D62C85" wp14:editId="5176CB33">
                <wp:extent cx="5754370" cy="483079"/>
                <wp:effectExtent l="0" t="0" r="0" b="0"/>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83079"/>
                        </a:xfrm>
                        <a:prstGeom prst="rect">
                          <a:avLst/>
                        </a:prstGeom>
                        <a:solidFill>
                          <a:srgbClr val="FFFFFF"/>
                        </a:solidFill>
                        <a:ln w="9525">
                          <a:noFill/>
                          <a:miter lim="800000"/>
                          <a:headEnd/>
                          <a:tailEnd/>
                        </a:ln>
                      </wps:spPr>
                      <wps:txbx>
                        <w:txbxContent>
                          <w:p w14:paraId="4BF69943" w14:textId="77777777" w:rsidR="00CD5B06" w:rsidRDefault="00CD5B06" w:rsidP="005672AE">
                            <w:r>
                              <w:rPr>
                                <w:b/>
                              </w:rPr>
                              <w:t>Figure 4.9</w:t>
                            </w:r>
                            <w:r>
                              <w:t>: Time Travelled vs. Time Misplacement. This relationship holds directly on all but the first trial.</w:t>
                            </w:r>
                          </w:p>
                        </w:txbxContent>
                      </wps:txbx>
                      <wps:bodyPr rot="0" vert="horz" wrap="square" lIns="91440" tIns="45720" rIns="91440" bIns="45720" anchor="t" anchorCtr="0">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5821DD" id="_x0000_s1055" type="#_x0000_t202" style="width:453.1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" stroked="f">
                <v:textbox>
                  <w:txbxContent>
                    <w:p w14:paraId="28E8DD19" w14:textId="045C3292" w:rsidR="00E16C1E" w:rsidRDefault="00E16C1E" w:rsidP="005672AE">
                      <w:r>
                        <w:rPr>
                          <w:b/>
                        </w:rPr>
                        <w:t>Figure 4.9</w:t>
                      </w:r>
                      <w:r>
                        <w:t>: Time Travelled vs. Time Misplacement. This relationship holds directly on all but the first trial.</w:t>
                      </w:r>
                    </w:p>
                  </w:txbxContent>
                </v:textbox>
                <w10:anchorlock/>
              </v:shape>
            </w:pict>
          </mc:Fallback>
        </mc:AlternateContent>
      </w:r>
    </w:p>
    <w:p w14:paraId="44ACF267" w14:textId="77777777" w:rsidR="00563ABB" w:rsidRDefault="007353F3" w:rsidP="00563ABB">
      <w:pPr>
        <w:pStyle w:val="Heading2"/>
        <w:rPr>
          <w:rStyle w:val="Heading1Char"/>
        </w:rPr>
      </w:pPr>
      <w:bookmarkStart w:id="37" w:name="_Toc505879093"/>
      <w:r>
        <w:rPr>
          <w:rStyle w:val="Heading1Char"/>
        </w:rPr>
        <w:lastRenderedPageBreak/>
        <w:t xml:space="preserve">4.4 </w:t>
      </w:r>
      <w:r w:rsidR="00563ABB" w:rsidRPr="007717E1">
        <w:rPr>
          <w:rStyle w:val="Heading1Char"/>
        </w:rPr>
        <w:t>Discussion</w:t>
      </w:r>
      <w:bookmarkEnd w:id="37"/>
    </w:p>
    <w:p w14:paraId="39DC3EF2" w14:textId="77777777" w:rsidR="00617D09" w:rsidRDefault="00D04F64" w:rsidP="00AA15F8">
      <w:pPr>
        <w:spacing w:line="360" w:lineRule="auto"/>
      </w:pPr>
      <w:r>
        <w:t xml:space="preserve">Navigation and exploration are critical aspects of the assimilation of information in our day-to-day interactions with our environment. The ability to quickly learn the locations of elements of our environment and flexibly re-encounter those elements at-will underpins a huge number of critical daily activities of both humans and animals. These interactions are often not limited to a static spatial environment, </w:t>
      </w:r>
      <w:r w:rsidR="00A31B4A">
        <w:t>as</w:t>
      </w:r>
      <w:r>
        <w:t xml:space="preserve"> environments </w:t>
      </w:r>
      <w:r w:rsidR="00A31B4A">
        <w:t xml:space="preserve">can contain </w:t>
      </w:r>
      <w:r>
        <w:t>a complex mixture of spatiotemporal information, hierarchically organized with context</w:t>
      </w:r>
      <w:r w:rsidR="00CC0BD9">
        <w:t>ual information. In this task, we</w:t>
      </w:r>
      <w:r>
        <w:t xml:space="preserve"> examine how changes in navigation of a complex, spatiotemporal environment, organized by context, relate to changes in various aspects of memory (spatial, temporal, relational, and contextual) as evaluated by reconstruction. </w:t>
      </w:r>
      <w:r w:rsidR="002A2DD4">
        <w:t xml:space="preserve">In this way, several memory phenomena can be studied simultaneously including the relationship between navigation complexity and systematicity and relational memory, the impact of context boundary crossings on contextual memory biases, and the influence of order of exploration and navigation on relational and contextual memory. In all measures of navigation and most measures of reconstruction, the participants in this task significantly improved across trials. It is the </w:t>
      </w:r>
      <w:r w:rsidR="004E51A9">
        <w:t>nature</w:t>
      </w:r>
      <w:r w:rsidR="002A2DD4">
        <w:t xml:space="preserve"> of this improvement and the relationship</w:t>
      </w:r>
      <w:r w:rsidR="00966395">
        <w:t>s</w:t>
      </w:r>
      <w:r w:rsidR="002A2DD4">
        <w:t xml:space="preserve"> between study </w:t>
      </w:r>
      <w:r w:rsidR="00966395">
        <w:t>and</w:t>
      </w:r>
      <w:r w:rsidR="002A2DD4">
        <w:t xml:space="preserve"> test </w:t>
      </w:r>
      <w:r w:rsidR="00966395">
        <w:t xml:space="preserve">improvements </w:t>
      </w:r>
      <w:r w:rsidR="002A2DD4">
        <w:t xml:space="preserve">that are of special interest. These same relationships reveal interesting new </w:t>
      </w:r>
      <w:r w:rsidR="00966395">
        <w:t>details</w:t>
      </w:r>
      <w:r w:rsidR="002A2DD4">
        <w:t xml:space="preserve"> on how navigation and </w:t>
      </w:r>
      <w:r w:rsidR="00966395">
        <w:t>reconstruction</w:t>
      </w:r>
      <w:r w:rsidR="002A2DD4">
        <w:t xml:space="preserve"> relate in services of the organization of memory in general. </w:t>
      </w:r>
    </w:p>
    <w:p w14:paraId="5167A879" w14:textId="77777777" w:rsidR="005041D4" w:rsidRDefault="005041D4" w:rsidP="00AA15F8">
      <w:pPr>
        <w:spacing w:line="360" w:lineRule="auto"/>
      </w:pPr>
      <w:bookmarkStart w:id="38" w:name="_Hlk499057395"/>
      <w:r>
        <w:t>T</w:t>
      </w:r>
      <w:bookmarkEnd w:id="38"/>
      <w:r>
        <w:t xml:space="preserve">he current work </w:t>
      </w:r>
      <w:r w:rsidR="00D04F64">
        <w:t>seeks to extend and elaborate upon examinations of navigation by other researchers in a variety of ways</w:t>
      </w:r>
      <w:r>
        <w:t xml:space="preserve">, </w:t>
      </w:r>
      <w:r w:rsidR="00966395">
        <w:t xml:space="preserve">leveraging </w:t>
      </w:r>
      <w:r w:rsidR="009773D7">
        <w:t xml:space="preserve">the rich, spatiotemporal navigation task discussed throughout this and the previous chapter. Insights from this task relate to a huge variety of theoretical models of memory, including relational memory theory </w:t>
      </w:r>
      <w:r w:rsidR="00721779">
        <w:fldChar w:fldCharType="begin" w:fldLock="1"/>
      </w:r>
      <w:r w:rsidR="0072177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rsidR="00721779">
        <w:fldChar w:fldCharType="separate"/>
      </w:r>
      <w:r w:rsidR="00721779" w:rsidRPr="00721779">
        <w:rPr>
          <w:noProof/>
        </w:rPr>
        <w:t>(Neal J. Cohen &amp; Eichenbaum, 1993)</w:t>
      </w:r>
      <w:r w:rsidR="00721779">
        <w:fldChar w:fldCharType="end"/>
      </w:r>
      <w:r w:rsidR="009773D7">
        <w:t xml:space="preserve">, cognitive map theory </w:t>
      </w:r>
      <w:r w:rsidR="00721779">
        <w:fldChar w:fldCharType="begin" w:fldLock="1"/>
      </w:r>
      <w:r w:rsidR="0072177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rsidR="00721779">
        <w:fldChar w:fldCharType="separate"/>
      </w:r>
      <w:r w:rsidR="00721779" w:rsidRPr="00721779">
        <w:rPr>
          <w:noProof/>
        </w:rPr>
        <w:t>(John O’Keefe &amp; Nadel, 1978)</w:t>
      </w:r>
      <w:r w:rsidR="00721779">
        <w:fldChar w:fldCharType="end"/>
      </w:r>
      <w:r w:rsidR="009773D7">
        <w:t xml:space="preserve">, precision and binding model </w:t>
      </w:r>
      <w:r w:rsidR="00721779">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"plainTextFormattedCitation" : "(Yonelinas, 2013)", "previouslyFormattedCitation" : "(Yonelinas, 2013)" }, "properties" : {  }, "schema" : "https://github.com/citation-style-language/schema/raw/master/csl-citation.json" }</w:instrText>
      </w:r>
      <w:r w:rsidR="00721779">
        <w:fldChar w:fldCharType="separate"/>
      </w:r>
      <w:r w:rsidR="00721779" w:rsidRPr="00721779">
        <w:rPr>
          <w:noProof/>
        </w:rPr>
        <w:t>(Yonelinas, 2013)</w:t>
      </w:r>
      <w:r w:rsidR="00721779">
        <w:fldChar w:fldCharType="end"/>
      </w:r>
      <w:r w:rsidR="009773D7">
        <w:t xml:space="preserve">, models of temporal context </w:t>
      </w:r>
      <w:r w:rsidR="00721779">
        <w:fldChar w:fldCharType="begin" w:fldLock="1"/>
      </w:r>
      <w:r w:rsidR="00721779">
        <w:instrText>ADDIN CSL_CITATION { "citationItems" : [ { "id" : "ITEM-1",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"ITEM-1", "issue" : "9", "issued" : { "date-parts" : [ [ "2005" ] ] }, "page" : "1150-1162", "title" : "Place from time: Reconstructing position from a distributed representation of temporal context", "type" : "article-journal", "volume" : "18" }, "uris" : [ "http://www.mendeley.com/documents/?uuid=4b11a121-b7e6-4af5-b944-c1ab0b60afa4" ] } ], "mendeley" : { "formattedCitation" : "(Howard &amp; Natu, 2005)", "plainTextFormattedCitation" : "(Howard &amp; Natu, 2005)", "previouslyFormattedCitation" : "(Howard &amp; Natu, 2005)" }, "properties" : {  }, "schema" : "https://github.com/citation-style-language/schema/raw/master/csl-citation.json" }</w:instrText>
      </w:r>
      <w:r w:rsidR="00721779">
        <w:fldChar w:fldCharType="separate"/>
      </w:r>
      <w:r w:rsidR="00721779" w:rsidRPr="00721779">
        <w:rPr>
          <w:noProof/>
        </w:rPr>
        <w:t>(Howard &amp; Natu, 2005)</w:t>
      </w:r>
      <w:r w:rsidR="00721779">
        <w:fldChar w:fldCharType="end"/>
      </w:r>
      <w:r w:rsidR="009773D7">
        <w:t>, and models of extrahippocampal contributions to navigation</w:t>
      </w:r>
      <w:r w:rsidR="00721779">
        <w:t xml:space="preserve"> </w:t>
      </w:r>
      <w:r w:rsidR="00721779">
        <w:fldChar w:fldCharType="begin" w:fldLock="1"/>
      </w:r>
      <w:r w:rsidR="00721779">
        <w:instrText>ADDIN CSL_CITATION { "citationItems" : [ { "id" : "ITEM-1", "itemData" : { "DOI" : "10.1152/jn.00531.2017", "ISSN" : "0022-3077", "author" : [ { "dropping-particle" : "", "family" : "Ekstrom", "given" : "Arne D.", "non-dropping-particle" : "", "parse-names" : false, "suffix" : "" }, { "dropping-particle" : "", "family" : "Huffman", "given" : "Derek J.", "non-dropping-particle" : "", "parse-names" : false, "suffix" : "" }, { "dropping-particle" : "", "family" : "Starrett", "given" : "Michael", "non-dropping-particle" : "", "parse-names" : false, "suffix" : "" } ], "container-title" : "Journal of Neurophysiology", "id" : "ITEM-1", "issue" : "6", "issued" : { "date-parts" : [ [ "2017", "12" ] ] }, "page" : "3328-3344", "title" : "Interacting networks of brain regions underlie human spatial navigation: a review and novel synthesis of the literature", "type" : "article-journal", "volume" : "118" }, "uris" : [ "http://www.mendeley.com/documents/?uuid=e25ddada-0371-4001-8a0e-22ef97955387" ] } ], "mendeley" : { "formattedCitation" : "(Ekstrom, Huffman, &amp; Starrett, 2017)", "plainTextFormattedCitation" : "(Ekstrom, Huffman, &amp; Starrett, 2017)", "previouslyFormattedCitation" : "(Ekstrom, Huffman, &amp; Starrett, 2017)" }, "properties" : {  }, "schema" : "https://github.com/citation-style-language/schema/raw/master/csl-citation.json" }</w:instrText>
      </w:r>
      <w:r w:rsidR="00721779">
        <w:fldChar w:fldCharType="separate"/>
      </w:r>
      <w:r w:rsidR="00721779" w:rsidRPr="00721779">
        <w:rPr>
          <w:noProof/>
        </w:rPr>
        <w:t>(Ekstrom, Huffman, &amp; Starrett, 2017)</w:t>
      </w:r>
      <w:r w:rsidR="00721779">
        <w:fldChar w:fldCharType="end"/>
      </w:r>
      <w:r w:rsidR="009773D7">
        <w:t>, to name a few. Before examining the specific findings of this Chapter in the context of these models, it will be useful to consider perspectives on cell-level representations of information coding and how they might ultimately relate to a task in which navigation is performed in a domain other than space.</w:t>
      </w:r>
      <w:r w:rsidR="00871443">
        <w:t xml:space="preserve"> </w:t>
      </w:r>
      <w:r>
        <w:t xml:space="preserve">Although it is widely accepted that place cell firing is related to allocentric information relative to distal cues in the environment, other cell types which fire related to a variety of other relations have been identified. These include grid cells which fire in accordance with periodic spatial location arrays, cells that fire in accordance with goal vectors </w:t>
      </w:r>
      <w:r>
        <w:fldChar w:fldCharType="begin" w:fldLock="1"/>
      </w:r>
      <w:r w:rsidR="00EB50C9">
        <w:instrText>ADDIN CSL_CITATION { "citationItems" : [ { "id" : "ITEM-1",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"ITEM-1", "issue" : "6321", "issued" : { "date-parts" : [ [ "2017", "1", "13" ] ] }, "page" : "176-180", "title" : "Vectorial representation of spatial goals in the hippocampus of bats", "type" : "article-journal", "volume" : "355" }, "uris" : [ "http://www.mendeley.com/documents/?uuid=829480fc-6c7e-4228-bbdd-99f751661878" ] } ], "mendeley" : { "formattedCitation" : "(Sarel et al., 2017)", "plainTextFormattedCitation" : "(Sarel et al., 2017)", "previouslyFormattedCitation" : "(Sarel et al., 2017)" }, "properties" : {  }, "schema" : "https://github.com/citation-style-language/schema/raw/master/csl-citation.json" }</w:instrText>
      </w:r>
      <w:r>
        <w:fldChar w:fldCharType="separate"/>
      </w:r>
      <w:r w:rsidR="00625AB3" w:rsidRPr="00625AB3">
        <w:rPr>
          <w:noProof/>
        </w:rPr>
        <w:t>(Sarel et al., 2017)</w:t>
      </w:r>
      <w:r>
        <w:fldChar w:fldCharType="end"/>
      </w:r>
      <w:r>
        <w:t xml:space="preserve">, head-direction cells </w:t>
      </w:r>
      <w:r>
        <w:fldChar w:fldCharType="begin" w:fldLock="1"/>
      </w:r>
      <w:r w:rsidR="00EB50C9">
        <w:instrText>ADDIN CSL_CITATION { "citationItems" : [ { "id" : "ITEM-1", "itemData" : { "author" : [ { "dropping-particle" : "", "family" : "Ranck Jr", "given" : "J. B.", "non-dropping-particle" : "", "parse-names" : false, "suffix" : "" } ], "container-title" : "Soc Neurosci Abstr.", "id" : "ITEM-1", "issue" : "176", "issued" : { "date-parts" : [ [ "1984" ] ] }, "page" : "12", "title" : "Head direction cells in the deep cell layer of dorsal presubiculum in freely moving rats.", "type" : "article-journal", "volume" : "10" }, "uris" : [ "http://www.mendeley.com/documents/?uuid=183c8b4f-ffee-44c0-80a4-a697d28327f0" ] }, { "id" : "ITEM-2", "itemData" : { "DOI" : "10.1212/01.wnl.0000299117.48935.2e", "ISBN" : "0270-6474 (Print)", "ISSN" : "0270-6474", "PMID" : "2303851", "abstract" : "This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 "author" : [ { "dropping-particle" : "", "family" : "Taube", "given" : "J S", "non-dropping-particle" : "", "parse-names" : false, "suffix" : "" }, { "dropping-particle" : "", "family" : "Muller", "given" : "Robert U", "non-dropping-particle" : "", "parse-names" : false, "suffix" : "" }, { "dropping-particle" : "", "family" : "Ranck", "given" : "J B", "non-dropping-particle" : "", "parse-names" : false, "suffix" : "" } ], "container-title" : "The Journal of neuroscience : the official journal of the Society for Neuroscience", "id" : "ITEM-2", "issue" : "2", "issued" : { "date-parts" : [ [ "1990" ] ] }, "page" : "420-35", "title" : "Head-direction cells recorded from the postsubiculum in freely moving rats. I. Description and quantitative analysis.", "type" : "article-journal", "volume" : "10" }, "uris" : [ "http://www.mendeley.com/documents/?uuid=6c569db5-5de4-4ec0-8577-b4cd8652db88" ] } ], "mendeley" : { "formattedCitation" : "(Ranck Jr, 1984; Taube, Muller, &amp; Ranck, 1990)", "plainTextFormattedCitation" : "(Ranck Jr, 1984; Taube, Muller, &amp; Ranck, 1990)", "previouslyFormattedCitation" : "(Ranck Jr, 1984; Taube, Muller, &amp; Ranck, 1990)" }, "properties" : {  }, "schema" : "https://github.com/citation-style-language/schema/raw/master/csl-citation.json" }</w:instrText>
      </w:r>
      <w:r>
        <w:fldChar w:fldCharType="separate"/>
      </w:r>
      <w:r>
        <w:rPr>
          <w:noProof/>
        </w:rPr>
        <w:t>(Ranck Jr, 1984; Taube, Muller, &amp; Ranck, 1990)</w:t>
      </w:r>
      <w:r>
        <w:fldChar w:fldCharType="end"/>
      </w:r>
      <w:r>
        <w:t xml:space="preserv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distance cells </w:t>
      </w:r>
      <w:r>
        <w:fldChar w:fldCharType="begin" w:fldLock="1"/>
      </w:r>
      <w:r w:rsidR="007C3648">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4C7410" w:rsidRPr="004C7410">
        <w:rPr>
          <w:noProof/>
        </w:rPr>
        <w:t>(B. J. J. Kraus et al., 2015)</w:t>
      </w:r>
      <w:r>
        <w:fldChar w:fldCharType="end"/>
      </w:r>
      <w:r>
        <w:t xml:space="preserve">, time-distance cells (that fire in relation to both variables), and cells that signal </w:t>
      </w:r>
      <w:r>
        <w:lastRenderedPageBreak/>
        <w:t xml:space="preserve">borders and speed </w:t>
      </w:r>
      <w:r>
        <w:fldChar w:fldCharType="begin" w:fldLock="1"/>
      </w:r>
      <w:r w:rsidR="00EB50C9">
        <w:instrText>ADDIN CSL_CITATION { "citationItems" : [ { "id" : "ITEM-1", "itemData" : { "DOI" : "10.1098/rstb.2012.0510", "ISSN" : "0962-8436", "author" : [ { "dropping-particle" : "", "family" : "Hartley", "given" : "T.", "non-dropping-particle" : "", "parse-names" : false, "suffix" : "" }, { "dropping-particle" : "", "family" : "Lever", "given" : "C.", "non-dropping-particle" : "", "parse-names" : false, "suffix" : "" }, { "dropping-particle" : "", "family" : "Burgess", "given" : "N.", "non-dropping-particle" : "", "parse-names" : false, "suffix" : "" }, { "dropping-particle" : "", "family" : "O'Keefe", "given" : "J.", "non-dropping-particle" : "", "parse-names" : false, "suffix" : "" } ], "container-title" : "Philosophical Transactions of the Royal Society B: Biological Sciences", "id" : "ITEM-1", "issue" : "1635", "issued" : { "date-parts" : [ [ "2013", "12", "23" ] ] }, "page" : "20120510-20120510", "title" : "Space in the brain: how the hippocampal formation supports spatial cognition", "type" : "article-journal", "volume" : "369" }, "uris" : [ "http://www.mendeley.com/documents/?uuid=8d52aa1c-f42b-474c-8359-669df8dfe76b" ] }, { "id" : "ITEM-2", "itemData" : { "DOI" : "10.1038/nature14622", "ISSN" : "0028-0836", "author" : [ { "dropping-particle" : "", "family" : "Kropff", "given" : "Emilio", "non-dropping-particle" : "", "parse-names" : false, "suffix" : "" }, { "dropping-particle" : "", "family" : "Carmichael", "given" : "James E.", "non-dropping-particle" : "", "parse-names" : false, "suffix" : "" }, { "dropping-particle" : "", "family" : "Moser", "given" : "May-Britt", "non-dropping-particle" : "", "parse-names" : false, "suffix" : "" }, { "dropping-particle" : "", "family" : "Moser", "given" : "Edvard I.", "non-dropping-particle" : "", "parse-names" : false, "suffix" : "" } ], "container-title" : "Nature", "id" : "ITEM-2", "issue" : "7561", "issued" : { "date-parts" : [ [ "2015", "7", "15" ] ] }, "page" : "419-424", "title" : "Speed cells in the medial entorhinal cortex", "type" : "article-journal", "volume" : "523" }, "uris" : [ "http://www.mendeley.com/documents/?uuid=f6e18216-d295-4a42-96ee-440cdb659e9a" ] } ], "mendeley" : { "formattedCitation" : "(T. Hartley, Lever, Burgess, &amp; O\u2019Keefe, 2013; Kropff, Carmichael, Moser, &amp; Moser, 2015)", "plainTextFormattedCitation" : "(T. Hartley, Lever, Burgess, &amp; O\u2019Keefe, 2013; Kropff, Carmichael, Moser, &amp; Moser, 2015)", "previouslyFormattedCitation" : "(T. Hartley, Lever, Burgess, &amp; O\u2019Keefe, 2013; Kropff, Carmichael, Moser, &amp; Moser, 2015)" }, "properties" : {  }, "schema" : "https://github.com/citation-style-language/schema/raw/master/csl-citation.json" }</w:instrText>
      </w:r>
      <w:r>
        <w:fldChar w:fldCharType="separate"/>
      </w:r>
      <w:r>
        <w:rPr>
          <w:noProof/>
        </w:rPr>
        <w:t>(T. Hartley, Lever, Burgess, &amp; O’Keefe, 2013; Kropff, Carmichael, Moser, &amp; Moser, 2015)</w:t>
      </w:r>
      <w:r>
        <w:fldChar w:fldCharType="end"/>
      </w:r>
      <w:r>
        <w:t xml:space="preserve">. </w:t>
      </w:r>
      <w:r w:rsidR="009773D7">
        <w:t xml:space="preserve">Some have theorized other, more </w:t>
      </w:r>
      <w:r w:rsidR="00721779">
        <w:t>generalizable</w:t>
      </w:r>
      <w:r w:rsidR="009773D7">
        <w:t xml:space="preserve"> cell models such as “context cells,” which are proposed to exist in the recurrent collaterals of CA3 cells and activate at different points in a sequence, underpinning sequence learning</w:t>
      </w:r>
      <w:r w:rsidR="00FA07EE">
        <w:t xml:space="preserve"> </w:t>
      </w:r>
      <w:r w:rsidR="00FA07EE">
        <w:fldChar w:fldCharType="begin" w:fldLock="1"/>
      </w:r>
      <w:r w:rsidR="00FA07EE">
        <w:instrText>ADDIN CSL_CITATION { "citationItems" : [ { "id" : "ITEM-1", "itemData" : { "DOI" : "10.1016/j.neunet.2005.08.007", "ISSN" : "08936080", "author" : [ { "dropping-particle" : "", "family" : "Hasselmo", "given" : "Michael E.", "non-dropping-particle" : "", "parse-names" : false, "suffix" : "" }, { "dropping-particle" : "", "family" : "Howard Eichenbaum", "given" : "", "non-dropping-particle" : "", "parse-names" : false, "suffix" : "" } ], "container-title" : "Neural Networks", "id" : "ITEM-1", "issue" : "9", "issued" : { "date-parts" : [ [ "2005", "11" ] ] }, "page" : "1172-1190", "title" : "Hippocampal mechanisms for the context-dependent retrieval of episodes", "type" : "article-journal", "volume" : "18" }, "uris" : [ "http://www.mendeley.com/documents/?uuid=64199d49-72af-4bc6-8ba3-b5ebcca7652f" ] }, { "id" : "ITEM-2", "itemData" : { "DOI" : "10.1002/(SICI)1098-1063(1996)6:6&amp;lt;579::AID-HIPO3&amp;gt;3.0.CO;2-C", "ISSN" : "1050-9631", "PMID" : "9034847", "abstract" : "The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 "author" : [ { "dropping-particle" : "", "family" : "Levy", "given" : "W B", "non-dropping-particle" : "", "parse-names" : false, "suffix" : "" } ], "container-title" : "Hippocampus", "id" : "ITEM-2", "issue" : "6", "issued" : { "date-parts" : [ [ "1996" ] ] }, "page" : "579-90", "title" : "A sequence predicting CA3 is a flexible associator that learns and uses context to solve hippocampal-like tasks.", "type" : "article-journal", "volume" : "6" }, "uris" : [ "http://www.mendeley.com/documents/?uuid=aa0565d3-bd76-42ee-9fff-c5f9118985ad" ] } ], "mendeley" : { "formattedCitation" : "(Hasselmo &amp; Howard Eichenbaum, 2005; Levy, 1996)", "plainTextFormattedCitation" : "(Hasselmo &amp; Howard Eichenbaum, 2005; Levy, 1996)", "previouslyFormattedCitation" : "(Hasselmo &amp; Howard Eichenbaum, 2005; Levy, 1996)" }, "properties" : {  }, "schema" : "https://github.com/citation-style-language/schema/raw/master/csl-citation.json" }</w:instrText>
      </w:r>
      <w:r w:rsidR="00FA07EE">
        <w:fldChar w:fldCharType="separate"/>
      </w:r>
      <w:r w:rsidR="00FA07EE" w:rsidRPr="00FA07EE">
        <w:rPr>
          <w:noProof/>
        </w:rPr>
        <w:t>(Hasselmo &amp; Howard Eichenbaum, 2005; Levy, 1996)</w:t>
      </w:r>
      <w:r w:rsidR="00FA07EE">
        <w:fldChar w:fldCharType="end"/>
      </w:r>
      <w:r w:rsidR="009773D7">
        <w:t>.</w:t>
      </w:r>
      <w:r w:rsidR="00721779">
        <w:t xml:space="preserve"> </w:t>
      </w:r>
      <w:r>
        <w:t xml:space="preserve">A naïve view of these cells might say that various tissues in the hippocampus are dynamically mapping to </w:t>
      </w:r>
      <w:r w:rsidR="00F1408E">
        <w:t xml:space="preserve">basic signals of </w:t>
      </w:r>
      <w:r>
        <w:t xml:space="preserve">navigation (and only navigation). However, substantial evidence links hippocampal function to far more than just navigation (see </w:t>
      </w:r>
      <w:r>
        <w:fldChar w:fldCharType="begin" w:fldLock="1"/>
      </w:r>
      <w:r w:rsidR="00EB50C9">
        <w:instrText>ADDIN CSL_CITATION { "citationItems" : [ { "id" : "ITEM-1", "itemData" : { "DOI" : "10.1002/hipo.450010312", "ISBN" : "1050-9631 (Print) 1050-9631 (Linking)", "ISSN" : "1050-9631", "PMID" : "1669304", "abstract" : "In this brief paper we consider the spatial mapping theory of hippocampal function offered by O\u2019Keefe and Nadel(1978) and revisited by Nadel in this issue, taking into account developments since 1978 relevant to evaluation of the theory. We assess its ability to account for the phenomenology of spared vs. impaired memory capacity following hippocampal damage, and we conclude that it provides a successful account of only a limited domain of data. We suggest that a broader view is required in which memory for spatial relations is but a subset of the domain of memory (specifically, declarative memory), for which the hippocampal system plays a critical role. At the conclusion of this paper, we also try to make sense of the phenomenon of the spatial mapping theory- why, despite strong evidence of its inadequacies, the spatial mapping hypothesis is a theory that refuses to die.", "author" : [ { "dropping-particle" : "", "family" : "Cohen", "given" : "N J", "non-dropping-particle" : "", "parse-names" : false, "suffix" : "" }, { "dropping-particle" : "", "family" : "Eichenbaum", "given" : "H", "non-dropping-particle" : "", "parse-names" : false, "suffix" : "" } ], "container-title" : "Hippocampus", "id" : "ITEM-1", "issue" : "3", "issued" : { "date-parts" : [ [ "1991" ] ] }, "page" : "265-268", "title" : "The theory that wouldn't die: a critical look at the spatial mapping theory of hippocampal function.", "type" : "article-journal", "volume" : "1" }, "uris" : [ "http://www.mendeley.com/documents/?uuid=215e2a79-55d2-4962-a559-7740791e1022" ] } ], "mendeley" : { "formattedCitation" : "(N J Cohen &amp; Eichenbaum, 1991)", "manualFormatting" : "Cohen &amp; Eichenbaum, 1991", "plainTextFormattedCitation" : "(N J Cohen &amp; Eichenbaum, 1991)", "previouslyFormattedCitation" : "(N J Cohen &amp; Eichenbaum, 1991)" }, "properties" : {  }, "schema" : "https://github.com/citation-style-language/schema/raw/master/csl-citation.json" }</w:instrText>
      </w:r>
      <w:r>
        <w:fldChar w:fldCharType="separate"/>
      </w:r>
      <w:r>
        <w:rPr>
          <w:noProof/>
        </w:rPr>
        <w:t>Cohen &amp; Eichenbaum, 1991</w:t>
      </w:r>
      <w:r>
        <w:fldChar w:fldCharType="end"/>
      </w:r>
      <w:r>
        <w:t xml:space="preserve"> for a review of these arguments). A much more robust perspective would suggest that the hippocampus performs arbitrary binding and does so with any and all relevant domains of information</w:t>
      </w:r>
      <w:r w:rsidR="00FA07EE">
        <w:t xml:space="preserve"> (or perhaps, as suggested by some, preferring space and time but utilizing task-relevant domains; </w:t>
      </w:r>
      <w:r w:rsidR="00FA07EE">
        <w:fldChar w:fldCharType="begin" w:fldLock="1"/>
      </w:r>
      <w:r w:rsidR="00FA07EE">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"Ekstrom &amp; Ranganath, 2017", "plainTextFormattedCitation" : "(Ekstrom &amp; Ranganath, 2017)", "previouslyFormattedCitation" : "(Ekstrom &amp; Ranganath, 2017)" }, "properties" : {  }, "schema" : "https://github.com/citation-style-language/schema/raw/master/csl-citation.json" }</w:instrText>
      </w:r>
      <w:r w:rsidR="00FA07EE">
        <w:fldChar w:fldCharType="separate"/>
      </w:r>
      <w:r w:rsidR="00FA07EE" w:rsidRPr="00FA07EE">
        <w:rPr>
          <w:noProof/>
        </w:rPr>
        <w:t>Ekstrom &amp; Ranganath, 2017</w:t>
      </w:r>
      <w:r w:rsidR="00FA07EE">
        <w:fldChar w:fldCharType="end"/>
      </w:r>
      <w:r w:rsidR="00FA07EE">
        <w:t>)</w:t>
      </w:r>
      <w:r>
        <w:t xml:space="preserve">. </w:t>
      </w:r>
      <w:r w:rsidR="00FA07EE">
        <w:t xml:space="preserve">In this view, the hippocampus is considered one component in a much wider “navigation network” (perhaps centered on either the retrosplenial cortex or </w:t>
      </w:r>
      <w:r w:rsidR="00721779">
        <w:t>posterior parietal</w:t>
      </w:r>
      <w:r w:rsidR="00FA07EE">
        <w:t xml:space="preserve"> cortex depending on the degree of allocentric or egocentric information being utilized during the task; </w:t>
      </w:r>
      <w:r w:rsidR="00FA07EE">
        <w:fldChar w:fldCharType="begin" w:fldLock="1"/>
      </w:r>
      <w:r w:rsidR="00721779">
        <w:instrText>ADDIN CSL_CITATION { "citationItems" : [ { "id" : "ITEM-1", "itemData" : { "DOI" : "10.1152/jn.00531.2017", "ISSN" : "0022-3077", "author" : [ { "dropping-particle" : "", "family" : "Ekstrom", "given" : "Arne D.", "non-dropping-particle" : "", "parse-names" : false, "suffix" : "" }, { "dropping-particle" : "", "family" : "Huffman", "given" : "Derek J.", "non-dropping-particle" : "", "parse-names" : false, "suffix" : "" }, { "dropping-particle" : "", "family" : "Starrett", "given" : "Michael", "non-dropping-particle" : "", "parse-names" : false, "suffix" : "" } ], "container-title" : "Journal of Neurophysiology", "id" : "ITEM-1", "issue" : "6", "issued" : { "date-parts" : [ [ "2017", "12" ] ] }, "page" : "3328-3344", "title" : "Interacting networks of brain regions underlie human spatial navigation: a review and novel synthesis of the literature", "type" : "article-journal", "volume" : "118" }, "uris" : [ "http://www.mendeley.com/documents/?uuid=e25ddada-0371-4001-8a0e-22ef97955387" ] } ], "mendeley" : { "formattedCitation" : "(Ekstrom et al., 2017)", "manualFormatting" : "Ekstrom, Huffman, &amp; Starrett, 2017", "plainTextFormattedCitation" : "(Ekstrom et al., 2017)", "previouslyFormattedCitation" : "(Ekstrom et al., 2017)" }, "properties" : {  }, "schema" : "https://github.com/citation-style-language/schema/raw/master/csl-citation.json" }</w:instrText>
      </w:r>
      <w:r w:rsidR="00FA07EE">
        <w:fldChar w:fldCharType="separate"/>
      </w:r>
      <w:r w:rsidR="00FA07EE" w:rsidRPr="00FA07EE">
        <w:rPr>
          <w:noProof/>
        </w:rPr>
        <w:t>Ekstrom, Huffman, &amp; Starrett, 2017</w:t>
      </w:r>
      <w:r w:rsidR="00FA07EE">
        <w:fldChar w:fldCharType="end"/>
      </w:r>
      <w:r w:rsidR="00FA07EE">
        <w:t xml:space="preserve">) while also being a region that critically supports non-navigatory processes </w:t>
      </w:r>
      <w:r w:rsidR="00FA07EE">
        <w:fldChar w:fldCharType="begin" w:fldLock="1"/>
      </w:r>
      <w:r w:rsidR="002B7776">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"id" : "ITEM-3",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"ITEM-3", "issue" : "1", "issued" : { "date-parts" : [ [ "2015" ] ] }, "page" : "6-10", "title" : "Hippocampus contributes to the maintenance but not the quality of visual information over time", "type" : "article-journal", "volume" : "22" }, "uris" : [ "http://www.mendeley.com/documents/?uuid=b6a76ee6-4abf-48c0-97ad-39de60ca0726" ] }, { "id" : "ITEM-4", "itemData" : { "DOI" : "10.1016/j.cobeha.2017.06.010", "ISSN" : "23521546", "author" : [ { "dropping-particle" : "", "family" : "Eichenbaum", "given" : "Howard", "non-dropping-particle" : "", "parse-names" : false, "suffix" : "" } ], "container-title" : "Current Opinion in Behavioral Sciences", "id" : "ITEM-4", "issued" : { "date-parts" : [ [ "2017" ] ] }, "page" : "65-70", "publisher" : "Elsevier Ltd", "title" : "Time (and space) in the hippocampus", "type" : "article-journal", "volume" : "17" }, "uris" : [ "http://www.mendeley.com/documents/?uuid=a2a1e321-ded3-4d4d-a25b-ae3d8d914c8e" ] }, { "id" : "ITEM-5",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"ITEM-5", "issue" : "1", "issued" : { "date-parts" : [ [ "2015" ] ] }, "page" : "231-243", "publisher" : "Elsevier Inc.", "title" : "A Map for Social Navigation in the Human Brain", "type" : "article-journal", "volume" : "87" }, "uris" : [ "http://www.mendeley.com/documents/?uuid=219723e8-6789-45f6-afeb-f04c698f3a58" ] }, { "id" : "ITEM-6", "itemData" : { "DOI" : "10.1111/j.1540-5907.2012.00608.x", "ISBN" : "00925853", "ISSN" : "00925853", "PMID" : "24511170", "abstract" : "One of the most prominent claims to emerge from the field of public opinion is that citizens can vote for candidates whose issue positions best reflect their own beliefs even when they cannot remember previously learned stances associated with the candidates. The current experiment provides a unique and powerful examination of this claim by determining whether individuals with profound amnesia, whose severe memory impairments prevent them from remembering specific issue information associated with any particular candidate, can vote for candidates whose issue positions come closest to their own political views. We report here that amnesic patients, despite not being able to remember any issue information, consistently voted for candidates with favored political positions. Thus, sound voting decisions do not require recall or recognition of previously learned associations between candidates and their issue positions. This result supports a multiple memory systemsmodel of political decisionmaking. D", "author" : [ { "dropping-particle" : "", "family" : "Coronel", "given" : "Jason C.", "non-dropping-particle" : "", "parse-names" : false, "suffix" : "" }, { "dropping-particle" : "", "family" : "Duff", "given" : "Melissa C.", "non-dropping-particle" : "", "parse-names" : false, "suffix" : "" }, { "dropping-particle" : "", "family" : "Warren", "given" : "David E.", "non-dropping-particle" : "", "parse-names" : false, "suffix" : "" }, { "dropping-particle" : "", "family" : "Federmeier", "given" : "Kara D.", "non-dropping-particle" : "", "parse-names" : false, "suffix" : "" }, { "dropping-particle" : "", "family" : "Gonsalves", "given" : "Brian D.", "non-dropping-particle" : "", "parse-names" : false, "suffix" : "" }, { "dropping-particle" : "", "family" : "Tranel", "given" : "Daniel", "non-dropping-particle" : "", "parse-names" : false, "suffix" : "" }, { "dropping-particle" : "", "family" : "Cohen", "given" : "Neal J.", "non-dropping-particle" : "", "parse-names" : false, "suffix" : "" } ], "container-title" : "American Journal of Political Science", "id" : "ITEM-6", "issue" : "4", "issued" : { "date-parts" : [ [ "2012", "10" ] ] }, "page" : "837-848", "title" : "Remembering and voting: Theory and evidence from amnesic patients", "type" : "article-journal", "volume" : "56" }, "uris" : [ "http://www.mendeley.com/documents/?uuid=741b59e9-e08b-44e6-8c99-b15b05ad449b" ] } ], "mendeley" : { "formattedCitation" : "(Coronel et al., 2012; Howard Eichenbaum, 2017c; Konkel et al., 2008; Kumaran et al., 2016; Tavares et al., 2015; Warren et al., 2015)", "plainTextFormattedCitation" : "(Coronel et al., 2012; Howard Eichenbaum, 2017c; Konkel et al., 2008; Kumaran et al., 2016; Tavares et al., 2015; Warren et al., 2015)", "previouslyFormattedCitation" : "(Coronel et al., 2012; Howard Eichenbaum, 2017c; Konkel et al., 2008; Kumaran et al., 2016; Tavares et al., 2015; Warren et al., 2015)" }, "properties" : {  }, "schema" : "https://github.com/citation-style-language/schema/raw/master/csl-citation.json" }</w:instrText>
      </w:r>
      <w:r w:rsidR="00FA07EE">
        <w:fldChar w:fldCharType="separate"/>
      </w:r>
      <w:r w:rsidR="002B7776" w:rsidRPr="002B7776">
        <w:rPr>
          <w:noProof/>
        </w:rPr>
        <w:t>(Coronel et al., 2012; Howard Eichenbaum, 2017c; Konkel et al., 2008; Kumaran et al., 2016; Tavares et al., 2015; Warren et al., 2015)</w:t>
      </w:r>
      <w:r w:rsidR="00FA07EE">
        <w:fldChar w:fldCharType="end"/>
      </w:r>
      <w:r w:rsidR="00FA07EE">
        <w:t xml:space="preserve">. </w:t>
      </w:r>
      <w:r>
        <w:t xml:space="preserve">Electrophysiological evidence in rodents supports this as hippocampal networks have been shown to associated </w:t>
      </w:r>
      <w:r w:rsidR="009E7F67">
        <w:t xml:space="preserve">both </w:t>
      </w:r>
      <w:r>
        <w:t xml:space="preserve">spatial and nonspatial dimensions </w:t>
      </w:r>
      <w:r>
        <w:fldChar w:fldCharType="begin" w:fldLock="1"/>
      </w:r>
      <w:r w:rsidR="007C3648">
        <w:instrText>ADDIN CSL_CITATION { "citationItems" : [ { "id" : "ITEM-1", "itemData" : { "DOI" : "10.1016/j.neuron.2014.05.019", "ISSN" : "08966273", "author" : [ { "dropping-particle" : "", "family" : "McKenzie", "given" : "Sam", "non-dropping-particle" : "", "parse-names" : false, "suffix" : "" }, { "dropping-particle" : "", "family" : "Frank", "given" : "Andrea\u00a0J. J.", "non-dropping-particle" : "", "parse-names" : false, "suffix" : "" }, { "dropping-particle" : "", "family" : "Kinsky", "given" : "Nathaniel\u00a0R. R.", "non-dropping-particle" : "", "parse-names" : false, "suffix" : "" }, { "dropping-particle" : "", "family" : "Porter", "given" : "Blake", "non-dropping-particle" : "", "parse-names" : false, "suffix" : "" }, { "dropping-particle" : "", "family" : "Rivi\u00e8re", "given" : "Pamela\u00a0D. D.", "non-dropping-particle" : "", "parse-names" : false, "suffix" : "" }, { "dropping-particle" : "", "family" : "Eichenbaum", "given" : "Howard", "non-dropping-particle" : "", "parse-names" : false, "suffix" : "" } ], "container-title" : "Neuron", "id" : "ITEM-1", "issue" : "1", "issued" : { "date-parts" : [ [ "2014", "7" ] ] }, "page" : "202-215", "title" : "Hippocampal Representation of Related and Opposing Memories Develop within Distinct, Hierarchically Organized Neural Schemas", "type" : "article-journal", "volume" : "83" }, "uris" : [ "http://www.mendeley.com/documents/?uuid=c7bcc04b-5730-4c0b-a4bb-3fcaef36511c"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Pr>
          <w:noProof/>
        </w:rPr>
        <w:t>(McKenzie et al., 2014)</w:t>
      </w:r>
      <w:r>
        <w:fldChar w:fldCharType="end"/>
      </w:r>
      <w:r>
        <w:t xml:space="preserve">. Indeed, in rodents, humans, and monkeys, recording studies have shown hippocampal involvement in mapping the time course of events independent of space </w:t>
      </w:r>
      <w:r>
        <w:fldChar w:fldCharType="begin" w:fldLock="1"/>
      </w:r>
      <w:r w:rsidR="007C3648">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"ITEM-2", "issue" : "3", "issued" : { "date-parts" : [ [ "2015", "11" ] ] }, "page" : "578-589", "publisher" : "Elsevier Inc.", "title" : "During Running in Place, Grid Cells Integrate Elapsed Time and Distance Run", "type" : "article-journal", "volume" : "88" }, "uris" : [ "http://www.mendeley.com/documents/?uuid=dbfa8f1e-d13e-40b0-b710-c65ae63c0edc" ] }, { "id" : "ITEM-3", "itemData" : { "DOI" : "10.1126/science.1206773", "ISSN" : "0036-8075", "author" : [ { "dropping-particle" : "", "family" : "Naya", "given" : "Y.", "non-dropping-particle" : "", "parse-names" : false, "suffix" : "" }, { "dropping-particle" : "", "family" : "Suzuki", "given" : "W. A.", "non-dropping-particle" : "", "parse-names" : false, "suffix" : "" } ], "container-title" : "Science", "id" : "ITEM-3", "issue" : "6043", "issued" : { "date-parts" : [ [ "2011", "8", "5" ] ] }, "page" : "773-776", "title" : "Integrating What and When Across the Primate Medial Temporal Lobe", "type" : "article-journal", "volume" : "333" }, "uris" : [ "http://www.mendeley.com/documents/?uuid=a86ae316-29e8-4c97-805e-f269aa0083d4" ] }, { "id" : "ITEM-4", "itemData" : { "DOI" : "10.1126/science.1159775", "ISSN" : "0036-8075", "author" : [ { "dropping-particle" : "", "family" : "Pastalkova", "given" : "E.", "non-dropping-particle" : "", "parse-names" : false, "suffix" : "" }, { "dropping-particle" : "", "family" : "Itskov", "given" : "V.", "non-dropping-particle" : "", "parse-names" : false, "suffix" : "" }, { "dropping-particle" : "", "family" : "Amarasingham", "given" : "A.", "non-dropping-particle" : "", "parse-names" : false, "suffix" : "" }, { "dropping-particle" : "", "family" : "Buzsaki", "given" : "G.", "non-dropping-particle" : "", "parse-names" : false, "suffix" : "" } ], "container-title" : "Science", "id" : "ITEM-4", "issue" : "5894", "issued" : { "date-parts" : [ [ "2008", "9", "5" ] ] }, "page" : "1322-1327", "title" : "Internally Generated Cell Assembly Sequences in the Rat Hippocampus", "type" : "article-journal", "volume" : "321" }, "uris" : [ "http://www.mendeley.com/documents/?uuid=c3f8ffbc-8447-4003-aed2-a0a8e783acc8" ] }, { "id" : "ITEM-5", "itemData" : { "DOI" : "10.1073/pnas.0910834107", "ISSN" : "0027-8424", "author" : [ { "dropping-particle" : "", "family" : "Paz", "given" : "R.", "non-dropping-particle" : "", "parse-names" : false, "suffix" : "" }, { "dropping-particle" : "", "family" : "Gelbard-Sagiv", "given" : "H.", "non-dropping-particle" : "", "parse-names" : false, "suffix" : "" }, { "dropping-particle" : "", "family" : "Mukamel", "given" : "R.", "non-dropping-particle" : "", "parse-names" : false, "suffix" : "" }, { "dropping-particle" : "", "family" : "Harel", "given" : "M.", "non-dropping-particle" : "", "parse-names" : false, "suffix" : "" }, { "dropping-particle" : "", "family" : "Malach", "given" : "R.", "non-dropping-particle" : "", "parse-names" : false, "suffix" : "" }, { "dropping-particle" : "", "family" : "Fried", "given" : "I.", "non-dropping-particle" : "", "parse-names" : false, "suffix" : "" } ], "container-title" : "Proceedings of the National Academy of Sciences", "id" : "ITEM-5", "issue" : "13", "issued" : { "date-parts" : [ [ "2010", "3", "30" ] ] }, "page" : "6046-6051", "title" : "A neural substrate in the human hippocampus for linking successive events", "type" : "article-journal", "volume" : "107" }, "uris" : [ "http://www.mendeley.com/documents/?uuid=315a4f65-680b-45c7-b237-5fcacfeba9dd" ] }, { "id" : "ITEM-6", "itemData" : { "DOI" : "10.1002/hipo.1087", "ISSN" : "1050-9631", "author" : [ { "dropping-particle" : "", "family" : "Spiers", "given" : "Hugo J.", "non-dropping-particle" : "", "parse-names" : false, "suffix" : "" }, { "dropping-particle" : "", "family" : "Burgess", "given" : "Neil", "non-dropping-particle" : "", "parse-names" : false, "suffix" : "" }, { "dropping-particle" : "", "family" : "Hartley", "given" : "Tom", "non-dropping-particle" : "", "parse-names" : false, "suffix" : "" }, { "dropping-particle" : "", "family" : "Vargha-Khadem", "given" : "Faraneh", "non-dropping-particle" : "", "parse-names" : false, "suffix" : "" }, { "dropping-particle" : "", "family" : "O'Keefe", "given" : "John", "non-dropping-particle" : "", "parse-names" : false, "suffix" : "" } ], "container-title" : "Hippocampus", "id" : "ITEM-6", "issue" : "6", "issued" : { "date-parts" : [ [ "2001" ] ] }, "page" : "715-725", "title" : "Bilateral hippocampal pathology impairs topographical and episodic memory but not visual pattern matching", "type" : "article-journal", "volume" : "11" }, "uris" : [ "http://www.mendeley.com/documents/?uuid=ebcc3abb-f4c0-4c02-bc3a-ac41d8f63ef5" ] } ], "mendeley" : { "formattedCitation" : "(B. J. J. Kraus et al., 2015; B. Kraus et al., 2013; Naya &amp; Suzuki, 2011; Pastalkova, Itskov, Amarasingham, &amp; Buzsaki, 2008; Paz et al., 2010; Spiers, Burgess, Hartley, Vargha-Khadem, &amp; O\u2019Keefe, 2001)", "plainTextFormattedCitation" : "(B. J. J. Kraus et al., 2015; B. Kraus et al., 2013; Naya &amp; Suzuki, 2011; Pastalkova, Itskov, Amarasingham, &amp; Buzsaki, 2008; Paz et al., 2010; Spiers, Burgess, Hartley, Vargha-Khadem, &amp; O\u2019Keefe, 2001)", "previouslyFormattedCitation" : "(B. J. J. Kraus et al., 2015; B. Kraus et al., 2013; Naya &amp; Suzuki, 2011; Pastalkova, Itskov, Amarasingham, &amp; Buzsaki, 2008; Paz et al., 2010; Spiers, Burgess, Hartley, Vargha-Khadem, &amp; O\u2019Keefe, 2001)" }, "properties" : {  }, "schema" : "https://github.com/citation-style-language/schema/raw/master/csl-citation.json" }</w:instrText>
      </w:r>
      <w:r>
        <w:fldChar w:fldCharType="separate"/>
      </w:r>
      <w:r w:rsidR="004C7410" w:rsidRPr="004C7410">
        <w:rPr>
          <w:noProof/>
        </w:rPr>
        <w:t>(B. J. J. Kraus et al., 2015; B. Kraus et al., 2013; Naya &amp; Suzuki, 2011; Pastalkova, Itskov, Amarasingham, &amp; Buzsaki, 2008; Paz et al., 2010; Spiers, Burgess, Hartley, Vargha-Khadem, &amp; O’Keefe, 2001)</w:t>
      </w:r>
      <w:r>
        <w:fldChar w:fldCharType="end"/>
      </w:r>
      <w:r>
        <w:t xml:space="preserve">. </w:t>
      </w:r>
      <w:r w:rsidR="00721779">
        <w:t>Perhaps, then, in the spirit of “context cells”, a more generalized definition for many of these information-selective cell types might to call them “relational cells”, and then clarify what relation(s) are of specific interest to that cell</w:t>
      </w:r>
      <w:r w:rsidR="009E7F67">
        <w:t xml:space="preserve"> at that moment</w:t>
      </w:r>
      <w:r w:rsidR="00721779">
        <w:t xml:space="preserve">. Within this framework, it then becomes critical to examine complex processes like navigation in a wider context, necessitating the use of a greater variety of metrics of performance in navigation. This work seeks to do just that, as well as to </w:t>
      </w:r>
      <w:r w:rsidR="009E7F67">
        <w:t xml:space="preserve">understand the relationship between </w:t>
      </w:r>
      <w:r w:rsidR="00721779">
        <w:t xml:space="preserve">these different measures of navigation </w:t>
      </w:r>
      <w:r w:rsidR="009E7F67">
        <w:t xml:space="preserve">and </w:t>
      </w:r>
      <w:r w:rsidR="00721779">
        <w:t>aspects of memory which are known to be hippocampally dependent</w:t>
      </w:r>
      <w:r w:rsidR="00CE1FED">
        <w:t xml:space="preserve">. </w:t>
      </w:r>
    </w:p>
    <w:p w14:paraId="10B70CA4" w14:textId="77777777" w:rsidR="006C64E8" w:rsidRDefault="00BB2FF0" w:rsidP="00AA15F8">
      <w:pPr>
        <w:spacing w:line="360" w:lineRule="auto"/>
      </w:pPr>
      <w:r>
        <w:t xml:space="preserve">When this analysis is performed in this task, we find several critical relationships. First, the simplest relationships are those between changes in the overall navigation distance in each domain (space and time) and the changes in the overall misplacement </w:t>
      </w:r>
      <w:r w:rsidR="009E7F67">
        <w:t xml:space="preserve">(Euclidean reconstruction distance) </w:t>
      </w:r>
      <w:r>
        <w:t xml:space="preserve">in the respective domains. Note that in these models, all navigation variables of interest (i.e. FD in space, time, and spacetime, Lacunarity in space, time, and spacetime, and distance in both domains) were included, so it </w:t>
      </w:r>
      <w:r>
        <w:lastRenderedPageBreak/>
        <w:t>is fascinating to note that only the particular domain in study was related to the corresponding domain in test</w:t>
      </w:r>
      <w:r w:rsidR="004E51A9">
        <w:t xml:space="preserve"> at the coarsest test analysis level</w:t>
      </w:r>
      <w:r>
        <w:t>. This suggest</w:t>
      </w:r>
      <w:r w:rsidR="00A31B4A">
        <w:t>s</w:t>
      </w:r>
      <w:r>
        <w:t xml:space="preserve"> that improvements in navigation (or lack thereof) within each domain might be in some way independent such that it is possible to improve in spatial misplacement by focusing on spatial navigation optimization while neglecting time or vice versa</w:t>
      </w:r>
      <w:r w:rsidR="004E51A9">
        <w:t xml:space="preserve"> at a coarse level</w:t>
      </w:r>
      <w:r>
        <w:t xml:space="preserve">. </w:t>
      </w:r>
      <w:r w:rsidR="00565F0B">
        <w:t xml:space="preserve">This evidence of some manner of separability or independence is made more compelling by the fact that the directionality of the relationship is opposite for space as it is for time (and that this directionality is consistent across the upcoming analyses such that slower changes in spatial-only metrics related to faster changes in error). </w:t>
      </w:r>
      <w:r>
        <w:t>This aligns with the evidence from Chapter 3 showing that spatial and temporal relational memory also had significantly different magnitudes, suggesting some manner of separable representations</w:t>
      </w:r>
      <w:r w:rsidR="00565F0B">
        <w:t xml:space="preserve"> of space or time</w:t>
      </w:r>
      <w:r w:rsidR="009933FD">
        <w:t xml:space="preserve"> in this task</w:t>
      </w:r>
      <w:r>
        <w:t>.</w:t>
      </w:r>
      <w:r w:rsidR="006C64E8">
        <w:t xml:space="preserve"> </w:t>
      </w:r>
    </w:p>
    <w:p w14:paraId="596CAB85" w14:textId="77777777" w:rsidR="00BB2FF0" w:rsidRPr="002317D7" w:rsidRDefault="00BB2FF0" w:rsidP="00AA15F8">
      <w:pPr>
        <w:spacing w:line="360" w:lineRule="auto"/>
      </w:pPr>
      <w:r>
        <w:t xml:space="preserve">The </w:t>
      </w:r>
      <w:r w:rsidR="004D01C9">
        <w:t xml:space="preserve">differences </w:t>
      </w:r>
      <w:r>
        <w:t xml:space="preserve">in spatial and temporal relational memory </w:t>
      </w:r>
      <w:r w:rsidR="004D01C9">
        <w:t xml:space="preserve">errors </w:t>
      </w:r>
      <w:r>
        <w:t xml:space="preserve">in this task may influence the resulting analyses on changes in relational memory and navigation as no relationships </w:t>
      </w:r>
      <w:r w:rsidR="00A31B4A">
        <w:t>were</w:t>
      </w:r>
      <w:r>
        <w:t xml:space="preserve"> found between any changes in navigation variables with spatial relational memory (likely due to the relative infrequency with which these errors occur in this task), but a significant relationship </w:t>
      </w:r>
      <w:r w:rsidR="00A31B4A">
        <w:t>was</w:t>
      </w:r>
      <w:r>
        <w:t xml:space="preserve"> found between changes spatial FD, spatial Lacunarity, and spacetime Lacunarity and changes in relational memory (in this case, temporal relational memory), suggesting that changes in systematicity and complexity of exploration of the environment critically relate to relational memory learning (i.e. changes in relational memory accuracy on restudy). </w:t>
      </w:r>
      <w:r w:rsidR="002317D7">
        <w:t xml:space="preserve">It is worth noting </w:t>
      </w:r>
      <w:r w:rsidR="00A31B4A">
        <w:t xml:space="preserve">that there were </w:t>
      </w:r>
      <w:r w:rsidR="002317D7">
        <w:t xml:space="preserve">differences in </w:t>
      </w:r>
      <w:r w:rsidR="00A31B4A">
        <w:t xml:space="preserve">the </w:t>
      </w:r>
      <w:r w:rsidR="002317D7">
        <w:t xml:space="preserve">directionality (as seen by the </w:t>
      </w:r>
      <w:r w:rsidR="002317D7" w:rsidRPr="00D45284">
        <w:t>β</w:t>
      </w:r>
      <w:r w:rsidR="002317D7">
        <w:t xml:space="preserve"> values in </w:t>
      </w:r>
      <w:r w:rsidR="002317D7" w:rsidRPr="002317D7">
        <w:rPr>
          <w:b/>
        </w:rPr>
        <w:t>Table 4.3</w:t>
      </w:r>
      <w:r w:rsidR="002317D7">
        <w:t>) between spatial-only components and spatiotemporal components. In both the simple navigation/misplacement case and the relational memory case, changes in spatial-only components negatively relate to changes in misplacement and relational memory errors. Rephrased, this means that a more rapid change in spatial navigation comp</w:t>
      </w:r>
      <w:r w:rsidR="00DB4B3E">
        <w:t>lexity and systematicity relate</w:t>
      </w:r>
      <w:r w:rsidR="002317D7">
        <w:t xml:space="preserve"> to a slower change in misplacement and relational memory</w:t>
      </w:r>
      <w:r w:rsidR="004D01C9">
        <w:t xml:space="preserve">. </w:t>
      </w:r>
      <w:r w:rsidR="002317D7">
        <w:t xml:space="preserve">However, critically, spatiotemporal Lacunarity (i.e. systematicity of spatiotemporal navigation) has a large, positive </w:t>
      </w:r>
      <w:r w:rsidR="002317D7" w:rsidRPr="00D45284">
        <w:t>β</w:t>
      </w:r>
      <w:r w:rsidR="002317D7">
        <w:t xml:space="preserve"> value, suggesting that rapid </w:t>
      </w:r>
      <w:r w:rsidR="007B4B79">
        <w:t>changes</w:t>
      </w:r>
      <w:r w:rsidR="004D01C9">
        <w:t xml:space="preserve"> </w:t>
      </w:r>
      <w:r w:rsidR="002317D7">
        <w:t xml:space="preserve">in spatiotemporal systematicity relate to rapid improvements in temporal relational memory. </w:t>
      </w:r>
    </w:p>
    <w:p w14:paraId="38FCF325" w14:textId="77777777" w:rsidR="00AE22A6" w:rsidRDefault="00AE22A6" w:rsidP="00AA15F8">
      <w:pPr>
        <w:spacing w:line="360" w:lineRule="auto"/>
      </w:pPr>
      <w:r>
        <w:t xml:space="preserve">In addition to spatial and temporal misplacement and relational memory accuracy, the relationship between changes in context boundary crossings and changes in context-related memory phenomena can be directly examined in this task. The ability to reexplore temporal contexts is a unique contribution of this task, so examination of the relationship between interactions with context boundaries and subsequent test phenomena is of particular interest. Moreover, the ability to restudy the same context-dependent stimuli repeatedly allows examination of how changes in these interactions relate to changes </w:t>
      </w:r>
      <w:r>
        <w:lastRenderedPageBreak/>
        <w:t>in test performance. In these HLMs, we observe that changes in boundary crossings significantly relate to changes in the context boundary effect</w:t>
      </w:r>
      <w:r w:rsidR="00A31B4A">
        <w:t>,</w:t>
      </w:r>
      <w:r>
        <w:t xml:space="preserve"> as well as changes in across-context relational memory errors. In</w:t>
      </w:r>
      <w:r w:rsidR="00A31B4A">
        <w:t xml:space="preserve"> other words, participants whose</w:t>
      </w:r>
      <w:r>
        <w:t xml:space="preserve"> instances of boundary crossing decreases rapidly should also s</w:t>
      </w:r>
      <w:r w:rsidR="00A31B4A">
        <w:t>h</w:t>
      </w:r>
      <w:r>
        <w:t>o</w:t>
      </w:r>
      <w:r w:rsidR="00A31B4A">
        <w:t>w</w:t>
      </w:r>
      <w:r>
        <w:t xml:space="preserve"> a rapid decrease in context-related memory biases and errors. Note that this relationship is unique to the across-context relational memory errors</w:t>
      </w:r>
      <w:r w:rsidR="00A31B4A">
        <w:t>,</w:t>
      </w:r>
      <w:r>
        <w:t xml:space="preserve"> which may potentially be due to the unique way in which within-context errors actually </w:t>
      </w:r>
      <w:r w:rsidR="00A31B4A">
        <w:t xml:space="preserve">increase </w:t>
      </w:r>
      <w:r>
        <w:t>in this task across trials. This would suggest that the boundaries are acting more as a discriminatory influence on the relational and contextual memory in this task rather than directly aiding in (or harming) the within-context relational representations.</w:t>
      </w:r>
    </w:p>
    <w:p w14:paraId="5B08A682" w14:textId="77777777" w:rsidR="00AE22A6" w:rsidRDefault="00AE22A6" w:rsidP="00AA15F8">
      <w:pPr>
        <w:spacing w:line="360" w:lineRule="auto"/>
      </w:pPr>
      <w:r>
        <w:t>Finally, several HLMs were used to explore the relationship between order of study and all relevant test variables from Chapter 3. Changes in contiguity of interaction with items in time uniquely related to the changes in various temporal and contextual test variables (i.e. temporal relational memory errors, temporal misplacement, the context boundary effect, and across-context relational memory errors).</w:t>
      </w:r>
      <w:r w:rsidR="008B5A19">
        <w:t xml:space="preserve"> In other words, participants who showed more rapid adoption of a forward-ordered study pattern showed a more rapid reduction in errors of all non-spatial types (with the except on within-context relational memory errors). </w:t>
      </w:r>
      <w:r w:rsidR="006A51C9">
        <w:t>Although many explanations of this relationship are possible, c</w:t>
      </w:r>
      <w:r w:rsidR="008B5A19">
        <w:t>ontiguity, in this case, may have been aiding in forming a more map-like</w:t>
      </w:r>
      <w:r w:rsidR="006A51C9">
        <w:t>, topological</w:t>
      </w:r>
      <w:r w:rsidR="008B5A19">
        <w:t xml:space="preserve"> representation of the temporal and contextual structure of the environment. </w:t>
      </w:r>
      <w:r w:rsidR="00184327">
        <w:t xml:space="preserve">Previous work in examining sequence retrieval has demonstrated that participants with larger hippocampal sequence representation effects were better able to use sequence knowledge to optimize decisions </w:t>
      </w:r>
      <w:r w:rsidR="00184327">
        <w:fldChar w:fldCharType="begin" w:fldLock="1"/>
      </w:r>
      <w:r w:rsidR="00184327">
        <w:instrText>ADDIN CSL_CITATION { "citationItems" : [ { "id" : "ITEM-1", "itemData" : { "DOI" : "10.1016/j.neuron.2014.01.015", "ISBN" : "0896-6273", "ISSN" : "10974199", "PMID" : "24607234", "abstract" : "Neuron, 81 (2014) 1165-1178. doi:10.1016/j.neuron.2014.01.015", "author" : [ { "dropping-particle" : "", "family" : "Hsieh", "given" : "Liang-Tien", "non-dropping-particle" : "", "parse-names" : false, "suffix" : "" }, { "dropping-particle" : "", "family" : "Gruber", "given" : "Matthias J", "non-dropping-particle" : "", "parse-names" : false, "suffix" : "" }, { "dropping-particle" : "", "family" : "Jenkins", "given" : "Lucas J", "non-dropping-particle" : "", "parse-names" : false, "suffix" : "" }, { "dropping-particle" : "", "family" : "Ranganath", "given" : "Charan", "non-dropping-particle" : "", "parse-names" : false, "suffix" : "" } ], "container-title" : "Neuron", "id" : "ITEM-1", "issue" : "5", "issued" : { "date-parts" : [ [ "2014" ] ] }, "page" : "1165-1178", "publisher" : "Elsevier Inc.", "title" : "Hippocampal Activity Patterns Carry Information about Objects in Temporal Context", "type" : "article-journal", "volume" : "81" }, "uris" : [ "http://www.mendeley.com/documents/?uuid=d458c507-891b-4546-af13-b70919063b21" ] } ], "mendeley" : { "formattedCitation" : "(L.-T. Hsieh et al., 2014)", "plainTextFormattedCitation" : "(L.-T. Hsieh et al., 2014)", "previouslyFormattedCitation" : "(L.-T. Hsieh et al., 2014)" }, "properties" : {  }, "schema" : "https://github.com/citation-style-language/schema/raw/master/csl-citation.json" }</w:instrText>
      </w:r>
      <w:r w:rsidR="00184327">
        <w:fldChar w:fldCharType="separate"/>
      </w:r>
      <w:r w:rsidR="00184327" w:rsidRPr="00184327">
        <w:rPr>
          <w:noProof/>
        </w:rPr>
        <w:t>(L.-T. Hsieh et al., 2014)</w:t>
      </w:r>
      <w:r w:rsidR="00184327">
        <w:fldChar w:fldCharType="end"/>
      </w:r>
      <w:r w:rsidR="00184327">
        <w:t xml:space="preserve">. It is possible a similar optimization (or simplification) of environment interaction is at play in this task such that participants use the inherent structure of the simulation (including the temporal contexts) to create an organized representation of spatiotemporal information. We know that temporal context can be a critical organizational element in sequence memory </w:t>
      </w:r>
      <w:r w:rsidR="00184327">
        <w:fldChar w:fldCharType="begin" w:fldLock="1"/>
      </w:r>
      <w:r w:rsidR="00184327">
        <w:instrText>ADDIN CSL_CITATION { "citationItems" : [ { "id" : "ITEM-1",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"ITEM-1", "issue" : "3", "issued" : { "date-parts" : [ [ "2002" ] ] }, "page" : "269-299", "title" : "A Distributed Representation of Temporal Context", "type" : "article-journal", "volume" : "46" }, "uris" : [ "http://www.mendeley.com/documents/?uuid=5f36a4bf-3358-4293-b62d-3132ab3e0d75" ] }, { "id" : "ITEM-2",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"ITEM-2", "issue" : "9", "issued" : { "date-parts" : [ [ "2005" ] ] }, "page" : "1150-1162", "title" : "Place from time: Reconstructing position from a distributed representation of temporal context", "type" : "article-journal", "volume" : "18" }, "uris" : [ "http://www.mendeley.com/documents/?uuid=4b11a121-b7e6-4af5-b944-c1ab0b60afa4" ] }, { "id" : "ITEM-3", "itemData" : { "DOI" : "10.1016/j.tics.2012.12.007", "ISBN" : "1879-307X (Electronic)\\r1364-6613 (Linking)", "ISSN" : "13646613", "PMID" : "23318095", "abstract" : "Considerable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 ?? 2012 Elsevier Ltd.", "author" : [ { "dropping-particle" : "", "family" : "Eichenbaum", "given" : "Howard", "non-dropping-particle" : "", "parse-names" : false, "suffix" : "" } ], "container-title" : "Trends in Cognitive Sciences", "id" : "ITEM-3", "issue" : "2", "issued" : { "date-parts" : [ [ "2013" ] ] }, "page" : "88", "publisher" : "Elsevier Ltd", "title" : "Memory on time", "type" : "article-journal", "volume" : "17" }, "uris" : [ "http://www.mendeley.com/documents/?uuid=98dbf1b5-b931-4284-a8a3-5ff21b8ddf57"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Eichenbaum, 2013; Howard et al., 2005; Howard &amp; Kahana, 2002; Howard &amp; Natu, 2005)", "plainTextFormattedCitation" : "(Howard Eichenbaum, 2013; Howard et al., 2005; Howard &amp; Kahana, 2002; Howard &amp; Natu, 2005)", "previouslyFormattedCitation" : "(Howard Eichenbaum, 2013; Howard et al., 2005; Howard &amp; Kahana, 2002; Howard &amp; Natu, 2005)" }, "properties" : {  }, "schema" : "https://github.com/citation-style-language/schema/raw/master/csl-citation.json" }</w:instrText>
      </w:r>
      <w:r w:rsidR="00184327">
        <w:fldChar w:fldCharType="separate"/>
      </w:r>
      <w:r w:rsidR="00184327" w:rsidRPr="00184327">
        <w:rPr>
          <w:noProof/>
        </w:rPr>
        <w:t>(Howard Eichenbaum, 2013; Howard et al., 2005; Howard &amp; Kahana, 2002; Howard &amp; Natu, 2005)</w:t>
      </w:r>
      <w:r w:rsidR="00184327">
        <w:fldChar w:fldCharType="end"/>
      </w:r>
      <w:r w:rsidR="00184327">
        <w:t xml:space="preserve"> and is also dependent upon the hippocampus </w:t>
      </w:r>
      <w:r w:rsidR="00234F67">
        <w:fldChar w:fldCharType="begin" w:fldLock="1"/>
      </w:r>
      <w:r w:rsidR="00234F67">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"id" : "ITEM-2", "itemData" : { "DOI" : "10.1016/j.nlm.2016.07.011", "ISBN" : "1095-9564 (Electronic)\\r1074-7427 (Linking)", "ISSN" : "10959564", "PMID" : "27422018", "abstract" : "Remembering the order in which events occur is a fundamental component of episodic memory. However, the neural mechanisms supporting serial recall remain unclear. Behaviorally, serial recall is greater for information encountered within the same event compared to across event boundaries, raising the possibility that contextual stability may modulate the cognitive and neural processes supporting serial encoding. In the present study, we used fMRI during the encoding of consecutive face and object stimuli to elucidate the neural encoding signatures supporting subsequent serial recall behavior both within and across events. We found that univariate BOLD activation in both the middle hippocampus and left ventrolateral prefrontal cortex (PFC) was associated with subsequent serial recall of items that occur across event boundaries. By contrast, successful serial encoding within events was associated with increased functional connectivity between the hippocampus and ventromedial PFC, but not with univariate activation in these or other regions. These findings build on evidence implicating hippocampal and PFC processes in encoding temporal aspects of memory. They further suggest that these encoding processes are influenced by whether binding occurs within a stable context or bridges two adjacent but distinct events.", "author" : [ { "dropping-particle" : "", "family" : "DuBrow", "given" : "Sarah", "non-dropping-particle" : "", "parse-names" : false, "suffix" : "" }, { "dropping-particle" : "", "family" : "Davachi", "given" : "Lila", "non-dropping-particle" : "", "parse-names" : false, "suffix" : "" } ], "container-title" : "Neurobiology of Learning and Memory", "id" : "ITEM-2", "issued" : { "date-parts" : [ [ "2016" ] ] }, "page" : "107-114", "publisher" : "Elsevier Inc.", "title" : "Temporal binding within and across events", "type" : "article-journal", "volume" : "134" }, "uris" : [ "http://www.mendeley.com/documents/?uuid=9c7ff215-20a7-4b1f-b75a-204102d5b2eb" ] } ], "mendeley" : { "formattedCitation" : "(Davachi &amp; DuBrow, 2015; DuBrow &amp; Davachi, 2016)", "plainTextFormattedCitation" : "(Davachi &amp; DuBrow, 2015; DuBrow &amp; Davachi, 2016)", "previouslyFormattedCitation" : "(Davachi &amp; DuBrow, 2015; DuBrow &amp; Davachi, 2016)" }, "properties" : {  }, "schema" : "https://github.com/citation-style-language/schema/raw/master/csl-citation.json" }</w:instrText>
      </w:r>
      <w:r w:rsidR="00234F67">
        <w:fldChar w:fldCharType="separate"/>
      </w:r>
      <w:r w:rsidR="00234F67" w:rsidRPr="00234F67">
        <w:rPr>
          <w:noProof/>
        </w:rPr>
        <w:t>(Davachi &amp; DuBrow, 2015; DuBrow &amp; Davachi, 2016)</w:t>
      </w:r>
      <w:r w:rsidR="00234F67">
        <w:fldChar w:fldCharType="end"/>
      </w:r>
      <w:r w:rsidR="00184327">
        <w:t xml:space="preserve">, therefore it is especially interesting that changes in contiguity relate to both the relational and contextual memory measures in this task. Although only a quarter of the participants ultimately explore in precisely the forward order, many more participants ended up in highly contiguous states, while a non-negligible proportion of the population never deviated from a pseudo-random order. This individual variability in the use of task-specific temporal structure is a potentially interesting target for future investigation. </w:t>
      </w:r>
      <w:r w:rsidR="006A51C9">
        <w:t xml:space="preserve"> </w:t>
      </w:r>
    </w:p>
    <w:p w14:paraId="75E8C1C9" w14:textId="77777777" w:rsidR="001278F0" w:rsidRDefault="001278F0" w:rsidP="00AA15F8">
      <w:pPr>
        <w:spacing w:line="360" w:lineRule="auto"/>
      </w:pPr>
      <w:r>
        <w:lastRenderedPageBreak/>
        <w:t xml:space="preserve">It is interesting to note that, although previous paragraphs discussed the complexity of interpreting individual trial or direct relationships between study and test variables, many of the relationships discussed in prior paragraphs </w:t>
      </w:r>
      <w:r w:rsidR="00A31B4A">
        <w:t xml:space="preserve">show </w:t>
      </w:r>
      <w:r>
        <w:t xml:space="preserve">significant </w:t>
      </w:r>
      <w:r w:rsidR="00A31B4A">
        <w:t xml:space="preserve">direct correlations for </w:t>
      </w:r>
      <w:r>
        <w:t xml:space="preserve">the fourth trial of this experiment. This may reflect the fact that for many of these measures, once sufficient opportunities have been provided to participants to learn the reconstruction, the individual variability reaches a point where the direct effects can be disentangled. That is, some individuals </w:t>
      </w:r>
      <w:r w:rsidR="00A31B4A">
        <w:t xml:space="preserve">may </w:t>
      </w:r>
      <w:r>
        <w:t xml:space="preserve">not </w:t>
      </w:r>
      <w:r w:rsidR="00A31B4A">
        <w:t xml:space="preserve">have been </w:t>
      </w:r>
      <w:r>
        <w:t xml:space="preserve">as successful in learning the reconstruction by the final trial, and know it is their last opportunity to attempt an accurate reconstruction, their final trial navigation represents a last-ditch attempt to assimilate the required information. While participants who learned the environment very successfully by the fourth trial need no such additional sampling and navigation attempts. If this were true, it would be expected that these effects might go away had more trials been given and the lower performers had a chance to catch up the higher performers. </w:t>
      </w:r>
      <w:r w:rsidR="006A51C9">
        <w:t>Of course, this is just one of a myriad of possible explanations, and future examinations of learning in similar paradigms will be necessary in order to determine the reason for these effects on the fourth trial.</w:t>
      </w:r>
    </w:p>
    <w:p w14:paraId="7D5F1FD2" w14:textId="77777777" w:rsidR="00617D09" w:rsidRDefault="00F1408E" w:rsidP="00AA15F8">
      <w:pPr>
        <w:spacing w:line="360" w:lineRule="auto"/>
      </w:pPr>
      <w:r>
        <w:t>Unfortunately, c</w:t>
      </w:r>
      <w:r w:rsidR="00617D09">
        <w:t xml:space="preserve">oarse navigation metrics such as those in </w:t>
      </w:r>
      <w:r w:rsidR="00617D09" w:rsidRPr="00F1408E">
        <w:rPr>
          <w:b/>
        </w:rPr>
        <w:t xml:space="preserve">Table </w:t>
      </w:r>
      <w:r w:rsidR="00F76AD2">
        <w:rPr>
          <w:b/>
        </w:rPr>
        <w:t>4.</w:t>
      </w:r>
      <w:r w:rsidR="00617D09" w:rsidRPr="00F1408E">
        <w:rPr>
          <w:b/>
        </w:rPr>
        <w:t>1</w:t>
      </w:r>
      <w:r w:rsidR="00617D09">
        <w:t xml:space="preserve"> miss an enormous amou</w:t>
      </w:r>
      <w:r w:rsidR="00A31B4A">
        <w:t>nt of the fidelity in this task;</w:t>
      </w:r>
      <w:r w:rsidR="00617D09">
        <w:t xml:space="preserve"> however, much of the moment-to-moment decision making in this task is currently beyond the reach of our ability to make inferences. Even in the simplest cases (such as the order of study of events), the inference of the intention of the participant becomes a critical one. This work, however, will likely inform future studies and highlight two primary strategies for future investigation: First, careful task design can strengthen the power of the analyses by restricting some possible strategies and intentions. For instance, restricting the spatial axis to 1D might help us determine if the differences in spatial and temporal memory are due to the spatial domain containing more information or due to the additional manipulations in the temporal domain. Secondly, as artificial intelligence via Deep Learning continues to advance, we are presented with the unique opportunity to use these systems as points of comparison to real neural systems. Deep Learning systems (such as Asynchronous Advantage Actor-Critic, A3C models; </w:t>
      </w:r>
      <w:r w:rsidR="00617D09">
        <w:fldChar w:fldCharType="begin" w:fldLock="1"/>
      </w:r>
      <w:r w:rsidR="004C7410">
        <w:instrText>ADDIN CSL_CITATION { "citationItems" : [ { "id" : "ITEM-1", "itemData" : { "URL" : "https://medium.com/emergent-future/simple-reinforcement-learning-with-tensorflow-part-8-asynchronous-actor-critic-agents-a3c-c88f72a5e9f2", "author" : [ { "dropping-particle" : "", "family" : "Juliani", "given" : "Arthur", "non-dropping-particle" : "", "parse-names" : false, "suffix" : "" } ], "container-title" : "Medium", "id" : "ITEM-1", "issued" : { "date-parts" : [ [ "2016" ] ] }, "title" : "Simple Reinforcement Learning with Tensorflow Part 8: Asynchronous Actor-Critic Agents (A3C)", "type" : "webpage" }, "uris" : [ "http://www.mendeley.com/documents/?uuid=a1706c4f-29a4-4706-80c8-c6e1b6531485" ] }, { "id" : "ITEM-2",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"Kumaran", "given" : "Dharshan", "non-dropping-particle" : "", "parse-names" : false, "suffix" : "" }, { "dropping-particle" : "", "family" : "Hadsell", "given" : "Raia", "non-dropping-particle" : "", "parse-names" : false, "suffix" : "" } ], "id" : "ITEM-2", "issued" : { "date-parts" : [ [ "2016", "11", "11" ] ] }, "title" : "Learning to Navigate in Complex Environments", "type" : "article-journal" }, "uris" : [ "http://www.mendeley.com/documents/?uuid=bacbeb1d-7ba3-47f2-ba66-e339337089ee" ] } ], "mendeley" : { "formattedCitation" : "(Juliani, 2016; Mirowski et al., 2016)", "manualFormatting" : "Juliani, 2016; Mirowski et al., 2017)", "plainTextFormattedCitation" : "(Juliani, 2016; Mirowski et al., 2016)", "previouslyFormattedCitation" : "(Juliani, 2016; Mirowski et al., 2016)" }, "properties" : {  }, "schema" : "https://github.com/citation-style-language/schema/raw/master/csl-citation.json" }</w:instrText>
      </w:r>
      <w:r w:rsidR="00617D09">
        <w:fldChar w:fldCharType="separate"/>
      </w:r>
      <w:r w:rsidR="00617D09">
        <w:rPr>
          <w:noProof/>
        </w:rPr>
        <w:t>Juliani, 2016; Mirowski et al., 2017)</w:t>
      </w:r>
      <w:r w:rsidR="00617D09">
        <w:fldChar w:fldCharType="end"/>
      </w:r>
      <w:r w:rsidR="00617D09">
        <w:t xml:space="preserve"> can now perform astounding navigation tasks such as solving mazes using only visual input, motor output, and a simple reward signal (i.e. with no special knowledge of the environment or system beyond some sense of “good” and “bad” results of behavior). These systems may be modelled after biological systems, but they operate in very distinct ways. Nonetheless, they are now capable of performing ma</w:t>
      </w:r>
      <w:r>
        <w:t>n</w:t>
      </w:r>
      <w:r w:rsidR="00617D09">
        <w:t xml:space="preserve">y of the same complex navigation tasks that simple organisms can, and moreover, we can manipulate them in any way imaginable (and as often as we would like). This provides a fantastic test platform for theoretical approaches to navigation </w:t>
      </w:r>
      <w:r w:rsidR="00617D09">
        <w:lastRenderedPageBreak/>
        <w:t xml:space="preserve">analysis which should not be ignored by cognitive science. Collaborations with deep learning researchers and cognitive scientists do exist (viz., </w:t>
      </w:r>
      <w:r w:rsidR="00617D09">
        <w:fldChar w:fldCharType="begin" w:fldLock="1"/>
      </w:r>
      <w:r w:rsidR="002B7776">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"mendeley" : { "formattedCitation" : "(Kumaran et al., 2016)", "manualFormatting" : "Kumaran, Hassabis, &amp; McClelland, 2016", "plainTextFormattedCitation" : "(Kumaran et al., 2016)", "previouslyFormattedCitation" : "(Kumaran et al., 2016)" }, "properties" : {  }, "schema" : "https://github.com/citation-style-language/schema/raw/master/csl-citation.json" }</w:instrText>
      </w:r>
      <w:r w:rsidR="00617D09">
        <w:fldChar w:fldCharType="separate"/>
      </w:r>
      <w:r w:rsidR="00617D09">
        <w:rPr>
          <w:noProof/>
        </w:rPr>
        <w:t>Kumaran, Hassabis, &amp; McClelland, 2016</w:t>
      </w:r>
      <w:r w:rsidR="00617D09">
        <w:fldChar w:fldCharType="end"/>
      </w:r>
      <w:r w:rsidR="00617D09">
        <w:t>), but they are not nearly as common as one would hope given the power of these systems to make and test predictions about information processing and behavior.</w:t>
      </w:r>
    </w:p>
    <w:p w14:paraId="4554B965" w14:textId="77777777" w:rsidR="005F622C" w:rsidRDefault="005041D4" w:rsidP="00AA15F8">
      <w:pPr>
        <w:spacing w:line="360" w:lineRule="auto"/>
      </w:pPr>
      <w:r>
        <w:t xml:space="preserve">In summary, </w:t>
      </w:r>
      <w:r w:rsidR="00CC0BD9">
        <w:t>we</w:t>
      </w:r>
      <w:r>
        <w:t xml:space="preserve"> believe this task and the associated methods </w:t>
      </w:r>
      <w:r w:rsidR="00D065EB">
        <w:t xml:space="preserve">shed light on the complex interactions of navigation and </w:t>
      </w:r>
      <w:r>
        <w:t>memory organization</w:t>
      </w:r>
      <w:r w:rsidR="00D065EB">
        <w:t xml:space="preserve"> in multiple domains and in the presences of contextual information</w:t>
      </w:r>
      <w:r>
        <w:t xml:space="preserve">. </w:t>
      </w:r>
      <w:r w:rsidR="00D065EB">
        <w:t>Individual improvements in spatial and temporal navigation relate to improvements in memory in those domains separably, suggesting that spatial and temporal representations may in some way be separable in this task</w:t>
      </w:r>
      <w:r w:rsidR="006A51C9">
        <w:t>, at least at the coarsest level of test analysis</w:t>
      </w:r>
      <w:r w:rsidR="00D065EB">
        <w:t>; relational memory improvements</w:t>
      </w:r>
      <w:r w:rsidR="006A51C9">
        <w:t>, however,</w:t>
      </w:r>
      <w:r w:rsidR="00D065EB">
        <w:t xml:space="preserve"> are uniquely tied to changes in navigation complexity and systematicity, suggesting a critical and complex interplay between in-the-moment, memory-guided decision making and subsequent relational memory efficacy; context boundaries may act as more of a discriminatory feature (at least in this task) than one used to strengthen within-context relational memory organization accuracy; and a preference towards exploring an otherwise temporally-flexible environment in the implied, forward order with increasing contiguity may be a critical strategy in improving temporal, relational, and contextual memory organization.</w:t>
      </w:r>
    </w:p>
    <w:p w14:paraId="5E592624" w14:textId="77777777" w:rsidR="005F622C" w:rsidRDefault="005F622C">
      <w:r>
        <w:br w:type="page"/>
      </w:r>
    </w:p>
    <w:p w14:paraId="1D1913BD" w14:textId="77777777" w:rsidR="00F779C4" w:rsidRDefault="007353F3" w:rsidP="00FA74FB">
      <w:pPr>
        <w:pStyle w:val="Heading1"/>
      </w:pPr>
      <w:bookmarkStart w:id="39" w:name="_Toc505879094"/>
      <w:r>
        <w:lastRenderedPageBreak/>
        <w:t xml:space="preserve">Chapter 5: </w:t>
      </w:r>
      <w:r w:rsidR="00F779C4">
        <w:t xml:space="preserve">General </w:t>
      </w:r>
      <w:r w:rsidR="00FA74FB">
        <w:t>Discussion</w:t>
      </w:r>
      <w:bookmarkEnd w:id="39"/>
    </w:p>
    <w:p w14:paraId="6616F946" w14:textId="77777777" w:rsidR="00F779C4" w:rsidRDefault="007353F3" w:rsidP="00F779C4">
      <w:pPr>
        <w:pStyle w:val="Heading2"/>
      </w:pPr>
      <w:bookmarkStart w:id="40" w:name="_Toc505879095"/>
      <w:r>
        <w:t xml:space="preserve">5.1 </w:t>
      </w:r>
      <w:r w:rsidR="00F779C4">
        <w:t>Summary of Results</w:t>
      </w:r>
      <w:bookmarkEnd w:id="40"/>
    </w:p>
    <w:p w14:paraId="1A65D470" w14:textId="77777777" w:rsidR="00566C24" w:rsidRDefault="00566C24" w:rsidP="00AA15F8">
      <w:pPr>
        <w:spacing w:line="360" w:lineRule="auto"/>
      </w:pPr>
      <w:commentRangeStart w:id="41"/>
      <w:r>
        <w:t xml:space="preserve">The previous </w:t>
      </w:r>
      <w:commentRangeEnd w:id="41"/>
      <w:r w:rsidR="00595E76">
        <w:rPr>
          <w:rStyle w:val="CommentReference"/>
        </w:rPr>
        <w:commentReference w:id="41"/>
      </w:r>
      <w:r>
        <w:t xml:space="preserve">three chapters have shown a variety of data from both hippocampal damaged individuals as well as healthy adults which together establish a methodological framework which can be used to analyze and understand behavior in reconstruction tasks in any domain. Critically, certain error metrics associated with the ability to retain arbitrary relational information </w:t>
      </w:r>
      <w:del w:id="42" w:author="Hillary Schwarb" w:date="2018-03-07T12:44:00Z">
        <w:r w:rsidDel="00595E76">
          <w:delText xml:space="preserve">are </w:delText>
        </w:r>
      </w:del>
      <w:ins w:id="43" w:author="Hillary Schwarb" w:date="2018-03-07T12:44:00Z">
        <w:r w:rsidR="00595E76">
          <w:t xml:space="preserve">were </w:t>
        </w:r>
      </w:ins>
      <w:r>
        <w:t xml:space="preserve">identified as being related to hippocampal function via observing differences in these metrics between hippocampal damaged patients and controls. </w:t>
      </w:r>
      <w:r w:rsidR="001E2D82">
        <w:t>T</w:t>
      </w:r>
      <w:r>
        <w:t xml:space="preserve">hese same errors </w:t>
      </w:r>
      <w:del w:id="44" w:author="Hillary Schwarb" w:date="2018-03-07T12:44:00Z">
        <w:r w:rsidR="001E2D82" w:rsidDel="00595E76">
          <w:delText xml:space="preserve">are </w:delText>
        </w:r>
      </w:del>
      <w:ins w:id="45" w:author="Hillary Schwarb" w:date="2018-03-07T12:44:00Z">
        <w:r w:rsidR="00595E76">
          <w:t xml:space="preserve">were </w:t>
        </w:r>
      </w:ins>
      <w:r w:rsidR="001E2D82">
        <w:t>then</w:t>
      </w:r>
      <w:r>
        <w:t xml:space="preserve"> evaluated in healthy individuals in other domains to determine if two, omnipresent domains, i.e. space and time, have any differences in the relative commonality of these errors. In order to study space and time simultaneously, however, one additional manipulation </w:t>
      </w:r>
      <w:del w:id="46" w:author="Hillary Schwarb" w:date="2018-03-07T12:45:00Z">
        <w:r w:rsidR="001E2D82" w:rsidDel="00595E76">
          <w:delText>is</w:delText>
        </w:r>
        <w:r w:rsidDel="00595E76">
          <w:delText xml:space="preserve"> </w:delText>
        </w:r>
      </w:del>
      <w:ins w:id="47" w:author="Hillary Schwarb" w:date="2018-03-07T12:45:00Z">
        <w:r w:rsidR="00595E76">
          <w:t xml:space="preserve">was </w:t>
        </w:r>
      </w:ins>
      <w:r>
        <w:t>required to allow sampling of spatial and temporal information to be on more equal footing. By allowing participants to “time travel”, a bias which would have been present on temporal information (namely the typical inability to control what temporal information to sample and when) is balanced to allow for a more direct comparison of spatial and temporal memory. Finally, because this manipulation provides a new axis upon which sampling can occur, this sampling behavior can also be studied in time independently of spatial sampling. Together, the results show</w:t>
      </w:r>
      <w:ins w:id="48" w:author="Hillary Schwarb" w:date="2018-03-07T12:49:00Z">
        <w:r w:rsidR="00595E76">
          <w:t>ed</w:t>
        </w:r>
      </w:ins>
      <w:r>
        <w:t xml:space="preserve"> that arbitrary relational information (whose representation relies on the hippocampus) critically underpins reconstruction performance in both domains, but relational information in time may be represented with different constraints than spatial information, causing </w:t>
      </w:r>
      <w:commentRangeStart w:id="49"/>
      <w:r>
        <w:t>unique biases in the ability to retain relational representations in each domain.</w:t>
      </w:r>
      <w:commentRangeEnd w:id="49"/>
      <w:r w:rsidR="00595E76">
        <w:rPr>
          <w:rStyle w:val="CommentReference"/>
        </w:rPr>
        <w:commentReference w:id="49"/>
      </w:r>
      <w:r>
        <w:t xml:space="preserve"> </w:t>
      </w:r>
      <w:r w:rsidR="00EE64EF">
        <w:t xml:space="preserve">Moreover, changes in the complexity and systematicity of </w:t>
      </w:r>
      <w:r w:rsidR="002E59E4">
        <w:t xml:space="preserve">navigation </w:t>
      </w:r>
      <w:del w:id="50" w:author="Hillary Schwarb" w:date="2018-03-07T12:51:00Z">
        <w:r w:rsidR="00EE64EF" w:rsidDel="00595E76">
          <w:delText xml:space="preserve">are </w:delText>
        </w:r>
      </w:del>
      <w:ins w:id="51" w:author="Hillary Schwarb" w:date="2018-03-07T12:51:00Z">
        <w:r w:rsidR="00595E76">
          <w:t xml:space="preserve">were </w:t>
        </w:r>
      </w:ins>
      <w:r w:rsidR="00EE64EF">
        <w:t xml:space="preserve">shown to relate to changes in temporal relational memory, suggesting that the ability to learn and adapt strategic choices in sampling an environment may be critical for forming meaningful relational memory representations. </w:t>
      </w:r>
      <w:r>
        <w:t xml:space="preserve">The presence of contextual information also </w:t>
      </w:r>
      <w:del w:id="52" w:author="Hillary Schwarb" w:date="2018-03-07T12:52:00Z">
        <w:r w:rsidDel="00595E76">
          <w:delText xml:space="preserve">biases </w:delText>
        </w:r>
      </w:del>
      <w:ins w:id="53" w:author="Hillary Schwarb" w:date="2018-03-07T12:52:00Z">
        <w:r w:rsidR="00595E76">
          <w:t xml:space="preserve">biased </w:t>
        </w:r>
      </w:ins>
      <w:r>
        <w:t xml:space="preserve">the representation such that both distance judgements errors and relational memory errors occur </w:t>
      </w:r>
      <w:commentRangeStart w:id="54"/>
      <w:r>
        <w:t xml:space="preserve">more often </w:t>
      </w:r>
      <w:commentRangeEnd w:id="54"/>
      <w:r w:rsidR="00595E76">
        <w:rPr>
          <w:rStyle w:val="CommentReference"/>
        </w:rPr>
        <w:commentReference w:id="54"/>
      </w:r>
      <w:r>
        <w:t xml:space="preserve">(with distance judgement errors occurring across contextual boundaries and relational memory errors occurring within them). Finally, the sampling </w:t>
      </w:r>
      <w:r w:rsidR="009933FD">
        <w:t xml:space="preserve">order of events in the </w:t>
      </w:r>
      <w:r>
        <w:t xml:space="preserve">temporal domain </w:t>
      </w:r>
      <w:del w:id="55" w:author="Hillary Schwarb" w:date="2018-03-07T12:53:00Z">
        <w:r w:rsidR="009933FD" w:rsidDel="00595E76">
          <w:delText xml:space="preserve">shows </w:delText>
        </w:r>
      </w:del>
      <w:ins w:id="56" w:author="Hillary Schwarb" w:date="2018-03-07T12:53:00Z">
        <w:r w:rsidR="00595E76">
          <w:t xml:space="preserve">showed </w:t>
        </w:r>
      </w:ins>
      <w:r w:rsidR="009933FD">
        <w:t>that changes in contiguity of interactions with events relate</w:t>
      </w:r>
      <w:ins w:id="57" w:author="Hillary Schwarb" w:date="2018-03-07T12:53:00Z">
        <w:r w:rsidR="00D97BE4">
          <w:t>d</w:t>
        </w:r>
      </w:ins>
      <w:r w:rsidR="009933FD">
        <w:t xml:space="preserve"> to changes in both relational and contextual memory such that more rapid increases in the contiguity of </w:t>
      </w:r>
      <w:r w:rsidR="002E59E4">
        <w:t xml:space="preserve">navigation </w:t>
      </w:r>
      <w:del w:id="58" w:author="Hillary Schwarb" w:date="2018-03-07T12:53:00Z">
        <w:r w:rsidR="009933FD" w:rsidDel="00D97BE4">
          <w:delText xml:space="preserve">are </w:delText>
        </w:r>
      </w:del>
      <w:ins w:id="59" w:author="Hillary Schwarb" w:date="2018-03-07T12:53:00Z">
        <w:r w:rsidR="00D97BE4">
          <w:t xml:space="preserve">were </w:t>
        </w:r>
      </w:ins>
      <w:r w:rsidR="009933FD">
        <w:t>related to more rapid reductions in relational and contextual memory errors, suggesting a critical role of structured sampling of information in the rapid learning of relational and contextual information.</w:t>
      </w:r>
    </w:p>
    <w:p w14:paraId="4F9396A4" w14:textId="77777777" w:rsidR="00566C24" w:rsidRDefault="00566C24" w:rsidP="00AA15F8">
      <w:pPr>
        <w:spacing w:line="360" w:lineRule="auto"/>
      </w:pPr>
      <w:r>
        <w:t xml:space="preserve">In the </w:t>
      </w:r>
      <w:r w:rsidR="00941DA3">
        <w:t>second</w:t>
      </w:r>
      <w:r>
        <w:t xml:space="preserve"> chapter, a framework for the analysis of reconstruction errors </w:t>
      </w:r>
      <w:ins w:id="60" w:author="Hillary Schwarb" w:date="2018-03-07T12:54:00Z">
        <w:r w:rsidR="00D97BE4">
          <w:t xml:space="preserve">was introduced </w:t>
        </w:r>
      </w:ins>
      <w:r>
        <w:t xml:space="preserve">which </w:t>
      </w:r>
      <w:del w:id="61" w:author="Hillary Schwarb" w:date="2018-03-07T12:54:00Z">
        <w:r w:rsidDel="00D97BE4">
          <w:delText xml:space="preserve">attempts </w:delText>
        </w:r>
      </w:del>
      <w:ins w:id="62" w:author="Hillary Schwarb" w:date="2018-03-07T12:54:00Z">
        <w:r w:rsidR="00D97BE4">
          <w:t xml:space="preserve">attempted </w:t>
        </w:r>
      </w:ins>
      <w:r>
        <w:t xml:space="preserve">to assess many of the same informational metrics of previous work </w:t>
      </w:r>
      <w:r>
        <w:fldChar w:fldCharType="begin" w:fldLock="1"/>
      </w:r>
      <w:r w:rsidR="007C3648">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00625AB3" w:rsidRPr="00625AB3">
        <w:rPr>
          <w:noProof/>
        </w:rPr>
        <w:t xml:space="preserve">(Jeneson et al., 2010; </w:t>
      </w:r>
      <w:r w:rsidR="00625AB3" w:rsidRPr="00625AB3">
        <w:rPr>
          <w:noProof/>
        </w:rPr>
        <w:lastRenderedPageBreak/>
        <w:t>Watson et al., 2013)</w:t>
      </w:r>
      <w:r>
        <w:fldChar w:fldCharType="end"/>
      </w:r>
      <w:r>
        <w:t xml:space="preserve"> but from a first-principled approach with minimal assumptions</w:t>
      </w:r>
      <w:del w:id="63" w:author="Hillary Schwarb" w:date="2018-03-07T12:55:00Z">
        <w:r w:rsidDel="00D97BE4">
          <w:delText xml:space="preserve"> </w:delText>
        </w:r>
        <w:r w:rsidR="00543341" w:rsidDel="00D97BE4">
          <w:delText xml:space="preserve">is </w:delText>
        </w:r>
        <w:r w:rsidDel="00D97BE4">
          <w:delText>introduced</w:delText>
        </w:r>
      </w:del>
      <w:r>
        <w:t xml:space="preserve">. </w:t>
      </w:r>
      <w:commentRangeStart w:id="64"/>
      <w:r>
        <w:t xml:space="preserve">Within </w:t>
      </w:r>
      <w:commentRangeEnd w:id="64"/>
      <w:r w:rsidR="00D97BE4">
        <w:rPr>
          <w:rStyle w:val="CommentReference"/>
        </w:rPr>
        <w:commentReference w:id="64"/>
      </w:r>
      <w:r>
        <w:t xml:space="preserve">this framework, misplacement, i.e. the sum of the Euclidean error in space in reconstruction, is treated as a coarse but fundamental measure of error. Misplacement, under this assumption, can then be broken into different error metrics in accordance with aspects of information which were not present in the reconstruction. Most importantly, identity information (i.e. the information which allows items to be distinguished from one another) is removed from the reconstruction during the first step of analysis to determine aspects of the spatial relationships between items and environment which are impaired. This includes evaluating the overall amount of translation, scaling, and rotation shared by items as well as the remaining local misplacement and accuracy for each item’s location information. Once these spatial errors are determined, the identity-related errors can be reinstated within this informational framework to determine if item identity is being misrepresented in a systematic way. The finding in this chapter </w:t>
      </w:r>
      <w:del w:id="65" w:author="Hillary Schwarb" w:date="2018-03-07T13:01:00Z">
        <w:r w:rsidDel="00D97BE4">
          <w:delText xml:space="preserve">shows </w:delText>
        </w:r>
      </w:del>
      <w:ins w:id="66" w:author="Hillary Schwarb" w:date="2018-03-07T13:01:00Z">
        <w:r w:rsidR="00D97BE4">
          <w:t xml:space="preserve">showed </w:t>
        </w:r>
      </w:ins>
      <w:r>
        <w:t xml:space="preserve">that hippocampal damage impairs the ability to bind arbitrary identity information to locations, but it does not impair the ability to remember the locations themselves. Moreover, this impairment in identity information is fundamental, in that there is no evidence that it is due to compound identity errors in which multiple identities are systematically swapped/cycled amongst different positions. Although swaps and cycles </w:t>
      </w:r>
      <w:del w:id="67" w:author="Hillary Schwarb" w:date="2018-03-07T13:03:00Z">
        <w:r w:rsidDel="00D97BE4">
          <w:delText xml:space="preserve">are </w:delText>
        </w:r>
      </w:del>
      <w:ins w:id="68" w:author="Hillary Schwarb" w:date="2018-03-07T13:03:00Z">
        <w:r w:rsidR="00D97BE4">
          <w:t xml:space="preserve">were </w:t>
        </w:r>
      </w:ins>
      <w:r>
        <w:t xml:space="preserve">evaluated in this work and do uniquely occur at low item set sizes in hippocampal damaged patients, once both patients and comparison participants </w:t>
      </w:r>
      <w:del w:id="69" w:author="Hillary Schwarb" w:date="2018-03-07T13:03:00Z">
        <w:r w:rsidDel="00404A47">
          <w:delText xml:space="preserve">begin </w:delText>
        </w:r>
      </w:del>
      <w:ins w:id="70" w:author="Hillary Schwarb" w:date="2018-03-07T13:03:00Z">
        <w:r w:rsidR="00404A47">
          <w:t xml:space="preserve">began </w:t>
        </w:r>
      </w:ins>
      <w:r>
        <w:t xml:space="preserve">making the prerequisite error (i.e. any identity-location misassignment), there </w:t>
      </w:r>
      <w:del w:id="71" w:author="Hillary Schwarb" w:date="2018-03-07T13:04:00Z">
        <w:r w:rsidDel="00404A47">
          <w:delText xml:space="preserve">is </w:delText>
        </w:r>
      </w:del>
      <w:ins w:id="72" w:author="Hillary Schwarb" w:date="2018-03-07T13:04:00Z">
        <w:r w:rsidR="00404A47">
          <w:t xml:space="preserve">was </w:t>
        </w:r>
      </w:ins>
      <w:r>
        <w:t xml:space="preserve">no difference in the number of compound errors between groups. This finding is distinct from previous work on spatial reconstruction which showed significant differences in swapping at all set sizes (though most significantly at low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5F0DD8">
        <w:rPr>
          <w:noProof/>
        </w:rPr>
        <w:t>Watson, Voss, Warren, Tranel, &amp; Cohen, 2013</w:t>
      </w:r>
      <w:r>
        <w:fldChar w:fldCharType="end"/>
      </w:r>
      <w:r>
        <w:t xml:space="preserve">). The reason for this difference is in the increased sensitivity and specificity of the methods presented in this </w:t>
      </w:r>
      <w:r w:rsidR="00941DA3">
        <w:t>second</w:t>
      </w:r>
      <w:r>
        <w:t xml:space="preserve"> chapter over those previous methods. </w:t>
      </w:r>
    </w:p>
    <w:p w14:paraId="6C06F621" w14:textId="77777777" w:rsidR="00566C24" w:rsidRDefault="00566C24" w:rsidP="00AA15F8">
      <w:pPr>
        <w:spacing w:line="360" w:lineRule="auto"/>
      </w:pPr>
      <w:r>
        <w:t xml:space="preserve">In the </w:t>
      </w:r>
      <w:r w:rsidR="00941DA3">
        <w:t>third</w:t>
      </w:r>
      <w:r>
        <w:t xml:space="preserve"> chapter, the methodology established in the </w:t>
      </w:r>
      <w:r w:rsidR="00941DA3">
        <w:t>second</w:t>
      </w:r>
      <w:r>
        <w:t xml:space="preserve"> chapter </w:t>
      </w:r>
      <w:del w:id="73" w:author="Hillary Schwarb" w:date="2018-03-07T13:06:00Z">
        <w:r w:rsidDel="00404A47">
          <w:delText xml:space="preserve">is </w:delText>
        </w:r>
      </w:del>
      <w:ins w:id="74" w:author="Hillary Schwarb" w:date="2018-03-07T13:06:00Z">
        <w:r w:rsidR="00404A47">
          <w:t xml:space="preserve">was </w:t>
        </w:r>
      </w:ins>
      <w:r>
        <w:t xml:space="preserve">applied to a more complex task in which both space and time </w:t>
      </w:r>
      <w:del w:id="75" w:author="Hillary Schwarb" w:date="2018-03-07T13:06:00Z">
        <w:r w:rsidDel="00404A47">
          <w:delText xml:space="preserve">are </w:delText>
        </w:r>
      </w:del>
      <w:ins w:id="76" w:author="Hillary Schwarb" w:date="2018-03-07T13:06:00Z">
        <w:r w:rsidR="00404A47">
          <w:t xml:space="preserve">were </w:t>
        </w:r>
      </w:ins>
      <w:r>
        <w:t xml:space="preserve">explorable domains, simultaneously; </w:t>
      </w:r>
      <w:commentRangeStart w:id="77"/>
      <w:r>
        <w:t xml:space="preserve">this task is known as a Spatiotemporal Reconstruction Task, or, if the path of the participant through the environment is of interest, a Spatiotemporal Navigation Task. </w:t>
      </w:r>
      <w:commentRangeEnd w:id="77"/>
      <w:r w:rsidR="00404A47">
        <w:rPr>
          <w:rStyle w:val="CommentReference"/>
        </w:rPr>
        <w:commentReference w:id="77"/>
      </w:r>
      <w:r>
        <w:t xml:space="preserve">In this task, participants were asked to reconstruct events in space and time while being allowed to simultaneously explore both domains. Although space was explored via translation, as usual, time was also allowed to be explored translationally via a “time travel” button which allowed the reversal of the direction of the flow of time. Participants performed this task on the same timeline of events, 4 times, and their performance on spatial, temporal, and item identity information improved across all trials. The identity-location misassignment metric introduced in the </w:t>
      </w:r>
      <w:r w:rsidR="00941DA3">
        <w:t>second</w:t>
      </w:r>
      <w:r>
        <w:t xml:space="preserve"> chapter was used to assess difference between spatial and temporal relational memory across </w:t>
      </w:r>
      <w:r>
        <w:lastRenderedPageBreak/>
        <w:t xml:space="preserve">trials and found that significantly more temporal misassignments (i.e. events placed at the moment in time of another event) were committed that spatial misassignments. Additionally, the task contained 4 distinct temporal contexts (denoted by a change in the background color of the environment every 15 seconds) which could be used to help organize memory for temporal location information. A Context Boundary Effect </w:t>
      </w:r>
      <w:r>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5F0DD8">
        <w:rPr>
          <w:noProof/>
        </w:rPr>
        <w:t>(DuBrow &amp; Davachi, 2013)</w:t>
      </w:r>
      <w:r>
        <w:fldChar w:fldCharType="end"/>
      </w:r>
      <w:r>
        <w:t xml:space="preserve"> was observed which showed a bias created by the contextual information such that items within the same temporal context were placed closer together than items which were in adjacent temporal contexts despite being equidistant. This effect did not diminish across trials, suggesting it reflects an underlying organizational principle for the temporal information. Moreover, this contextual information biased the misassignment information such that events were far more likely to be misassigned to another temporal location of an event with which it shared a context than would be expected by chance. Together, this evidence shows the critical interplay of contextual and relational information in the temporal domain and hints at differences in the ability to form relations in the temporal domain when compared to the spatial domain. Additionally, it shows that the influence of contextual information is likely not due to an error per se, but it reflects an organizational principle guiding memory</w:t>
      </w:r>
      <w:commentRangeStart w:id="78"/>
      <w:r>
        <w:t>.</w:t>
      </w:r>
      <w:commentRangeEnd w:id="78"/>
      <w:r w:rsidR="00404A47">
        <w:rPr>
          <w:rStyle w:val="CommentReference"/>
        </w:rPr>
        <w:commentReference w:id="78"/>
      </w:r>
    </w:p>
    <w:p w14:paraId="621D470C" w14:textId="77777777" w:rsidR="00566C24" w:rsidRDefault="00566C24" w:rsidP="00AA15F8">
      <w:pPr>
        <w:spacing w:line="360" w:lineRule="auto"/>
      </w:pPr>
      <w:r>
        <w:t xml:space="preserve">In the </w:t>
      </w:r>
      <w:r w:rsidR="00941DA3">
        <w:t>fourth</w:t>
      </w:r>
      <w:r>
        <w:t xml:space="preserve"> chapter, the Spatiotemporal Navigation task </w:t>
      </w:r>
      <w:ins w:id="79" w:author="Hillary Schwarb" w:date="2018-03-07T13:16:00Z">
        <w:r w:rsidR="00B138EA">
          <w:t xml:space="preserve">that was </w:t>
        </w:r>
      </w:ins>
      <w:r>
        <w:t xml:space="preserve">presented in chapter </w:t>
      </w:r>
      <w:r w:rsidR="00941DA3">
        <w:t>three</w:t>
      </w:r>
      <w:r>
        <w:t xml:space="preserve"> </w:t>
      </w:r>
      <w:del w:id="80" w:author="Hillary Schwarb" w:date="2018-03-07T13:16:00Z">
        <w:r w:rsidDel="00B138EA">
          <w:delText xml:space="preserve">is </w:delText>
        </w:r>
      </w:del>
      <w:ins w:id="81" w:author="Hillary Schwarb" w:date="2018-03-07T13:16:00Z">
        <w:r w:rsidR="00B138EA">
          <w:t xml:space="preserve">was </w:t>
        </w:r>
      </w:ins>
      <w:commentRangeStart w:id="82"/>
      <w:r>
        <w:t xml:space="preserve">examined </w:t>
      </w:r>
      <w:commentRangeEnd w:id="82"/>
      <w:r w:rsidR="00B138EA">
        <w:rPr>
          <w:rStyle w:val="CommentReference"/>
        </w:rPr>
        <w:commentReference w:id="82"/>
      </w:r>
      <w:r>
        <w:t xml:space="preserve">through the lens of navigation, rather than reconstruction, in order to determine the degree to which </w:t>
      </w:r>
      <w:r w:rsidR="00BF561B">
        <w:t xml:space="preserve">changes </w:t>
      </w:r>
      <w:r>
        <w:t xml:space="preserve">in </w:t>
      </w:r>
      <w:r w:rsidR="002E59E4">
        <w:t>navigation behavior</w:t>
      </w:r>
      <w:r w:rsidR="00EE64EF">
        <w:t xml:space="preserve"> relate to </w:t>
      </w:r>
      <w:r w:rsidR="00BF561B">
        <w:t>changes</w:t>
      </w:r>
      <w:r>
        <w:t xml:space="preserve"> in test time performance. </w:t>
      </w:r>
      <w:r w:rsidR="00BF561B">
        <w:t xml:space="preserve">Leveraging previous work on spatial navigation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"id" : "ITEM-2",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"ITEM-2",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"(Daugherty et al., 2015; Howard Eichenbaum, 2017b; Kolarik et al., 2017)", "plainTextFormattedCitation" : "(Daugherty et al., 2015; Howard Eichenbaum, 2017b; Kolarik et al., 2017)", "previouslyFormattedCitation" : "(Daugherty et al., 2015; Howard Eichenbaum, 2017b; Kolarik et al., 2017)" }, "properties" : {  }, "schema" : "https://github.com/citation-style-language/schema/raw/master/csl-citation.json" }</w:instrText>
      </w:r>
      <w:r>
        <w:fldChar w:fldCharType="separate"/>
      </w:r>
      <w:r w:rsidR="007B454C" w:rsidRPr="007B454C">
        <w:rPr>
          <w:noProof/>
        </w:rPr>
        <w:t>(Daugherty et al., 2015; Howard Eichenbaum, 2017b; Kolarik et al., 2017)</w:t>
      </w:r>
      <w:r>
        <w:fldChar w:fldCharType="end"/>
      </w:r>
      <w:r w:rsidR="00BF561B">
        <w:t xml:space="preserve">, this chapter </w:t>
      </w:r>
      <w:del w:id="83" w:author="Hillary Schwarb" w:date="2018-03-07T13:17:00Z">
        <w:r w:rsidR="00BF561B" w:rsidDel="00B138EA">
          <w:delText xml:space="preserve">provides </w:delText>
        </w:r>
      </w:del>
      <w:ins w:id="84" w:author="Hillary Schwarb" w:date="2018-03-07T13:17:00Z">
        <w:r w:rsidR="00B138EA">
          <w:t xml:space="preserve">provided </w:t>
        </w:r>
      </w:ins>
      <w:r w:rsidR="00BF561B">
        <w:t>several measures and models of navigation of theoretical interest, and introduce</w:t>
      </w:r>
      <w:ins w:id="85" w:author="Hillary Schwarb" w:date="2018-03-07T13:18:00Z">
        <w:r w:rsidR="00B138EA">
          <w:t>d</w:t>
        </w:r>
      </w:ins>
      <w:del w:id="86" w:author="Hillary Schwarb" w:date="2018-03-07T13:18:00Z">
        <w:r w:rsidR="00BF561B" w:rsidDel="00B138EA">
          <w:delText>s</w:delText>
        </w:r>
      </w:del>
      <w:r w:rsidR="00BF561B">
        <w:t xml:space="preserve"> a new metric, Lacunarity, reflecting the relative systematicity of navigation.</w:t>
      </w:r>
      <w:r>
        <w:t xml:space="preserve"> </w:t>
      </w:r>
      <w:r w:rsidR="00BF561B">
        <w:t xml:space="preserve">A large number of findings </w:t>
      </w:r>
      <w:del w:id="87" w:author="Hillary Schwarb" w:date="2018-03-07T13:19:00Z">
        <w:r w:rsidR="00BF561B" w:rsidDel="00B138EA">
          <w:delText xml:space="preserve">are </w:delText>
        </w:r>
      </w:del>
      <w:ins w:id="88" w:author="Hillary Schwarb" w:date="2018-03-07T13:19:00Z">
        <w:r w:rsidR="00B138EA">
          <w:t xml:space="preserve">were </w:t>
        </w:r>
      </w:ins>
      <w:r w:rsidR="00BF561B">
        <w:t xml:space="preserve">presented in this chapter, bringing together elements of spatial, temporal, relational, and contextual memory. </w:t>
      </w:r>
      <w:commentRangeStart w:id="89"/>
      <w:r w:rsidR="00BF561B">
        <w:t xml:space="preserve">Improvements in spatial and temporal navigation </w:t>
      </w:r>
      <w:del w:id="90" w:author="Hillary Schwarb" w:date="2018-03-07T13:20:00Z">
        <w:r w:rsidR="00BF561B" w:rsidDel="00B138EA">
          <w:delText xml:space="preserve">are </w:delText>
        </w:r>
      </w:del>
      <w:ins w:id="91" w:author="Hillary Schwarb" w:date="2018-03-07T13:20:00Z">
        <w:r w:rsidR="00B138EA">
          <w:t xml:space="preserve">were </w:t>
        </w:r>
      </w:ins>
      <w:r w:rsidR="00BF561B">
        <w:t xml:space="preserve">shown to relate to improvements in memory in those domains separably, suggesting that spatial and temporal representations may in some way be separable in this task; relational memory improvements </w:t>
      </w:r>
      <w:del w:id="92" w:author="Hillary Schwarb" w:date="2018-03-07T13:20:00Z">
        <w:r w:rsidR="00BF561B" w:rsidDel="00B138EA">
          <w:delText xml:space="preserve">are </w:delText>
        </w:r>
      </w:del>
      <w:ins w:id="93" w:author="Hillary Schwarb" w:date="2018-03-07T13:20:00Z">
        <w:r w:rsidR="00B138EA">
          <w:t xml:space="preserve">were </w:t>
        </w:r>
      </w:ins>
      <w:r w:rsidR="00BF561B">
        <w:t xml:space="preserve">shown to </w:t>
      </w:r>
      <w:r w:rsidR="002E59E4">
        <w:t xml:space="preserve">be </w:t>
      </w:r>
      <w:r w:rsidR="00BF561B">
        <w:t xml:space="preserve">tied to changes in navigation complexity and systematicity, suggesting a critical interplay between in-the-moment, memory-guided decision making and subsequent relational memory efficacy; evidence </w:t>
      </w:r>
      <w:ins w:id="94" w:author="Hillary Schwarb" w:date="2018-03-07T13:21:00Z">
        <w:r w:rsidR="00B138EA">
          <w:t xml:space="preserve">was presented suggesting </w:t>
        </w:r>
      </w:ins>
      <w:r w:rsidR="00BF561B">
        <w:t>that context boundaries may act as more of a discriminatory feature (at least in this task) than one used to strengthen within-context relational memory organization accuracy</w:t>
      </w:r>
      <w:del w:id="95" w:author="Hillary Schwarb" w:date="2018-03-07T13:21:00Z">
        <w:r w:rsidR="00BF561B" w:rsidDel="00B138EA">
          <w:delText xml:space="preserve"> is presented</w:delText>
        </w:r>
      </w:del>
      <w:r w:rsidR="00BF561B">
        <w:t xml:space="preserve">; and a preference towards exploring an otherwise temporally-flexible environment in the implied, forward order with increasing contiguity </w:t>
      </w:r>
      <w:del w:id="96" w:author="Hillary Schwarb" w:date="2018-03-07T13:21:00Z">
        <w:r w:rsidR="00BF561B" w:rsidDel="00B138EA">
          <w:delText xml:space="preserve">is </w:delText>
        </w:r>
      </w:del>
      <w:ins w:id="97" w:author="Hillary Schwarb" w:date="2018-03-07T13:21:00Z">
        <w:r w:rsidR="00B138EA">
          <w:t xml:space="preserve">was </w:t>
        </w:r>
      </w:ins>
      <w:r w:rsidR="00BF561B">
        <w:t xml:space="preserve">shown to be a potentially critical behavior in </w:t>
      </w:r>
      <w:r w:rsidR="002E59E4">
        <w:t xml:space="preserve">rapidly </w:t>
      </w:r>
      <w:r w:rsidR="00BF561B">
        <w:t xml:space="preserve">improving temporal, relational, and contextual memory organization. </w:t>
      </w:r>
      <w:commentRangeEnd w:id="89"/>
      <w:r w:rsidR="00B138EA">
        <w:rPr>
          <w:rStyle w:val="CommentReference"/>
        </w:rPr>
        <w:commentReference w:id="89"/>
      </w:r>
      <w:r w:rsidR="00BF561B">
        <w:t xml:space="preserve">Taken together, this </w:t>
      </w:r>
      <w:r w:rsidR="00BF561B">
        <w:lastRenderedPageBreak/>
        <w:t>chapter</w:t>
      </w:r>
      <w:del w:id="98" w:author="Hillary Schwarb" w:date="2018-03-07T13:23:00Z">
        <w:r w:rsidR="00BF561B" w:rsidDel="00B138EA">
          <w:delText>s</w:delText>
        </w:r>
      </w:del>
      <w:r w:rsidR="00BF561B">
        <w:t xml:space="preserve"> establishe</w:t>
      </w:r>
      <w:ins w:id="99" w:author="Hillary Schwarb" w:date="2018-03-07T13:23:00Z">
        <w:r w:rsidR="00B138EA">
          <w:t>d</w:t>
        </w:r>
      </w:ins>
      <w:del w:id="100" w:author="Hillary Schwarb" w:date="2018-03-07T13:23:00Z">
        <w:r w:rsidR="00BF561B" w:rsidDel="00B138EA">
          <w:delText>s</w:delText>
        </w:r>
      </w:del>
      <w:r w:rsidR="00BF561B">
        <w:t xml:space="preserve"> a foundation for using changes in navigation performance to relate to changes in spatial, temporal, relational, and contextual memory organization.</w:t>
      </w:r>
    </w:p>
    <w:p w14:paraId="183B8954" w14:textId="77777777" w:rsidR="00F779C4" w:rsidRDefault="007353F3" w:rsidP="00F779C4">
      <w:pPr>
        <w:pStyle w:val="Heading2"/>
      </w:pPr>
      <w:bookmarkStart w:id="101" w:name="_Toc505879096"/>
      <w:r>
        <w:t xml:space="preserve">5.2 </w:t>
      </w:r>
      <w:r w:rsidR="00F779C4">
        <w:t>Separable vs. Separate Hippocampal Representations</w:t>
      </w:r>
      <w:bookmarkEnd w:id="101"/>
    </w:p>
    <w:p w14:paraId="3F10198E" w14:textId="77777777" w:rsidR="00566C24" w:rsidRPr="00F364A7" w:rsidRDefault="00566C24" w:rsidP="00AA15F8">
      <w:pPr>
        <w:spacing w:line="360" w:lineRule="auto"/>
      </w:pPr>
      <w:r>
        <w:t>There has been a great deal of debate in the literature over the separateness of different informational domains in the hippocampus</w:t>
      </w:r>
      <w:commentRangeStart w:id="102"/>
      <w:r>
        <w:t>.</w:t>
      </w:r>
      <w:commentRangeEnd w:id="102"/>
      <w:r w:rsidR="00B138EA">
        <w:rPr>
          <w:rStyle w:val="CommentReference"/>
        </w:rPr>
        <w:commentReference w:id="102"/>
      </w:r>
      <w:r>
        <w:t xml:space="preserve"> A common perspective is that major domains such as space and time provide a scaffolding in which binding of information from and to other domains might be embedded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92349E">
        <w:rPr>
          <w:noProof/>
        </w:rPr>
        <w:t>(Ekstrom &amp; Ranganath, 2017)</w:t>
      </w:r>
      <w:r>
        <w:fldChar w:fldCharType="end"/>
      </w:r>
      <w:r>
        <w:t xml:space="preserve">. Relatedly, tasks which show hippocampal involvement </w:t>
      </w:r>
      <w:r w:rsidR="007246BD">
        <w:t>in</w:t>
      </w:r>
      <w:r>
        <w:t xml:space="preserve"> relations outside of the spatial or temporal domain have recently shown that hippocampal representations </w:t>
      </w:r>
      <w:r w:rsidR="007246BD">
        <w:t xml:space="preserve">may move beyond the constraints of this scaffolding if task demands require </w:t>
      </w:r>
      <w:commentRangeStart w:id="103"/>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"id" : "ITEM-3",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"ITEM-3", "issue" : "1", "issued" : { "date-parts" : [ [ "2015" ] ] }, "page" : "9-11", "title" : "The Hippocampus as a Cognitive Map ... of Social Space", "type" : "article-journal", "volume" : "87" }, "uris" : [ "http://www.mendeley.com/documents/?uuid=285c804d-c5d0-4712-b4cb-eea956309b68" ] } ], "mendeley" : { "formattedCitation" : "(Howard Eichenbaum, 2015; Tavares et al., 2015; Warren et al., 2015)", "plainTextFormattedCitation" : "(Howard Eichenbaum, 2015; Tavares et al., 2015; Warren et al., 2015)", "previouslyFormattedCitation" : "(Howard Eichenbaum, 2015; Tavares et al., 2015; Warren et al., 2015)" }, "properties" : {  }, "schema" : "https://github.com/citation-style-language/schema/raw/master/csl-citation.json" }</w:instrText>
      </w:r>
      <w:r>
        <w:fldChar w:fldCharType="separate"/>
      </w:r>
      <w:r w:rsidR="007B454C" w:rsidRPr="007B454C">
        <w:rPr>
          <w:noProof/>
        </w:rPr>
        <w:t>(Howard Eichenbaum, 2015; Tavares et al., 2015; Warren et al., 2015)</w:t>
      </w:r>
      <w:r>
        <w:fldChar w:fldCharType="end"/>
      </w:r>
      <w:commentRangeEnd w:id="103"/>
      <w:r w:rsidR="009D2B88">
        <w:rPr>
          <w:rStyle w:val="CommentReference"/>
        </w:rPr>
        <w:commentReference w:id="103"/>
      </w:r>
      <w:r>
        <w:t xml:space="preserve">. However, one crucial question has yet to be completely addressed: are different domains represented separately in the hippocampus or in some sort of alternate, overlapping representation? The data here cannot completely disentangle these possibilities (or the spectrum of possibilities in-between), but the techniques presented here, in addition to neuroimaging and patient behavior studies, may eventually elucidate the answer to this question. In the Spatiotemporal Reconstruction </w:t>
      </w:r>
      <w:commentRangeStart w:id="104"/>
      <w:r>
        <w:t>task</w:t>
      </w:r>
      <w:commentRangeEnd w:id="104"/>
      <w:r w:rsidR="009D2B88">
        <w:rPr>
          <w:rStyle w:val="CommentReference"/>
        </w:rPr>
        <w:commentReference w:id="104"/>
      </w:r>
      <w:r>
        <w:t xml:space="preserve">, differences in relational information were seen in space and time, suggesting these domains may, in fact, </w:t>
      </w:r>
      <w:proofErr w:type="gramStart"/>
      <w:r>
        <w:t>be</w:t>
      </w:r>
      <w:proofErr w:type="gramEnd"/>
      <w:r>
        <w:t xml:space="preserve"> separate. They may be, for instance, multiplexed versions of the same representational ideal with cells switching between representing spatial and temporal information. Alternatively, the representations may overlap insofar as the task demands warrant it. This would suggest that in a task such as the </w:t>
      </w:r>
      <w:r w:rsidRPr="009D2B88">
        <w:rPr>
          <w:highlight w:val="yellow"/>
          <w:rPrChange w:id="105" w:author="Hillary Schwarb" w:date="2018-03-07T13:28:00Z">
            <w:rPr/>
          </w:rPrChange>
        </w:rPr>
        <w:t>s</w:t>
      </w:r>
      <w:r>
        <w:t xml:space="preserve">patiotemporal </w:t>
      </w:r>
      <w:r w:rsidRPr="009D2B88">
        <w:rPr>
          <w:highlight w:val="yellow"/>
          <w:rPrChange w:id="106" w:author="Hillary Schwarb" w:date="2018-03-07T13:28:00Z">
            <w:rPr/>
          </w:rPrChange>
        </w:rPr>
        <w:t>n</w:t>
      </w:r>
      <w:r>
        <w:t xml:space="preserve">avigation </w:t>
      </w:r>
      <w:r w:rsidRPr="009D2B88">
        <w:rPr>
          <w:highlight w:val="yellow"/>
          <w:rPrChange w:id="107" w:author="Hillary Schwarb" w:date="2018-03-07T13:28:00Z">
            <w:rPr/>
          </w:rPrChange>
        </w:rPr>
        <w:t>t</w:t>
      </w:r>
      <w:r>
        <w:t xml:space="preserve">ask, cells which code for time and space should fire together. However, if temporal or spatial information were biased in some way (via attention, task manipulation, reward, or some other method), the degree of overlap between the domain representations may change. This hypothesis leads to a wider suggestion about domain representations in the hippocampus, namely, that hippocampal relational representations are </w:t>
      </w:r>
      <w:r>
        <w:rPr>
          <w:i/>
        </w:rPr>
        <w:t>separable</w:t>
      </w:r>
      <w:r>
        <w:t xml:space="preserve"> but not necessary </w:t>
      </w:r>
      <w:r>
        <w:rPr>
          <w:i/>
        </w:rPr>
        <w:t>separate</w:t>
      </w:r>
      <w:r>
        <w:t xml:space="preserve">. This idea is consistent with relational memory theory </w:t>
      </w:r>
      <w:commentRangeStart w:id="108"/>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92349E">
        <w:rPr>
          <w:noProof/>
        </w:rPr>
        <w:t>(Neal J. Cohen &amp; Eichenbaum, 1993)</w:t>
      </w:r>
      <w:r>
        <w:fldChar w:fldCharType="end"/>
      </w:r>
      <w:commentRangeEnd w:id="108"/>
      <w:r w:rsidR="009D2B88">
        <w:rPr>
          <w:rStyle w:val="CommentReference"/>
        </w:rPr>
        <w:commentReference w:id="108"/>
      </w:r>
      <w:r>
        <w:t xml:space="preserve"> but extends the prediction that all arbitrary relationships are obligatorily bound in the hippocampus</w:t>
      </w:r>
      <w:ins w:id="109" w:author="Hillary Schwarb" w:date="2018-03-07T13:30:00Z">
        <w:r w:rsidR="009D2B88">
          <w:t>,</w:t>
        </w:r>
      </w:ins>
      <w:r>
        <w:t xml:space="preserve"> to say that the cell firing in association with the domain of information will depend on demands related to that domain (such as task, reward, attention, context, and emotion). </w:t>
      </w:r>
      <w:r w:rsidR="007246BD">
        <w:t xml:space="preserve">Along these lines, cellular </w:t>
      </w:r>
      <w:r>
        <w:t xml:space="preserve">recording evidence has </w:t>
      </w:r>
      <w:r w:rsidR="007246BD">
        <w:t xml:space="preserve">been presented showing time-selective and distance-selective cell firing overlapping </w:t>
      </w:r>
      <w:r>
        <w:t xml:space="preserve">as often as would be </w:t>
      </w:r>
      <w:r w:rsidR="007246BD">
        <w:t xml:space="preserve">predicted </w:t>
      </w:r>
      <w:r>
        <w:t xml:space="preserve">by a joint distribution of both variables </w:t>
      </w:r>
      <w:commentRangeStart w:id="110"/>
      <w:r>
        <w:fldChar w:fldCharType="begin" w:fldLock="1"/>
      </w:r>
      <w:r w:rsidR="002B7776">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7C3648" w:rsidRPr="007C3648">
        <w:rPr>
          <w:noProof/>
        </w:rPr>
        <w:t>(B. J. J. Kraus et al., 2015)</w:t>
      </w:r>
      <w:r>
        <w:fldChar w:fldCharType="end"/>
      </w:r>
      <w:commentRangeEnd w:id="110"/>
      <w:r w:rsidR="009D2B88">
        <w:rPr>
          <w:rStyle w:val="CommentReference"/>
        </w:rPr>
        <w:commentReference w:id="110"/>
      </w:r>
      <w:r>
        <w:t xml:space="preserve">. The behavioral evidence here also suggests a variable degree of interaction between spatial and temporal relational information as well as variable interactions with contextual information. </w:t>
      </w:r>
      <w:r w:rsidR="007246BD">
        <w:t xml:space="preserve">The ability of the hippocampus to adjust to task demands to determine the degree of separability of </w:t>
      </w:r>
      <w:r w:rsidR="007246BD">
        <w:lastRenderedPageBreak/>
        <w:t>encoding of different variables may be a critical component in memory representations, and as such, the distinction between hippocampal representations being separable, rather than separate, may be of fundamental importance to understanding the structure of hippocampally dependent memory in general</w:t>
      </w:r>
      <w:commentRangeStart w:id="111"/>
      <w:r w:rsidR="007246BD">
        <w:t>.</w:t>
      </w:r>
      <w:commentRangeEnd w:id="111"/>
      <w:r w:rsidR="009D2B88">
        <w:rPr>
          <w:rStyle w:val="CommentReference"/>
        </w:rPr>
        <w:commentReference w:id="111"/>
      </w:r>
    </w:p>
    <w:p w14:paraId="67B145B5" w14:textId="77777777" w:rsidR="00F779C4" w:rsidRDefault="007353F3" w:rsidP="00F779C4">
      <w:pPr>
        <w:pStyle w:val="Heading2"/>
      </w:pPr>
      <w:bookmarkStart w:id="112" w:name="_Toc505879097"/>
      <w:r>
        <w:t>5.</w:t>
      </w:r>
      <w:r w:rsidR="007246BD">
        <w:t>3</w:t>
      </w:r>
      <w:r>
        <w:t xml:space="preserve"> </w:t>
      </w:r>
      <w:r w:rsidR="00F779C4">
        <w:t>Behavioral Inference, Sampling, and Task Richness</w:t>
      </w:r>
      <w:bookmarkEnd w:id="112"/>
    </w:p>
    <w:p w14:paraId="16CC2AE4" w14:textId="77777777" w:rsidR="00A8096D" w:rsidRDefault="007246BD" w:rsidP="00AA15F8">
      <w:pPr>
        <w:spacing w:line="360" w:lineRule="auto"/>
        <w:rPr>
          <w:ins w:id="113" w:author="Hillary Schwarb" w:date="2018-03-07T13:54:00Z"/>
        </w:rPr>
      </w:pPr>
      <w:r>
        <w:t xml:space="preserve">Two key </w:t>
      </w:r>
      <w:r w:rsidR="00566C24">
        <w:t xml:space="preserve">contributions of this work are worth </w:t>
      </w:r>
      <w:r>
        <w:t>reiterating</w:t>
      </w:r>
      <w:r w:rsidR="00566C24">
        <w:t xml:space="preserve">. First, the methodological framework presented in Chapter </w:t>
      </w:r>
      <w:r w:rsidR="00941DA3">
        <w:t>2</w:t>
      </w:r>
      <w:r w:rsidR="00566C24">
        <w:t xml:space="preserve"> and utilized in Chapter </w:t>
      </w:r>
      <w:r w:rsidR="00941DA3">
        <w:t>3</w:t>
      </w:r>
      <w:r w:rsidR="00566C24">
        <w:t xml:space="preserve"> approaches the issue of understanding information present in a spatial reconstruction from a principled perspective. That is to say, an attempt </w:t>
      </w:r>
      <w:del w:id="114" w:author="Hillary Schwarb" w:date="2018-03-07T14:10:00Z">
        <w:r w:rsidR="00566C24" w:rsidDel="00CC5774">
          <w:delText xml:space="preserve">is </w:delText>
        </w:r>
      </w:del>
      <w:ins w:id="115" w:author="Hillary Schwarb" w:date="2018-03-07T14:10:00Z">
        <w:r w:rsidR="00CC5774">
          <w:t xml:space="preserve">was </w:t>
        </w:r>
      </w:ins>
      <w:r w:rsidR="00566C24">
        <w:t xml:space="preserve">made to </w:t>
      </w:r>
      <w:commentRangeStart w:id="116"/>
      <w:r w:rsidR="00566C24">
        <w:t xml:space="preserve">make </w:t>
      </w:r>
      <w:commentRangeEnd w:id="116"/>
      <w:r w:rsidR="00CC5774">
        <w:rPr>
          <w:rStyle w:val="CommentReference"/>
        </w:rPr>
        <w:commentReference w:id="116"/>
      </w:r>
      <w:r w:rsidR="00566C24">
        <w:t xml:space="preserve">as few assumptions as possible about the nature of the high-level structure of the performance and subsequent data in the task, treating it as an information-containing system with no other significant preconceptions. The assumptions are enumerated in that chapter, any of which imply a particular set of choices for analysis. This means that in cases like the comparison of hippocampal damaged patients to comparison participants, adjustments to the assumptions (i.e. the assumption that participants will generally be accurate at placing items back in roughly the right positions) have associated adjustments in the methodology (i.e. using the accuracy threshold from the comparisons in which the assumption should be valid as the threshold for the patients). Similarly, other aspects of the method assume certain transformations might be present within the item-item and item-environment relational information (i.e. translation, scaling, and rotation), but the method allows for different transformations to be tested together or in isolation of one-another. Most importantly, by keeping the methodology general, it can be easily applied to other domains (i.e. time), domains with even more dimensions (i.e. 3D space), or even domains with stranger properties (see the Introduction for more information on possible properties of domains). In this way, the tools used to study representations in reconstruction do not have to change </w:t>
      </w:r>
      <w:commentRangeStart w:id="117"/>
      <w:ins w:id="118" w:author="Hillary Schwarb" w:date="2018-03-07T13:54:00Z">
        <w:r w:rsidR="00A8096D">
          <w:t>even in future explorations that may employ a different set of domains</w:t>
        </w:r>
        <w:commentRangeEnd w:id="117"/>
        <w:r w:rsidR="00A8096D">
          <w:rPr>
            <w:rStyle w:val="CommentReference"/>
          </w:rPr>
          <w:commentReference w:id="117"/>
        </w:r>
        <w:r w:rsidR="00A8096D">
          <w:t>.</w:t>
        </w:r>
      </w:ins>
    </w:p>
    <w:p w14:paraId="31962327" w14:textId="77777777" w:rsidR="00566C24" w:rsidDel="00A8096D" w:rsidRDefault="00566C24" w:rsidP="00AA15F8">
      <w:pPr>
        <w:spacing w:line="360" w:lineRule="auto"/>
        <w:rPr>
          <w:del w:id="120" w:author="Hillary Schwarb" w:date="2018-03-07T13:54:00Z"/>
        </w:rPr>
      </w:pPr>
      <w:del w:id="121" w:author="Hillary Schwarb" w:date="2018-03-07T13:54:00Z">
        <w:r w:rsidDel="00A8096D">
          <w:delText>as we expand the domains into which we would like to perform these analyses.</w:delText>
        </w:r>
      </w:del>
    </w:p>
    <w:p w14:paraId="67CF5D17" w14:textId="77777777" w:rsidR="00566C24" w:rsidRDefault="00566C24" w:rsidP="00AA15F8">
      <w:pPr>
        <w:spacing w:line="360" w:lineRule="auto"/>
      </w:pPr>
      <w:r>
        <w:t>The second contribution</w:t>
      </w:r>
      <w:del w:id="122" w:author="Hillary Schwarb" w:date="2018-03-07T13:58:00Z">
        <w:r w:rsidDel="00D832D9">
          <w:delText xml:space="preserve"> </w:delText>
        </w:r>
      </w:del>
      <w:ins w:id="123" w:author="Hillary Schwarb" w:date="2018-03-07T13:57:00Z">
        <w:r w:rsidR="00D832D9">
          <w:t>,</w:t>
        </w:r>
      </w:ins>
      <w:ins w:id="124" w:author="Hillary Schwarb" w:date="2018-03-07T13:58:00Z">
        <w:r w:rsidR="00D832D9">
          <w:t xml:space="preserve"> </w:t>
        </w:r>
      </w:ins>
      <w:r>
        <w:t>which has not</w:t>
      </w:r>
      <w:ins w:id="125" w:author="Hillary Schwarb" w:date="2018-03-07T13:57:00Z">
        <w:r w:rsidR="00D832D9">
          <w:t xml:space="preserve"> yet</w:t>
        </w:r>
      </w:ins>
      <w:r>
        <w:t xml:space="preserve"> been emphasized</w:t>
      </w:r>
      <w:ins w:id="126" w:author="Hillary Schwarb" w:date="2018-03-07T13:57:00Z">
        <w:r w:rsidR="00D832D9">
          <w:t>,</w:t>
        </w:r>
      </w:ins>
      <w:r>
        <w:t xml:space="preserve"> </w:t>
      </w:r>
      <w:del w:id="127" w:author="Hillary Schwarb" w:date="2018-03-07T13:57:00Z">
        <w:r w:rsidDel="00D832D9">
          <w:delText xml:space="preserve">up until now </w:delText>
        </w:r>
      </w:del>
      <w:r>
        <w:t>is the combination of navigation behavior with reconstruction in multiple domains, simultaneously. This allows for three important secondary impacts on the study of memory</w:t>
      </w:r>
      <w:del w:id="128" w:author="Hillary Schwarb" w:date="2018-03-07T14:00:00Z">
        <w:r w:rsidDel="00D832D9">
          <w:delText xml:space="preserve">. </w:delText>
        </w:r>
      </w:del>
      <w:ins w:id="129" w:author="Hillary Schwarb" w:date="2018-03-07T14:00:00Z">
        <w:r w:rsidR="00D832D9">
          <w:t xml:space="preserve">: </w:t>
        </w:r>
      </w:ins>
      <w:r>
        <w:t xml:space="preserve">1) The ability to navigate domains other than space </w:t>
      </w:r>
      <w:del w:id="130" w:author="Hillary Schwarb" w:date="2018-03-07T13:59:00Z">
        <w:r w:rsidDel="00D832D9">
          <w:delText>allows</w:delText>
        </w:r>
      </w:del>
      <w:ins w:id="131" w:author="Hillary Schwarb" w:date="2018-03-07T13:59:00Z">
        <w:r w:rsidR="00D832D9">
          <w:t>makes it possible to explore</w:t>
        </w:r>
      </w:ins>
      <w:r>
        <w:t xml:space="preserve"> the </w:t>
      </w:r>
      <w:del w:id="132" w:author="Hillary Schwarb" w:date="2018-03-07T13:58:00Z">
        <w:r w:rsidDel="00D832D9">
          <w:delText xml:space="preserve">study of the </w:delText>
        </w:r>
      </w:del>
      <w:r>
        <w:t>impact of exploration and navigation</w:t>
      </w:r>
      <w:ins w:id="133" w:author="Hillary Schwarb" w:date="2018-03-07T13:58:00Z">
        <w:r w:rsidR="00D832D9">
          <w:t xml:space="preserve"> </w:t>
        </w:r>
      </w:ins>
      <w:del w:id="134" w:author="Hillary Schwarb" w:date="2018-03-07T13:59:00Z">
        <w:r w:rsidDel="00D832D9">
          <w:delText xml:space="preserve"> </w:delText>
        </w:r>
      </w:del>
      <w:r>
        <w:t xml:space="preserve">in different domains on subsequent memory. 2) The ability to simultaneously navigate multiple domains means that exploration/navigation behaviors and preferences between domains can be examined (i.e. is there a “hierarchy” of domains and how flexible is such a domain preference; </w:t>
      </w:r>
      <w:r>
        <w:fldChar w:fldCharType="begin" w:fldLock="1"/>
      </w:r>
      <w:r w:rsidR="007C3648">
        <w:instrText>ADDIN CSL_CITATION { "citationItems" : [ { "id" : "ITEM-1", "itemData" : { "DOI" : "10.1016/j.neuron.2014.05.019", "ISSN" : "08966273", "author" : [ { "dropping-particle" : "", "family" : "McKenzie", "given" : "Sam", "non-dropping-particle" : "", "parse-names" : false, "suffix" : "" }, { "dropping-particle" : "", "family" : "Frank", "given" : "Andrea\u00a0J. J.", "non-dropping-particle" : "", "parse-names" : false, "suffix" : "" }, { "dropping-particle" : "", "family" : "Kinsky", "given" : "Nathaniel\u00a0R. R.", "non-dropping-particle" : "", "parse-names" : false, "suffix" : "" }, { "dropping-particle" : "", "family" : "Porter", "given" : "Blake", "non-dropping-particle" : "", "parse-names" : false, "suffix" : "" }, { "dropping-particle" : "", "family" : "Rivi\u00e8re", "given" : "Pamela\u00a0D. D.", "non-dropping-particle" : "", "parse-names" : false, "suffix" : "" }, { "dropping-particle" : "", "family" : "Eichenbaum", "given" : "Howard", "non-dropping-particle" : "", "parse-names" : false, "suffix" : "" } ], "container-title" : "Neuron", "id" : "ITEM-1", "issue" : "1", "issued" : { "date-parts" : [ [ "2014", "7" ] ] }, "page" : "202-215", "title" : "Hippocampal Representation of Related and Opposing Memories Develop within Distinct, Hierarchically Organized Neural Schemas", "type" : "article-journal", "volume" : "83" }, "uris" : [ "http://www.mendeley.com/documents/?uuid=c7bcc04b-5730-4c0b-a4bb-3fcaef36511c" ] } ], "mendeley" : { "formattedCitation" : "(McKenzie et al., 2014)", "manualFormatting" : "McKenzie et al., 2014", "plainTextFormattedCitation" : "(McKenzie et al., 2014)", "previouslyFormattedCitation" : "(McKenzie et al., 2014)" }, "properties" : {  }, "schema" : "https://github.com/citation-style-language/schema/raw/master/csl-citation.json" }</w:instrText>
      </w:r>
      <w:r>
        <w:fldChar w:fldCharType="separate"/>
      </w:r>
      <w:r w:rsidRPr="008443C1">
        <w:rPr>
          <w:noProof/>
        </w:rPr>
        <w:t>McKenzie et al., 2014</w:t>
      </w:r>
      <w:r>
        <w:fldChar w:fldCharType="end"/>
      </w:r>
      <w:r>
        <w:t>). 3) The overall richness of this task</w:t>
      </w:r>
      <w:ins w:id="135" w:author="Hillary Schwarb" w:date="2018-03-07T14:00:00Z">
        <w:r w:rsidR="00D832D9">
          <w:t>,</w:t>
        </w:r>
      </w:ins>
      <w:r>
        <w:t xml:space="preserve"> as well as the resulting findings</w:t>
      </w:r>
      <w:ins w:id="136" w:author="Hillary Schwarb" w:date="2018-03-07T14:00:00Z">
        <w:r w:rsidR="00D832D9">
          <w:t>,</w:t>
        </w:r>
      </w:ins>
      <w:r>
        <w:t xml:space="preserve"> shows that many of the effects observed in more restrictive behavioral tasks will still </w:t>
      </w:r>
      <w:r>
        <w:lastRenderedPageBreak/>
        <w:t xml:space="preserve">be present when the task is more ecologically realistic (and more difficult). This added richness also affords more information and control with which to make observations and predictions about the interplay of different behaviors (navigation and reconstruction) and the brain systems which may support different types of information (scene sampling, contextual information, relational information, and more). </w:t>
      </w:r>
      <w:commentRangeStart w:id="137"/>
      <w:r>
        <w:t>In summary, by embracing the rich, complex possibilities available with modern behavioral platforms such as Virtual Reality, we obtain an equal richness and complexity of scientific inquiry.</w:t>
      </w:r>
      <w:commentRangeEnd w:id="137"/>
      <w:r w:rsidR="00D832D9">
        <w:rPr>
          <w:rStyle w:val="CommentReference"/>
        </w:rPr>
        <w:commentReference w:id="137"/>
      </w:r>
    </w:p>
    <w:p w14:paraId="193337F7" w14:textId="77777777" w:rsidR="007246BD" w:rsidRDefault="007246BD" w:rsidP="007246BD">
      <w:pPr>
        <w:pStyle w:val="Heading2"/>
      </w:pPr>
      <w:bookmarkStart w:id="138" w:name="_Toc505879098"/>
      <w:r>
        <w:t xml:space="preserve">5.4 </w:t>
      </w:r>
      <w:bookmarkStart w:id="139" w:name="_Toc497156055"/>
      <w:r>
        <w:t>Artificial Intelligence and Spatial Reconstructions</w:t>
      </w:r>
      <w:bookmarkEnd w:id="138"/>
      <w:bookmarkEnd w:id="139"/>
    </w:p>
    <w:p w14:paraId="5CF6B4D4" w14:textId="77777777" w:rsidR="007246BD" w:rsidRPr="00F779C4" w:rsidRDefault="007246BD" w:rsidP="00AA15F8">
      <w:pPr>
        <w:spacing w:line="360" w:lineRule="auto"/>
      </w:pPr>
      <w:r>
        <w:t xml:space="preserve">One field which is intimately related to the work presented in this document which has yet to be addressed is Machine Learning and Artificial Intelligence. </w:t>
      </w:r>
      <w:commentRangeStart w:id="140"/>
      <w:r>
        <w:t xml:space="preserve">These cognitive and behavioral concepts </w:t>
      </w:r>
      <w:commentRangeEnd w:id="140"/>
      <w:r w:rsidR="00D832D9">
        <w:rPr>
          <w:rStyle w:val="CommentReference"/>
        </w:rPr>
        <w:commentReference w:id="140"/>
      </w:r>
      <w:r>
        <w:t xml:space="preserve">may become more critical to the development of artificially intelligent (AI) systems in the coming decades as advances in deep learning </w:t>
      </w:r>
      <w:proofErr w:type="gramStart"/>
      <w:r>
        <w:t>systems which go beyond reinforcement learning</w:t>
      </w:r>
      <w:proofErr w:type="gramEnd"/>
      <w:r>
        <w:t xml:space="preserve"> begin to emerge. Spatial reconstruction, as a task, is an incredibly difficult </w:t>
      </w:r>
      <w:commentRangeStart w:id="141"/>
      <w:r>
        <w:t xml:space="preserve">one </w:t>
      </w:r>
      <w:commentRangeEnd w:id="141"/>
      <w:r w:rsidR="00CC5774">
        <w:rPr>
          <w:rStyle w:val="CommentReference"/>
        </w:rPr>
        <w:commentReference w:id="141"/>
      </w:r>
      <w:r>
        <w:t xml:space="preserve">for AI systems to perform. In particular, the incredible degree of variability in environments makes navigation in general a challenge. To add on to this the requirement that specific, arbitrary information about elements of the environment need to be remembered and used flexibly at some unknown point in the future makes the task beyond the scope of what current AI can successfully do. Recent advances in deep learning have developed systems which can navigate environments in an end-to-end fashion (i.e. mapping visual input to motor output without any additional “cheating” information provided by the programmer; </w:t>
      </w:r>
      <w:r>
        <w:fldChar w:fldCharType="begin" w:fldLock="1"/>
      </w:r>
      <w:r w:rsidR="004C7410">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"Kumaran", "given" : "Dharshan", "non-dropping-particle" : "", "parse-names" : false, "suffix" : "" }, { "dropping-particle" : "", "family" : "Hadsell", "given" : "Raia", "non-dropping-particle" : "", "parse-names" : false, "suffix" : "" } ], "id" : "ITEM-1", "issued" : { "date-parts" : [ [ "2016", "11", "11" ] ] }, "title" : "Learning to Navigate in Complex Environments", "type" : "article-journal" }, "uris" : [ "http://www.mendeley.com/documents/?uuid=bacbeb1d-7ba3-47f2-ba66-e339337089ee" ] } ], "mendeley" : { "formattedCitation" : "(Mirowski et al., 2016)", "manualFormatting" : "Mirowski et al., 2017", "plainTextFormattedCitation" : "(Mirowski et al., 2016)", "previouslyFormattedCitation" : "(Mirowski et al., 2016)" }, "properties" : {  }, "schema" : "https://github.com/citation-style-language/schema/raw/master/csl-citation.json" }</w:instrText>
      </w:r>
      <w:r>
        <w:fldChar w:fldCharType="separate"/>
      </w:r>
      <w:r w:rsidRPr="0092349E">
        <w:rPr>
          <w:noProof/>
        </w:rPr>
        <w:t>Mirowski et al., 2017</w:t>
      </w:r>
      <w:r>
        <w:fldChar w:fldCharType="end"/>
      </w:r>
      <w:r>
        <w:t xml:space="preserve">). These systems, however, likely lack the flexible, relational memory representations necessary to perform reconstruction. Some recent work has shown networks which can be trained to understand spatial relational information </w:t>
      </w:r>
      <w:r>
        <w:fldChar w:fldCharType="begin" w:fldLock="1"/>
      </w:r>
      <w:r w:rsidR="004C7410">
        <w:instrText>ADDIN CSL_CITATION { "citationItems" : [ { "id" : "ITEM-1", "itemData" : { "abstract" : "Relational reasoning is a central component of generally intelligent behavior, but has proven difficult for neural networks to learn. In this paper we describe how to use Relation Networks (RNs) as a simple plug-and-play module to solve problems that fundamentally hinge on relational reasoning. We tested RN-augmented networks on three tasks: visual question answering using a challenging dataset called CLEVR, on which we achieve state-of-the-art, super-human performance; text-based question answering using the bAbI suite of tasks; and complex reasoning about dynamic physical systems. Then, using a curated dataset called Sort-of-CLEVR we show that powerful convolutional networks do not have a general capacity to solve relational questions, but can gain this capacity when augmented with RNs. Our work shows how a deep learning architecture equipped with an RN module can implicitly discover and learn to reason about entities and their relations.", "author" : [ { "dropping-particle" : "", "family" : "Santoro", "given" : "Adam", "non-dropping-particle" : "", "parse-names" : false, "suffix" : "" }, { "dropping-particle" : "", "family" : "Raposo", "given" : "David", "non-dropping-particle" : "", "parse-names" : false, "suffix" : "" }, { "dropping-particle" : "", "family" : "Barrett", "given" : "David G. T.", "non-dropping-particle" : "", "parse-names" : false, "suffix" : "" }, { "dropping-particle" : "", "family" : "Malinowski", "given" : "Mateusz", "non-dropping-particle" : "", "parse-names" : false, "suffix" : "" }, { "dropping-particle" : "", "family" : "Pascanu", "given" : "Razvan", "non-dropping-particle" : "", "parse-names" : false, "suffix" : "" }, { "dropping-particle" : "", "family" : "Battaglia", "given" : "Peter", "non-dropping-particle" : "", "parse-names" : false, "suffix" : "" }, { "dropping-particle" : "", "family" : "Lillicrap", "given" : "Timothy", "non-dropping-particle" : "", "parse-names" : false, "suffix" : "" } ], "id" : "ITEM-1", "issued" : { "date-parts" : [ [ "2017", "6", "5" ] ] }, "page" : "1-16", "title" : "A simple neural network module for relational reasoning", "type" : "article-journal" }, "uris" : [ "http://www.mendeley.com/documents/?uuid=714f5057-4ed2-42bf-a8f7-99bb190e9aa3" ] } ], "mendeley" : { "formattedCitation" : "(Santoro et al., 2017)", "plainTextFormattedCitation" : "(Santoro et al., 2017)", "previouslyFormattedCitation" : "(Santoro et al., 2017)" }, "properties" : {  }, "schema" : "https://github.com/citation-style-language/schema/raw/master/csl-citation.json" }</w:instrText>
      </w:r>
      <w:r>
        <w:fldChar w:fldCharType="separate"/>
      </w:r>
      <w:r w:rsidRPr="0092349E">
        <w:rPr>
          <w:noProof/>
        </w:rPr>
        <w:t>(Santoro et al., 2017)</w:t>
      </w:r>
      <w:r>
        <w:fldChar w:fldCharType="end"/>
      </w:r>
      <w:r>
        <w:t xml:space="preserve">, however, it is unclear how related these representations are to real brain representations (despite the attempts of some authors often make to architect their systems similarly to biological systems at a coarse level). Spatial reconstruction tasks which also involve navigation may serve as a crucial test platform for future AI to determine the degree of flexibility of their representations. Moreover, spatial reconstruction in humans typically involve only one viewing of the information in question. Although so-called “one-shot” learning </w:t>
      </w:r>
      <w:r>
        <w:fldChar w:fldCharType="begin" w:fldLock="1"/>
      </w:r>
      <w:r w:rsidR="004C7410">
        <w:instrText>ADDIN CSL_CITATION { "citationItems" : [ { "id" : "ITEM-1", "itemData" : { "abstract" : "Low-shot learning methods for image classification support learning from sparse data. We extend these techniques to support dense semantic image segmentation. Specifically, we train a network that, given a small set of annotated images, produces parameters for a Fully Convolutional Network (FCN). We use this FCN to perform dense pixel-level prediction on a test image for the new semantic class. Our architecture shows a 25% relative meanIoU improvement compared to the best baseline methods for one-shot segmentation on unseen classes in the PASCAL VOC 2012 dataset and is at least 3 times faster.", "author" : [ { "dropping-particle" : "", "family" : "Shaban", "given" : "Amirreza", "non-dropping-particle" : "", "parse-names" : false, "suffix" : "" }, { "dropping-particle" : "", "family" : "Bansal", "given" : "Shray", "non-dropping-particle" : "", "parse-names" : false, "suffix" : "" }, { "dropping-particle" : "", "family" : "Liu", "given" : "Zhen", "non-dropping-particle" : "", "parse-names" : false, "suffix" : "" }, { "dropping-particle" : "", "family" : "Essa", "given" : "Irfan", "non-dropping-particle" : "", "parse-names" : false, "suffix" : "" }, { "dropping-particle" : "", "family" : "Boots", "given" : "Byron", "non-dropping-particle" : "", "parse-names" : false, "suffix" : "" } ], "id" : "ITEM-1", "issued" : { "date-parts" : [ [ "2017", "9", "11" ] ] }, "title" : "One-Shot Learning for Semantic Segmentation", "type" : "article-journal" }, "uris" : [ "http://www.mendeley.com/documents/?uuid=991c63fd-0fc8-489d-989c-9066092dd965" ] }, { "id" : "ITEM-2", "itemData" : { "DOI" : "10.1017/CBO9781107415324.004", "ISBN" : "9788578110796", "ISSN" : "19454589", "PMID" : "25246403", "abstract" : "Reduced insulin/insulin-like growth factor 1 (IGF-1) signaling has been associated with longevity in various model organisms. However, the role of insulin/IGF-1 signaling in human survival remains controversial. The aim of this study was to test whether circulating IGF-1 axis parameters associate with old age survival and functional status in nonagenarians from the Leiden Longevity Study. This study examined 858 Dutch nonagenarian (males\u226589 years; females\u226591 years) siblings from 409 families, without selection on health or demographic characteristics. Nonagenarians were divided over sex-specific strata according to their levels of IGF-1, IGF binding protein 3 and IGF-1/IGFBP3 molar ratio. We found that lower IGF-1/IGFBP3 ratios were associated with improved survival: nonagenarians in the quartile of the lowest ratio had a lower estimated hazard ratio (95% confidence interval) of 0.73 (0.59 \u2013 0.91) compared to the quartile with the highest ratio (ptrend=0.002). Functional status was assessed by (Instrumental) Activities of Daily Living ((I)ADL) scales. Compared to those in the quartile with the highest IGF-1/IGFBP3 ratio, nonagenarians in the lowest quartile had higher scores for ADL (ptrend=0.001) and IADL (ptrend=0.003). These findings suggest that IGF-1 axis parameters are associated with increased old age survival and better functional status in nonagenarians from the Leiden Longevity Study.", "author" : [ { "dropping-particle" : "", "family" : "Spoel", "given" : "Evie", "non-dropping-particle" : "van der", "parse-names" : false, "suffix" : "" }, { "dropping-particle" : "", "family" : "Rozing", "given" : "Maarten P.", "non-dropping-particle" : "", "parse-names" : false, "suffix" : "" }, { "dropping-particle" : "", "family" : "Houwing-Duistermaat", "given" : "Jeanine J.", "non-dropping-particle" : "", "parse-names" : false, "suffix" : "" }, { "dropping-particle" : "", "family" : "Eline Slagboom", "given" : "P.", "non-dropping-particle" : "", "parse-names" : false, "suffix" : "" }, { "dropping-particle" : "", "family" : "Beekman", "given" : "Marian", "non-dropping-particle" : "", "parse-names" : false, "suffix" : "" }, { "dropping-particle" : "", "family" : "Craen", "given" : "Anton J M", "non-dropping-particle" : "de", "parse-names" : false, "suffix" : "" }, { "dropping-particle" : "", "family" : "Westendorp", "given" : "Rudi G J", "non-dropping-particle" : "", "parse-names" : false, "suffix" : "" }, { "dropping-particle" : "", "family" : "Heemst", "given" : "Diana", "non-dropping-particle" : "van", "parse-names" : false, "suffix" : "" } ], "container-title" : "Aging", "id" : "ITEM-2", "issue" : "11", "issued" : { "date-parts" : [ [ "2015" ] ] }, "page" : "956-963", "title" : "Siamese Neural Networks for One-Shot Image Recognition", "type" : "article-journal", "volume" : "7" }, "uris" : [ "http://www.mendeley.com/documents/?uuid=ed258ffc-2766-40a2-8c32-064b5242c2fc" ] } ], "mendeley" : { "formattedCitation" : "(Shaban, Bansal, Liu, Essa, &amp; Boots, 2017; van der Spoel et al., 2015)", "plainTextFormattedCitation" : "(Shaban, Bansal, Liu, Essa, &amp; Boots, 2017; van der Spoel et al., 2015)", "previouslyFormattedCitation" : "(Shaban, Bansal, Liu, Essa, &amp; Boots, 2017; van der Spoel et al., 2015)" }, "properties" : {  }, "schema" : "https://github.com/citation-style-language/schema/raw/master/csl-citation.json" }</w:instrText>
      </w:r>
      <w:r>
        <w:fldChar w:fldCharType="separate"/>
      </w:r>
      <w:r w:rsidRPr="0092349E">
        <w:rPr>
          <w:noProof/>
        </w:rPr>
        <w:t>(Shaban, Bansal, Liu, Essa, &amp; Boots, 2017; van der Spoel et al., 2015)</w:t>
      </w:r>
      <w:r>
        <w:fldChar w:fldCharType="end"/>
      </w:r>
      <w:r>
        <w:t xml:space="preserve"> is a topic of intense interest in AI, the ability for navigation systems to perform one-shot learning is still lacking. Representational systems which can perform computational like what is thought to occur in the hippocampus may serve as one of the major improvements on deep learning AI in the coming decades, bridging the performance gap on general tasks (and potentially tasks which require creativity) between humans and AI.</w:t>
      </w:r>
    </w:p>
    <w:p w14:paraId="7F840865" w14:textId="77777777" w:rsidR="00F779C4" w:rsidRDefault="007353F3" w:rsidP="00F779C4">
      <w:pPr>
        <w:pStyle w:val="Heading2"/>
      </w:pPr>
      <w:bookmarkStart w:id="142" w:name="_Toc505879099"/>
      <w:r>
        <w:lastRenderedPageBreak/>
        <w:t xml:space="preserve">5.5 </w:t>
      </w:r>
      <w:r w:rsidR="00F779C4">
        <w:t>Conclusion</w:t>
      </w:r>
      <w:bookmarkEnd w:id="142"/>
    </w:p>
    <w:p w14:paraId="074313AA" w14:textId="77777777" w:rsidR="002E59E4" w:rsidRDefault="00566C24" w:rsidP="00AA15F8">
      <w:pPr>
        <w:spacing w:line="360" w:lineRule="auto"/>
      </w:pPr>
      <w:r>
        <w:t xml:space="preserve">Our understanding of hippocampally-dependent memory organization has come a long way in the past several decades, and with the advent of new technologies and theoretical frameworks, the pace of discovery does not seem to be abating. Here, </w:t>
      </w:r>
      <w:ins w:id="143" w:author="Hillary Schwarb" w:date="2018-03-07T14:18:00Z">
        <w:r w:rsidR="00CD5B06">
          <w:t xml:space="preserve">using a new methodological framework, </w:t>
        </w:r>
      </w:ins>
      <w:r>
        <w:t xml:space="preserve">it has been shown </w:t>
      </w:r>
      <w:del w:id="144" w:author="Hillary Schwarb" w:date="2018-03-07T14:18:00Z">
        <w:r w:rsidDel="00CD5B06">
          <w:delText xml:space="preserve">using a new methodological framework </w:delText>
        </w:r>
      </w:del>
      <w:r>
        <w:t xml:space="preserve">that the hippocampus is necessary for some, but not all, relational information (critically, the arbitrary information but not the location information). These same methods were then applied to a novel task, the Spatiotemporal Reconstruction tasks, which allows for spatial and temporal relational memory and the influence of context to be examined simultaneously. </w:t>
      </w:r>
      <w:ins w:id="145" w:author="Hillary Schwarb" w:date="2018-03-07T14:19:00Z">
        <w:r w:rsidR="00CD5B06">
          <w:t>In this task, many</w:t>
        </w:r>
      </w:ins>
      <w:del w:id="146" w:author="Hillary Schwarb" w:date="2018-03-07T14:19:00Z">
        <w:r w:rsidDel="00CD5B06">
          <w:delText>Far</w:delText>
        </w:r>
      </w:del>
      <w:r>
        <w:t xml:space="preserve"> more temporal relational memory errors </w:t>
      </w:r>
      <w:del w:id="147" w:author="Hillary Schwarb" w:date="2018-03-07T14:19:00Z">
        <w:r w:rsidDel="00CD5B06">
          <w:delText xml:space="preserve">are present in this task </w:delText>
        </w:r>
      </w:del>
      <w:r>
        <w:t xml:space="preserve">than spatial relational memory errors </w:t>
      </w:r>
      <w:ins w:id="148" w:author="Hillary Schwarb" w:date="2018-03-07T14:19:00Z">
        <w:r w:rsidR="00CD5B06">
          <w:t xml:space="preserve">were present </w:t>
        </w:r>
      </w:ins>
      <w:r>
        <w:t xml:space="preserve">despite the ability to freely navigate time and space, and these errors </w:t>
      </w:r>
      <w:del w:id="149" w:author="Hillary Schwarb" w:date="2018-03-07T14:19:00Z">
        <w:r w:rsidDel="00CD5B06">
          <w:delText xml:space="preserve">are </w:delText>
        </w:r>
      </w:del>
      <w:ins w:id="150" w:author="Hillary Schwarb" w:date="2018-03-07T14:19:00Z">
        <w:r w:rsidR="00CD5B06">
          <w:t xml:space="preserve">were </w:t>
        </w:r>
      </w:ins>
      <w:r>
        <w:t xml:space="preserve">heavily influenced by contextual information. The Context Boundary Effect, in which events in time are placed closer together within a context and further apart when separated by a boundary despite being equidistant, </w:t>
      </w:r>
      <w:del w:id="151" w:author="Hillary Schwarb" w:date="2018-03-07T14:20:00Z">
        <w:r w:rsidDel="00CD5B06">
          <w:delText xml:space="preserve">is </w:delText>
        </w:r>
      </w:del>
      <w:ins w:id="152" w:author="Hillary Schwarb" w:date="2018-03-07T14:20:00Z">
        <w:r w:rsidR="00CD5B06">
          <w:t xml:space="preserve">was </w:t>
        </w:r>
      </w:ins>
      <w:r>
        <w:t xml:space="preserve">observed in time despite the ability of participants to cross the boundaries in either direction and as often as desired and despite repeated restudy of the same events. Moreover, the relational memory errors </w:t>
      </w:r>
      <w:del w:id="153" w:author="Hillary Schwarb" w:date="2018-03-07T14:20:00Z">
        <w:r w:rsidDel="00CD5B06">
          <w:delText xml:space="preserve">are </w:delText>
        </w:r>
      </w:del>
      <w:ins w:id="154" w:author="Hillary Schwarb" w:date="2018-03-07T14:20:00Z">
        <w:r w:rsidR="00CD5B06">
          <w:t xml:space="preserve">were </w:t>
        </w:r>
      </w:ins>
      <w:r>
        <w:t xml:space="preserve">far more common within a context than would be expected by chance, suggesting that the contextual information </w:t>
      </w:r>
      <w:del w:id="155" w:author="Hillary Schwarb" w:date="2018-03-07T14:20:00Z">
        <w:r w:rsidDel="00CD5B06">
          <w:delText xml:space="preserve">is </w:delText>
        </w:r>
      </w:del>
      <w:ins w:id="156" w:author="Hillary Schwarb" w:date="2018-03-07T14:20:00Z">
        <w:r w:rsidR="00CD5B06">
          <w:t xml:space="preserve">does </w:t>
        </w:r>
      </w:ins>
      <w:r>
        <w:t>not just bias</w:t>
      </w:r>
      <w:del w:id="157" w:author="Hillary Schwarb" w:date="2018-03-07T14:20:00Z">
        <w:r w:rsidDel="00CD5B06">
          <w:delText>ing</w:delText>
        </w:r>
      </w:del>
      <w:r>
        <w:t xml:space="preserve"> distance judgements but also order</w:t>
      </w:r>
      <w:ins w:id="158" w:author="Hillary Schwarb" w:date="2018-03-07T14:20:00Z">
        <w:r w:rsidR="00CD5B06">
          <w:t>s</w:t>
        </w:r>
      </w:ins>
      <w:r>
        <w:t xml:space="preserve"> information in a disadvantageous way. Finally, </w:t>
      </w:r>
      <w:ins w:id="159" w:author="Hillary Schwarb" w:date="2018-03-07T14:21:00Z">
        <w:r w:rsidR="00CD5B06">
          <w:t xml:space="preserve">spatiotemporal </w:t>
        </w:r>
      </w:ins>
      <w:r>
        <w:t xml:space="preserve">navigation behavior </w:t>
      </w:r>
      <w:del w:id="160" w:author="Hillary Schwarb" w:date="2018-03-07T14:21:00Z">
        <w:r w:rsidDel="00CD5B06">
          <w:delText xml:space="preserve">in spatiotemporal navigation is </w:delText>
        </w:r>
      </w:del>
      <w:ins w:id="161" w:author="Hillary Schwarb" w:date="2018-03-07T14:21:00Z">
        <w:r w:rsidR="00CD5B06">
          <w:t xml:space="preserve">was </w:t>
        </w:r>
      </w:ins>
      <w:r>
        <w:t>examined to determine if particular aspects of navigation i</w:t>
      </w:r>
      <w:ins w:id="162" w:author="Hillary Schwarb" w:date="2018-03-07T14:21:00Z">
        <w:r w:rsidR="00CD5B06">
          <w:t>n</w:t>
        </w:r>
      </w:ins>
      <w:del w:id="163" w:author="Hillary Schwarb" w:date="2018-03-07T14:21:00Z">
        <w:r w:rsidDel="00CD5B06">
          <w:delText>s</w:delText>
        </w:r>
      </w:del>
      <w:r>
        <w:t xml:space="preserve"> space and time </w:t>
      </w:r>
      <w:r w:rsidR="00EE64EF">
        <w:t>relate to</w:t>
      </w:r>
      <w:r>
        <w:t xml:space="preserve"> later performance and relational or contextual memory errors. </w:t>
      </w:r>
      <w:r w:rsidR="002E59E4">
        <w:t xml:space="preserve">Improvements in spatial and temporal navigation </w:t>
      </w:r>
      <w:del w:id="164" w:author="Hillary Schwarb" w:date="2018-03-07T14:22:00Z">
        <w:r w:rsidR="002E59E4" w:rsidDel="00CD5B06">
          <w:delText xml:space="preserve">are </w:delText>
        </w:r>
      </w:del>
      <w:ins w:id="165" w:author="Hillary Schwarb" w:date="2018-03-07T14:22:00Z">
        <w:r w:rsidR="00CD5B06">
          <w:t xml:space="preserve">were </w:t>
        </w:r>
      </w:ins>
      <w:r w:rsidR="002E59E4">
        <w:t>shown to relate to improvements in memory in those domains separably, suggesting that spatial and temporal representations may in some way be separable in this task</w:t>
      </w:r>
      <w:ins w:id="166" w:author="Hillary Schwarb" w:date="2018-03-07T14:22:00Z">
        <w:r w:rsidR="00CD5B06">
          <w:t>. Further,</w:t>
        </w:r>
      </w:ins>
      <w:del w:id="167" w:author="Hillary Schwarb" w:date="2018-03-07T14:22:00Z">
        <w:r w:rsidR="002E59E4" w:rsidDel="00CD5B06">
          <w:delText>;</w:delText>
        </w:r>
      </w:del>
      <w:r w:rsidR="002E59E4">
        <w:t xml:space="preserve"> relational memory improvements </w:t>
      </w:r>
      <w:del w:id="168" w:author="Hillary Schwarb" w:date="2018-03-07T14:22:00Z">
        <w:r w:rsidR="002E59E4" w:rsidDel="00CD5B06">
          <w:delText xml:space="preserve">are </w:delText>
        </w:r>
      </w:del>
      <w:ins w:id="169" w:author="Hillary Schwarb" w:date="2018-03-07T14:22:00Z">
        <w:r w:rsidR="00CD5B06">
          <w:t xml:space="preserve">were </w:t>
        </w:r>
      </w:ins>
      <w:r w:rsidR="002E59E4">
        <w:t xml:space="preserve">shown to be tied to changes in navigation complexity and systematicity, suggesting a critical interplay between </w:t>
      </w:r>
      <w:proofErr w:type="gramStart"/>
      <w:r w:rsidR="002E59E4">
        <w:t>in-the-moment</w:t>
      </w:r>
      <w:proofErr w:type="gramEnd"/>
      <w:r w:rsidR="002E59E4">
        <w:t>, memory-guided decision making and subsequent relational memory efficacy</w:t>
      </w:r>
      <w:ins w:id="170" w:author="Hillary Schwarb" w:date="2018-03-07T14:23:00Z">
        <w:r w:rsidR="00CD5B06">
          <w:t>.</w:t>
        </w:r>
      </w:ins>
      <w:del w:id="171" w:author="Hillary Schwarb" w:date="2018-03-07T14:24:00Z">
        <w:r w:rsidR="002E59E4" w:rsidDel="00CD5B06">
          <w:delText>; evidence that</w:delText>
        </w:r>
      </w:del>
      <w:r w:rsidR="002E59E4">
        <w:t xml:space="preserve"> </w:t>
      </w:r>
      <w:ins w:id="172" w:author="Hillary Schwarb" w:date="2018-03-07T14:24:00Z">
        <w:r w:rsidR="00CD5B06">
          <w:t>C</w:t>
        </w:r>
      </w:ins>
      <w:del w:id="173" w:author="Hillary Schwarb" w:date="2018-03-07T14:24:00Z">
        <w:r w:rsidR="002E59E4" w:rsidDel="00CD5B06">
          <w:delText>c</w:delText>
        </w:r>
      </w:del>
      <w:r w:rsidR="002E59E4">
        <w:t xml:space="preserve">ontext boundaries </w:t>
      </w:r>
      <w:ins w:id="174" w:author="Hillary Schwarb" w:date="2018-03-07T14:24:00Z">
        <w:r w:rsidR="00CD5B06">
          <w:t>were shown to</w:t>
        </w:r>
      </w:ins>
      <w:del w:id="175" w:author="Hillary Schwarb" w:date="2018-03-07T14:24:00Z">
        <w:r w:rsidR="002E59E4" w:rsidDel="00CD5B06">
          <w:delText>may</w:delText>
        </w:r>
      </w:del>
      <w:r w:rsidR="002E59E4">
        <w:t xml:space="preserve"> act as more of a discriminatory feature (at least in this task) than one used to strengthen within-context relational memory organization accuracy is presented</w:t>
      </w:r>
      <w:ins w:id="176" w:author="Hillary Schwarb" w:date="2018-03-07T14:24:00Z">
        <w:r w:rsidR="00CD5B06">
          <w:t>. Finally, data revealed</w:t>
        </w:r>
      </w:ins>
      <w:del w:id="177" w:author="Hillary Schwarb" w:date="2018-03-07T14:24:00Z">
        <w:r w:rsidR="002E59E4" w:rsidDel="00CD5B06">
          <w:delText>; and</w:delText>
        </w:r>
      </w:del>
      <w:r w:rsidR="002E59E4">
        <w:t xml:space="preserve"> a preference towards exploring an otherwise </w:t>
      </w:r>
      <w:proofErr w:type="gramStart"/>
      <w:r w:rsidR="002E59E4">
        <w:t>temporally-flexible</w:t>
      </w:r>
      <w:proofErr w:type="gramEnd"/>
      <w:r w:rsidR="002E59E4">
        <w:t xml:space="preserve"> environment in the implied, forward order with increasing contiguity </w:t>
      </w:r>
      <w:ins w:id="178" w:author="Hillary Schwarb" w:date="2018-03-07T14:25:00Z">
        <w:r w:rsidR="00CD5B06">
          <w:t xml:space="preserve">and that exploration pattern was </w:t>
        </w:r>
      </w:ins>
      <w:del w:id="179" w:author="Hillary Schwarb" w:date="2018-03-07T14:25:00Z">
        <w:r w:rsidR="002E59E4" w:rsidDel="00CD5B06">
          <w:delText xml:space="preserve">is </w:delText>
        </w:r>
      </w:del>
      <w:r w:rsidR="002E59E4">
        <w:t xml:space="preserve">shown to be a potentially critical behavior in rapidly improving temporal, relational, and contextual memory organization. </w:t>
      </w:r>
      <w:r>
        <w:t>The richness of Spatiotemporal Navigation and Reconstruction has provided (and will likely to continue to provide) interesting findings on the interplay between navigation in space, navigation in time</w:t>
      </w:r>
      <w:ins w:id="180" w:author="Hillary Schwarb" w:date="2018-03-07T14:25:00Z">
        <w:r w:rsidR="008E4742">
          <w:t>,</w:t>
        </w:r>
      </w:ins>
      <w:r>
        <w:t xml:space="preserve"> and how these ultimately may relate to navigation in memory.</w:t>
      </w:r>
      <w:r w:rsidR="00B857A0">
        <w:t xml:space="preserve"> Through embracing principled approaches to analysis of behavioral data, and the inclusion of </w:t>
      </w:r>
      <w:r w:rsidR="00B857A0">
        <w:lastRenderedPageBreak/>
        <w:t>complex behavioral mechanics (such as simulated time travel), this work extends our unde</w:t>
      </w:r>
      <w:bookmarkStart w:id="181" w:name="_GoBack"/>
      <w:bookmarkEnd w:id="181"/>
      <w:r w:rsidR="00B857A0">
        <w:t>rstanding of the role of hippocampal relational memory in overall memory organization</w:t>
      </w:r>
      <w:commentRangeStart w:id="182"/>
      <w:r w:rsidR="00B857A0">
        <w:t>.</w:t>
      </w:r>
      <w:commentRangeEnd w:id="182"/>
      <w:r w:rsidR="008E4742">
        <w:rPr>
          <w:rStyle w:val="CommentReference"/>
        </w:rPr>
        <w:commentReference w:id="182"/>
      </w:r>
      <w:r w:rsidR="00B857A0">
        <w:t xml:space="preserve"> </w:t>
      </w:r>
    </w:p>
    <w:p w14:paraId="335615BC" w14:textId="77777777" w:rsidR="002E59E4" w:rsidRDefault="002E59E4">
      <w:r>
        <w:br w:type="page"/>
      </w:r>
    </w:p>
    <w:p w14:paraId="088C90E3" w14:textId="77777777" w:rsidR="007530E0" w:rsidRDefault="00B857A0" w:rsidP="00AA15F8">
      <w:pPr>
        <w:spacing w:line="360" w:lineRule="auto"/>
      </w:pPr>
      <w:r>
        <w:lastRenderedPageBreak/>
        <w:t xml:space="preserve">As a final aside, if any </w:t>
      </w:r>
      <w:r w:rsidR="001717DD">
        <w:t>actual</w:t>
      </w:r>
      <w:r>
        <w:t xml:space="preserve"> time travelers read this document, please feel free to attend my thesis defense at </w:t>
      </w:r>
      <w:r w:rsidR="001717DD" w:rsidRPr="001717DD">
        <w:t>40.115600°</w:t>
      </w:r>
      <w:r w:rsidR="001717DD">
        <w:t>N</w:t>
      </w:r>
      <w:r w:rsidR="001717DD" w:rsidRPr="001717DD">
        <w:t>, -88.227700°</w:t>
      </w:r>
      <w:r w:rsidR="001717DD">
        <w:t>W, Friday, April 6</w:t>
      </w:r>
      <w:r w:rsidR="001717DD" w:rsidRPr="001717DD">
        <w:rPr>
          <w:vertAlign w:val="superscript"/>
        </w:rPr>
        <w:t>th</w:t>
      </w:r>
      <w:r w:rsidR="001717DD">
        <w:t>, 2018 CE, 2PM CST (8PM UTC). There will be snacks.</w:t>
      </w:r>
    </w:p>
    <w:p w14:paraId="139F01CD" w14:textId="77777777" w:rsidR="007530E0" w:rsidRDefault="007530E0" w:rsidP="007530E0">
      <w:pPr>
        <w:pStyle w:val="Heading1"/>
      </w:pPr>
      <w:bookmarkStart w:id="183" w:name="_Toc505879100"/>
      <w:r>
        <w:t>References</w:t>
      </w:r>
      <w:bookmarkEnd w:id="183"/>
    </w:p>
    <w:p w14:paraId="5614C4D4" w14:textId="77777777" w:rsidR="00560F80" w:rsidRPr="00560F80" w:rsidRDefault="00015541" w:rsidP="00560F80">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560F80" w:rsidRPr="00560F80">
        <w:rPr>
          <w:rFonts w:ascii="Calibri" w:hAnsi="Calibri" w:cs="Calibri"/>
          <w:noProof/>
          <w:szCs w:val="24"/>
        </w:rPr>
        <w:t xml:space="preserve">Abbott, E. A. (1884). </w:t>
      </w:r>
      <w:r w:rsidR="00560F80" w:rsidRPr="00560F80">
        <w:rPr>
          <w:rFonts w:ascii="Calibri" w:hAnsi="Calibri" w:cs="Calibri"/>
          <w:i/>
          <w:iCs/>
          <w:noProof/>
          <w:szCs w:val="24"/>
        </w:rPr>
        <w:t>Flatland: A Romance in Multiple Dimensions</w:t>
      </w:r>
      <w:r w:rsidR="00560F80" w:rsidRPr="00560F80">
        <w:rPr>
          <w:rFonts w:ascii="Calibri" w:hAnsi="Calibri" w:cs="Calibri"/>
          <w:noProof/>
          <w:szCs w:val="24"/>
        </w:rPr>
        <w:t>. New York: Dover Thrift.</w:t>
      </w:r>
    </w:p>
    <w:p w14:paraId="75CFCB0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Aggleton, J. P., &amp; Brown, M. W. (1999). Episodic memory, amnesia, and the hippocampal-anterior thalamic axis. </w:t>
      </w:r>
      <w:r w:rsidRPr="00560F80">
        <w:rPr>
          <w:rFonts w:ascii="Calibri" w:hAnsi="Calibri" w:cs="Calibri"/>
          <w:i/>
          <w:iCs/>
          <w:noProof/>
          <w:szCs w:val="24"/>
        </w:rPr>
        <w:t>The Behavioral and Brain Sciences</w:t>
      </w:r>
      <w:r w:rsidRPr="00560F80">
        <w:rPr>
          <w:rFonts w:ascii="Calibri" w:hAnsi="Calibri" w:cs="Calibri"/>
          <w:noProof/>
          <w:szCs w:val="24"/>
        </w:rPr>
        <w:t xml:space="preserve">, </w:t>
      </w:r>
      <w:r w:rsidRPr="00560F80">
        <w:rPr>
          <w:rFonts w:ascii="Calibri" w:hAnsi="Calibri" w:cs="Calibri"/>
          <w:i/>
          <w:iCs/>
          <w:noProof/>
          <w:szCs w:val="24"/>
        </w:rPr>
        <w:t>22</w:t>
      </w:r>
      <w:r w:rsidRPr="00560F80">
        <w:rPr>
          <w:rFonts w:ascii="Calibri" w:hAnsi="Calibri" w:cs="Calibri"/>
          <w:noProof/>
          <w:szCs w:val="24"/>
        </w:rPr>
        <w:t>(3), 425-44-89. Retrieved from http://www.ncbi.nlm.nih.gov/pubmed/11301518</w:t>
      </w:r>
    </w:p>
    <w:p w14:paraId="3FADFAA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Al-kadi, O. S., &amp; Watson, D. (2008). Texture Analysis of Aggressive and Nonaggressive Lung Tumor CE CT Images, </w:t>
      </w:r>
      <w:r w:rsidRPr="00560F80">
        <w:rPr>
          <w:rFonts w:ascii="Calibri" w:hAnsi="Calibri" w:cs="Calibri"/>
          <w:i/>
          <w:iCs/>
          <w:noProof/>
          <w:szCs w:val="24"/>
        </w:rPr>
        <w:t>55</w:t>
      </w:r>
      <w:r w:rsidRPr="00560F80">
        <w:rPr>
          <w:rFonts w:ascii="Calibri" w:hAnsi="Calibri" w:cs="Calibri"/>
          <w:noProof/>
          <w:szCs w:val="24"/>
        </w:rPr>
        <w:t>(7), 1822–1830. http://doi.org/10.1109/TBME.2008.919735</w:t>
      </w:r>
    </w:p>
    <w:p w14:paraId="1076C559"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Allen, J. S., Tranel, D., Bruss, J., &amp; Damasio, H. (2006). Correlations between regional brain volumes and memory performance in anoxia. </w:t>
      </w:r>
      <w:r w:rsidRPr="00560F80">
        <w:rPr>
          <w:rFonts w:ascii="Calibri" w:hAnsi="Calibri" w:cs="Calibri"/>
          <w:i/>
          <w:iCs/>
          <w:noProof/>
          <w:szCs w:val="24"/>
        </w:rPr>
        <w:t>Journal of Clinical and Experimental Neuropsychology</w:t>
      </w:r>
      <w:r w:rsidRPr="00560F80">
        <w:rPr>
          <w:rFonts w:ascii="Calibri" w:hAnsi="Calibri" w:cs="Calibri"/>
          <w:noProof/>
          <w:szCs w:val="24"/>
        </w:rPr>
        <w:t xml:space="preserve">, </w:t>
      </w:r>
      <w:r w:rsidRPr="00560F80">
        <w:rPr>
          <w:rFonts w:ascii="Calibri" w:hAnsi="Calibri" w:cs="Calibri"/>
          <w:i/>
          <w:iCs/>
          <w:noProof/>
          <w:szCs w:val="24"/>
        </w:rPr>
        <w:t>28</w:t>
      </w:r>
      <w:r w:rsidRPr="00560F80">
        <w:rPr>
          <w:rFonts w:ascii="Calibri" w:hAnsi="Calibri" w:cs="Calibri"/>
          <w:noProof/>
          <w:szCs w:val="24"/>
        </w:rPr>
        <w:t>(4), 457–476. http://doi.org/10.1080/13803390590949287</w:t>
      </w:r>
    </w:p>
    <w:p w14:paraId="377D9C8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Allen, R. J., Vargha-Khadem, F., &amp; Baddeley, A. D. (2014). Item-location binding in working memory: Is it hippocampus-dependent? </w:t>
      </w:r>
      <w:r w:rsidRPr="00560F80">
        <w:rPr>
          <w:rFonts w:ascii="Calibri" w:hAnsi="Calibri" w:cs="Calibri"/>
          <w:i/>
          <w:iCs/>
          <w:noProof/>
          <w:szCs w:val="24"/>
        </w:rPr>
        <w:t>Neuropsychologia</w:t>
      </w:r>
      <w:r w:rsidRPr="00560F80">
        <w:rPr>
          <w:rFonts w:ascii="Calibri" w:hAnsi="Calibri" w:cs="Calibri"/>
          <w:noProof/>
          <w:szCs w:val="24"/>
        </w:rPr>
        <w:t xml:space="preserve">, </w:t>
      </w:r>
      <w:r w:rsidRPr="00560F80">
        <w:rPr>
          <w:rFonts w:ascii="Calibri" w:hAnsi="Calibri" w:cs="Calibri"/>
          <w:i/>
          <w:iCs/>
          <w:noProof/>
          <w:szCs w:val="24"/>
        </w:rPr>
        <w:t>59</w:t>
      </w:r>
      <w:r w:rsidRPr="00560F80">
        <w:rPr>
          <w:rFonts w:ascii="Calibri" w:hAnsi="Calibri" w:cs="Calibri"/>
          <w:noProof/>
          <w:szCs w:val="24"/>
        </w:rPr>
        <w:t>(1), 74–84. http://doi.org/10.1016/j.neuropsychologia.2014.04.013</w:t>
      </w:r>
    </w:p>
    <w:p w14:paraId="68EAE5E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Astur, R. S., Taylor, L. B., Mamelak, A. N., Philpott, L., &amp; Sutherland, R. J. (2002). Humans with hippocampus damage display severe spatial memory impairments in a virtual Morris water task. </w:t>
      </w:r>
      <w:r w:rsidRPr="00560F80">
        <w:rPr>
          <w:rFonts w:ascii="Calibri" w:hAnsi="Calibri" w:cs="Calibri"/>
          <w:i/>
          <w:iCs/>
          <w:noProof/>
          <w:szCs w:val="24"/>
        </w:rPr>
        <w:t>Behavioural Brain Research</w:t>
      </w:r>
      <w:r w:rsidRPr="00560F80">
        <w:rPr>
          <w:rFonts w:ascii="Calibri" w:hAnsi="Calibri" w:cs="Calibri"/>
          <w:noProof/>
          <w:szCs w:val="24"/>
        </w:rPr>
        <w:t xml:space="preserve">, </w:t>
      </w:r>
      <w:r w:rsidRPr="00560F80">
        <w:rPr>
          <w:rFonts w:ascii="Calibri" w:hAnsi="Calibri" w:cs="Calibri"/>
          <w:i/>
          <w:iCs/>
          <w:noProof/>
          <w:szCs w:val="24"/>
        </w:rPr>
        <w:t>132</w:t>
      </w:r>
      <w:r w:rsidRPr="00560F80">
        <w:rPr>
          <w:rFonts w:ascii="Calibri" w:hAnsi="Calibri" w:cs="Calibri"/>
          <w:noProof/>
          <w:szCs w:val="24"/>
        </w:rPr>
        <w:t>(1), 77–84. http://doi.org/10.1016/S0166-4328(01)00399-0</w:t>
      </w:r>
    </w:p>
    <w:p w14:paraId="16826FE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Baker, R., Dexter, M., Hardwicke, T. E., Goldstone, A., &amp; Kourtzi, Z. (2014). Learning to predict: Exposure to temporal sequences facilitates prediction of future events. </w:t>
      </w:r>
      <w:r w:rsidRPr="00560F80">
        <w:rPr>
          <w:rFonts w:ascii="Calibri" w:hAnsi="Calibri" w:cs="Calibri"/>
          <w:i/>
          <w:iCs/>
          <w:noProof/>
          <w:szCs w:val="24"/>
        </w:rPr>
        <w:t>Vision Research</w:t>
      </w:r>
      <w:r w:rsidRPr="00560F80">
        <w:rPr>
          <w:rFonts w:ascii="Calibri" w:hAnsi="Calibri" w:cs="Calibri"/>
          <w:noProof/>
          <w:szCs w:val="24"/>
        </w:rPr>
        <w:t xml:space="preserve">, </w:t>
      </w:r>
      <w:r w:rsidRPr="00560F80">
        <w:rPr>
          <w:rFonts w:ascii="Calibri" w:hAnsi="Calibri" w:cs="Calibri"/>
          <w:i/>
          <w:iCs/>
          <w:noProof/>
          <w:szCs w:val="24"/>
        </w:rPr>
        <w:t>99</w:t>
      </w:r>
      <w:r w:rsidRPr="00560F80">
        <w:rPr>
          <w:rFonts w:ascii="Calibri" w:hAnsi="Calibri" w:cs="Calibri"/>
          <w:noProof/>
          <w:szCs w:val="24"/>
        </w:rPr>
        <w:t>, 124–133. http://doi.org/10.1016/j.visres.2013.10.017</w:t>
      </w:r>
    </w:p>
    <w:p w14:paraId="250B2E4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Banta Lavenex, P. A., Colombo, F., Ribordy Lambert, F., &amp; Lavenex, P. (2014). The human hippocampus beyond the cognitive map: evidence from a densely amnesic patient. </w:t>
      </w:r>
      <w:r w:rsidRPr="00560F80">
        <w:rPr>
          <w:rFonts w:ascii="Calibri" w:hAnsi="Calibri" w:cs="Calibri"/>
          <w:i/>
          <w:iCs/>
          <w:noProof/>
          <w:szCs w:val="24"/>
        </w:rPr>
        <w:t>Frontiers in Human Neuroscience</w:t>
      </w:r>
      <w:r w:rsidRPr="00560F80">
        <w:rPr>
          <w:rFonts w:ascii="Calibri" w:hAnsi="Calibri" w:cs="Calibri"/>
          <w:noProof/>
          <w:szCs w:val="24"/>
        </w:rPr>
        <w:t xml:space="preserve">, </w:t>
      </w:r>
      <w:r w:rsidRPr="00560F80">
        <w:rPr>
          <w:rFonts w:ascii="Calibri" w:hAnsi="Calibri" w:cs="Calibri"/>
          <w:i/>
          <w:iCs/>
          <w:noProof/>
          <w:szCs w:val="24"/>
        </w:rPr>
        <w:t>8</w:t>
      </w:r>
      <w:r w:rsidRPr="00560F80">
        <w:rPr>
          <w:rFonts w:ascii="Calibri" w:hAnsi="Calibri" w:cs="Calibri"/>
          <w:noProof/>
          <w:szCs w:val="24"/>
        </w:rPr>
        <w:t>. http://doi.org/10.3389/fnhum.2014.00711</w:t>
      </w:r>
    </w:p>
    <w:p w14:paraId="38FC542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Bartsch, T., Schonfeld, R., Muller, F. J., Alfke, K., Leplow, B., Aldenhoff, J., … Koch, J. M. (2010). Focal Lesions of Human Hippocampal CA1 Neurons in Transient Global Amnesia Impair Place Memory.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328</w:t>
      </w:r>
      <w:r w:rsidRPr="00560F80">
        <w:rPr>
          <w:rFonts w:ascii="Calibri" w:hAnsi="Calibri" w:cs="Calibri"/>
          <w:noProof/>
          <w:szCs w:val="24"/>
        </w:rPr>
        <w:t>(5984), 1412–1415. http://doi.org/10.1126/science.1188160</w:t>
      </w:r>
    </w:p>
    <w:p w14:paraId="43364D7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Besi, P. J., &amp; Mckay, N. D. (1991). A Method for Registration of 3-D Shapes 1 Introduction 2 Literature Review. In </w:t>
      </w:r>
      <w:r w:rsidRPr="00560F80">
        <w:rPr>
          <w:rFonts w:ascii="Calibri" w:hAnsi="Calibri" w:cs="Calibri"/>
          <w:i/>
          <w:iCs/>
          <w:noProof/>
          <w:szCs w:val="24"/>
        </w:rPr>
        <w:t>SPIE Vol. 1611 Sensor Fusion IV</w:t>
      </w:r>
      <w:r w:rsidRPr="00560F80">
        <w:rPr>
          <w:rFonts w:ascii="Calibri" w:hAnsi="Calibri" w:cs="Calibri"/>
          <w:noProof/>
          <w:szCs w:val="24"/>
        </w:rPr>
        <w:t xml:space="preserve"> (Vol. 1611, pp. 586–606). http://doi.org/10.1117/12.57955</w:t>
      </w:r>
    </w:p>
    <w:p w14:paraId="15479A0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Birch, A., Osborne, M., &amp; Blunsom, P. (2010). Metrics for MT evaluation: evaluating reordering. </w:t>
      </w:r>
      <w:r w:rsidRPr="00560F80">
        <w:rPr>
          <w:rFonts w:ascii="Calibri" w:hAnsi="Calibri" w:cs="Calibri"/>
          <w:i/>
          <w:iCs/>
          <w:noProof/>
          <w:szCs w:val="24"/>
        </w:rPr>
        <w:t>Machine Translation</w:t>
      </w:r>
      <w:r w:rsidRPr="00560F80">
        <w:rPr>
          <w:rFonts w:ascii="Calibri" w:hAnsi="Calibri" w:cs="Calibri"/>
          <w:noProof/>
          <w:szCs w:val="24"/>
        </w:rPr>
        <w:t xml:space="preserve">, </w:t>
      </w:r>
      <w:r w:rsidRPr="00560F80">
        <w:rPr>
          <w:rFonts w:ascii="Calibri" w:hAnsi="Calibri" w:cs="Calibri"/>
          <w:i/>
          <w:iCs/>
          <w:noProof/>
          <w:szCs w:val="24"/>
        </w:rPr>
        <w:t>24</w:t>
      </w:r>
      <w:r w:rsidRPr="00560F80">
        <w:rPr>
          <w:rFonts w:ascii="Calibri" w:hAnsi="Calibri" w:cs="Calibri"/>
          <w:noProof/>
          <w:szCs w:val="24"/>
        </w:rPr>
        <w:t>(1), 15–26. http://doi.org/10.1007/s10590-009-9066-5</w:t>
      </w:r>
    </w:p>
    <w:p w14:paraId="76EC4A9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Bonham-Carter, O., Steele, J., &amp; Bastola, D. (2014). Alignment-free genetic sequence comparisons: a review of recent approaches by word analysis. </w:t>
      </w:r>
      <w:r w:rsidRPr="00560F80">
        <w:rPr>
          <w:rFonts w:ascii="Calibri" w:hAnsi="Calibri" w:cs="Calibri"/>
          <w:i/>
          <w:iCs/>
          <w:noProof/>
          <w:szCs w:val="24"/>
        </w:rPr>
        <w:t>Briefings in Bioinformatics</w:t>
      </w:r>
      <w:r w:rsidRPr="00560F80">
        <w:rPr>
          <w:rFonts w:ascii="Calibri" w:hAnsi="Calibri" w:cs="Calibri"/>
          <w:noProof/>
          <w:szCs w:val="24"/>
        </w:rPr>
        <w:t xml:space="preserve">, </w:t>
      </w:r>
      <w:r w:rsidRPr="00560F80">
        <w:rPr>
          <w:rFonts w:ascii="Calibri" w:hAnsi="Calibri" w:cs="Calibri"/>
          <w:i/>
          <w:iCs/>
          <w:noProof/>
          <w:szCs w:val="24"/>
        </w:rPr>
        <w:t>15</w:t>
      </w:r>
      <w:r w:rsidRPr="00560F80">
        <w:rPr>
          <w:rFonts w:ascii="Calibri" w:hAnsi="Calibri" w:cs="Calibri"/>
          <w:noProof/>
          <w:szCs w:val="24"/>
        </w:rPr>
        <w:t>(6), 890–905. http://doi.org/10.1093/bib/bbt052</w:t>
      </w:r>
    </w:p>
    <w:p w14:paraId="61F76DF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Brodeur, M. B., Guérard, K., &amp; Bouras, M. (2014). Bank of Standardized Stimuli (BOSS) Phase II: 930 New Normative Photos. </w:t>
      </w:r>
      <w:r w:rsidRPr="00560F80">
        <w:rPr>
          <w:rFonts w:ascii="Calibri" w:hAnsi="Calibri" w:cs="Calibri"/>
          <w:i/>
          <w:iCs/>
          <w:noProof/>
          <w:szCs w:val="24"/>
        </w:rPr>
        <w:t>PLoS ONE</w:t>
      </w:r>
      <w:r w:rsidRPr="00560F80">
        <w:rPr>
          <w:rFonts w:ascii="Calibri" w:hAnsi="Calibri" w:cs="Calibri"/>
          <w:noProof/>
          <w:szCs w:val="24"/>
        </w:rPr>
        <w:t xml:space="preserve">, </w:t>
      </w:r>
      <w:r w:rsidRPr="00560F80">
        <w:rPr>
          <w:rFonts w:ascii="Calibri" w:hAnsi="Calibri" w:cs="Calibri"/>
          <w:i/>
          <w:iCs/>
          <w:noProof/>
          <w:szCs w:val="24"/>
        </w:rPr>
        <w:t>9</w:t>
      </w:r>
      <w:r w:rsidRPr="00560F80">
        <w:rPr>
          <w:rFonts w:ascii="Calibri" w:hAnsi="Calibri" w:cs="Calibri"/>
          <w:noProof/>
          <w:szCs w:val="24"/>
        </w:rPr>
        <w:t>(9), e106953. http://doi.org/10.1371/journal.pone.0106953</w:t>
      </w:r>
    </w:p>
    <w:p w14:paraId="6C4232D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lastRenderedPageBreak/>
        <w:t xml:space="preserve">Buchanan, T. W. (2005). Emotional Autobiographical Memories in Amnesic Patients with Medial Temporal Lobe Damage. </w:t>
      </w:r>
      <w:r w:rsidRPr="00560F80">
        <w:rPr>
          <w:rFonts w:ascii="Calibri" w:hAnsi="Calibri" w:cs="Calibri"/>
          <w:i/>
          <w:iCs/>
          <w:noProof/>
          <w:szCs w:val="24"/>
        </w:rPr>
        <w:t>Journal of Neuroscience</w:t>
      </w:r>
      <w:r w:rsidRPr="00560F80">
        <w:rPr>
          <w:rFonts w:ascii="Calibri" w:hAnsi="Calibri" w:cs="Calibri"/>
          <w:noProof/>
          <w:szCs w:val="24"/>
        </w:rPr>
        <w:t xml:space="preserve">, </w:t>
      </w:r>
      <w:r w:rsidRPr="00560F80">
        <w:rPr>
          <w:rFonts w:ascii="Calibri" w:hAnsi="Calibri" w:cs="Calibri"/>
          <w:i/>
          <w:iCs/>
          <w:noProof/>
          <w:szCs w:val="24"/>
        </w:rPr>
        <w:t>25</w:t>
      </w:r>
      <w:r w:rsidRPr="00560F80">
        <w:rPr>
          <w:rFonts w:ascii="Calibri" w:hAnsi="Calibri" w:cs="Calibri"/>
          <w:noProof/>
          <w:szCs w:val="24"/>
        </w:rPr>
        <w:t>(12), 3151–3160. http://doi.org/10.1523/JNEUROSCI.4735-04.2005</w:t>
      </w:r>
    </w:p>
    <w:p w14:paraId="42A5059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Bunsey, M., &amp; Eichenbaum, H. (1993). Critical role of the parahippocampal region for paired-associate learning in rats. </w:t>
      </w:r>
      <w:r w:rsidRPr="00560F80">
        <w:rPr>
          <w:rFonts w:ascii="Calibri" w:hAnsi="Calibri" w:cs="Calibri"/>
          <w:i/>
          <w:iCs/>
          <w:noProof/>
          <w:szCs w:val="24"/>
        </w:rPr>
        <w:t>Behavioral Neuroscience</w:t>
      </w:r>
      <w:r w:rsidRPr="00560F80">
        <w:rPr>
          <w:rFonts w:ascii="Calibri" w:hAnsi="Calibri" w:cs="Calibri"/>
          <w:noProof/>
          <w:szCs w:val="24"/>
        </w:rPr>
        <w:t xml:space="preserve">, </w:t>
      </w:r>
      <w:r w:rsidRPr="00560F80">
        <w:rPr>
          <w:rFonts w:ascii="Calibri" w:hAnsi="Calibri" w:cs="Calibri"/>
          <w:i/>
          <w:iCs/>
          <w:noProof/>
          <w:szCs w:val="24"/>
        </w:rPr>
        <w:t>107</w:t>
      </w:r>
      <w:r w:rsidRPr="00560F80">
        <w:rPr>
          <w:rFonts w:ascii="Calibri" w:hAnsi="Calibri" w:cs="Calibri"/>
          <w:noProof/>
          <w:szCs w:val="24"/>
        </w:rPr>
        <w:t>(5), 740–7. http://doi.org/10.1037/0735-7044.107.5.740</w:t>
      </w:r>
    </w:p>
    <w:p w14:paraId="4FD5827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Burkard, R., Dell’Amico, M., &amp; Martello, S. (2012). </w:t>
      </w:r>
      <w:r w:rsidRPr="00560F80">
        <w:rPr>
          <w:rFonts w:ascii="Calibri" w:hAnsi="Calibri" w:cs="Calibri"/>
          <w:i/>
          <w:iCs/>
          <w:noProof/>
          <w:szCs w:val="24"/>
        </w:rPr>
        <w:t>Assignment Problems</w:t>
      </w:r>
      <w:r w:rsidRPr="00560F80">
        <w:rPr>
          <w:rFonts w:ascii="Calibri" w:hAnsi="Calibri" w:cs="Calibri"/>
          <w:noProof/>
          <w:szCs w:val="24"/>
        </w:rPr>
        <w:t>. Society for Industrial and Applied Mathematics. http://doi.org/10.1137/1.9781611972238</w:t>
      </w:r>
    </w:p>
    <w:p w14:paraId="4CFC24E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Buzsáki, G. (2005). Theta rhythm of navigation: Link between path integration and landmark navigation, episodic and semantic memory.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15</w:t>
      </w:r>
      <w:r w:rsidRPr="00560F80">
        <w:rPr>
          <w:rFonts w:ascii="Calibri" w:hAnsi="Calibri" w:cs="Calibri"/>
          <w:noProof/>
          <w:szCs w:val="24"/>
        </w:rPr>
        <w:t>(7), 827–840. http://doi.org/10.1002/hipo.20113</w:t>
      </w:r>
    </w:p>
    <w:p w14:paraId="0020281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Carlsson, G. (2009). </w:t>
      </w:r>
      <w:r w:rsidRPr="00560F80">
        <w:rPr>
          <w:rFonts w:ascii="Calibri" w:hAnsi="Calibri" w:cs="Calibri"/>
          <w:i/>
          <w:iCs/>
          <w:noProof/>
          <w:szCs w:val="24"/>
        </w:rPr>
        <w:t>Topology and data</w:t>
      </w:r>
      <w:r w:rsidRPr="00560F80">
        <w:rPr>
          <w:rFonts w:ascii="Calibri" w:hAnsi="Calibri" w:cs="Calibri"/>
          <w:noProof/>
          <w:szCs w:val="24"/>
        </w:rPr>
        <w:t xml:space="preserve">. </w:t>
      </w:r>
      <w:r w:rsidRPr="00560F80">
        <w:rPr>
          <w:rFonts w:ascii="Calibri" w:hAnsi="Calibri" w:cs="Calibri"/>
          <w:i/>
          <w:iCs/>
          <w:noProof/>
          <w:szCs w:val="24"/>
        </w:rPr>
        <w:t>Bulletin of the American Mathematical Society</w:t>
      </w:r>
      <w:r w:rsidRPr="00560F80">
        <w:rPr>
          <w:rFonts w:ascii="Calibri" w:hAnsi="Calibri" w:cs="Calibri"/>
          <w:noProof/>
          <w:szCs w:val="24"/>
        </w:rPr>
        <w:t xml:space="preserve"> (Vol. 46). http://doi.org/10.1090/S0273-0979-09-01249-X</w:t>
      </w:r>
    </w:p>
    <w:p w14:paraId="6CAF4F2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Cederberg, J. N. (2001). Chapter 3.12 Similarity Transformations. In </w:t>
      </w:r>
      <w:r w:rsidRPr="00560F80">
        <w:rPr>
          <w:rFonts w:ascii="Calibri" w:hAnsi="Calibri" w:cs="Calibri"/>
          <w:i/>
          <w:iCs/>
          <w:noProof/>
          <w:szCs w:val="24"/>
        </w:rPr>
        <w:t>A Course in Modern Geometries</w:t>
      </w:r>
      <w:r w:rsidRPr="00560F80">
        <w:rPr>
          <w:rFonts w:ascii="Calibri" w:hAnsi="Calibri" w:cs="Calibri"/>
          <w:noProof/>
          <w:szCs w:val="24"/>
        </w:rPr>
        <w:t xml:space="preserve"> (pp. 183–189). Springer.</w:t>
      </w:r>
    </w:p>
    <w:p w14:paraId="1C7C5F9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Clark, R., Tahan, A. C., Watson, P. D., Severson, J., Cohen, N. J., &amp; Voss, M. (2017). Aging affects spatial reconstruction more than spatial pattern separation performance even after extended practice.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0</w:t>
      </w:r>
      <w:r w:rsidRPr="00560F80">
        <w:rPr>
          <w:rFonts w:ascii="Calibri" w:hAnsi="Calibri" w:cs="Calibri"/>
          <w:noProof/>
          <w:szCs w:val="24"/>
        </w:rPr>
        <w:t>(October 2016), 1–11. http://doi.org/10.1002/hipo.22727</w:t>
      </w:r>
    </w:p>
    <w:p w14:paraId="6A6CE72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Cline, A. K., &amp; Dhillon, I. S. (2006). Computation of the Singular Value Decomposition. </w:t>
      </w:r>
      <w:r w:rsidRPr="00560F80">
        <w:rPr>
          <w:rFonts w:ascii="Calibri" w:hAnsi="Calibri" w:cs="Calibri"/>
          <w:i/>
          <w:iCs/>
          <w:noProof/>
          <w:szCs w:val="24"/>
        </w:rPr>
        <w:t>Handbook of Linear Algebra</w:t>
      </w:r>
      <w:r w:rsidRPr="00560F80">
        <w:rPr>
          <w:rFonts w:ascii="Calibri" w:hAnsi="Calibri" w:cs="Calibri"/>
          <w:noProof/>
          <w:szCs w:val="24"/>
        </w:rPr>
        <w:t>, 1–14. http://doi.org/10.1007/BF02251248</w:t>
      </w:r>
    </w:p>
    <w:p w14:paraId="6EED545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Close, C. F. (1902). Map Projections. </w:t>
      </w:r>
      <w:r w:rsidRPr="00560F80">
        <w:rPr>
          <w:rFonts w:ascii="Calibri" w:hAnsi="Calibri" w:cs="Calibri"/>
          <w:i/>
          <w:iCs/>
          <w:noProof/>
          <w:szCs w:val="24"/>
        </w:rPr>
        <w:t>The Geographical Journal</w:t>
      </w:r>
      <w:r w:rsidRPr="00560F80">
        <w:rPr>
          <w:rFonts w:ascii="Calibri" w:hAnsi="Calibri" w:cs="Calibri"/>
          <w:noProof/>
          <w:szCs w:val="24"/>
        </w:rPr>
        <w:t xml:space="preserve">, </w:t>
      </w:r>
      <w:r w:rsidRPr="00560F80">
        <w:rPr>
          <w:rFonts w:ascii="Calibri" w:hAnsi="Calibri" w:cs="Calibri"/>
          <w:i/>
          <w:iCs/>
          <w:noProof/>
          <w:szCs w:val="24"/>
        </w:rPr>
        <w:t>19</w:t>
      </w:r>
      <w:r w:rsidRPr="00560F80">
        <w:rPr>
          <w:rFonts w:ascii="Calibri" w:hAnsi="Calibri" w:cs="Calibri"/>
          <w:noProof/>
          <w:szCs w:val="24"/>
        </w:rPr>
        <w:t>(1), 78. http://doi.org/10.2307/1774978</w:t>
      </w:r>
    </w:p>
    <w:p w14:paraId="21CA0AF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Cohen, N. J., &amp; Banich, M. T. (2003). Memory. In </w:t>
      </w:r>
      <w:r w:rsidRPr="00560F80">
        <w:rPr>
          <w:rFonts w:ascii="Calibri" w:hAnsi="Calibri" w:cs="Calibri"/>
          <w:i/>
          <w:iCs/>
          <w:noProof/>
          <w:szCs w:val="24"/>
        </w:rPr>
        <w:t>Cognitive Neuroscience and Neuropsychology</w:t>
      </w:r>
      <w:r w:rsidRPr="00560F80">
        <w:rPr>
          <w:rFonts w:ascii="Calibri" w:hAnsi="Calibri" w:cs="Calibri"/>
          <w:noProof/>
          <w:szCs w:val="24"/>
        </w:rPr>
        <w:t xml:space="preserve"> (2nd ed., pp. 322–364). Boston: Houghton-Mifflin.</w:t>
      </w:r>
    </w:p>
    <w:p w14:paraId="5F1277F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Cohen, N. J., &amp; Eichenbaum, H. (1991). The theory that wouldn’t die: a critical look at the spatial mapping theory of hippocampal function.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1</w:t>
      </w:r>
      <w:r w:rsidRPr="00560F80">
        <w:rPr>
          <w:rFonts w:ascii="Calibri" w:hAnsi="Calibri" w:cs="Calibri"/>
          <w:noProof/>
          <w:szCs w:val="24"/>
        </w:rPr>
        <w:t>(3), 265–268. http://doi.org/10.1002/hipo.450010312</w:t>
      </w:r>
    </w:p>
    <w:p w14:paraId="62915CA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Cohen, N. J., &amp; Eichenbaum, H. (1993). </w:t>
      </w:r>
      <w:r w:rsidRPr="00560F80">
        <w:rPr>
          <w:rFonts w:ascii="Calibri" w:hAnsi="Calibri" w:cs="Calibri"/>
          <w:i/>
          <w:iCs/>
          <w:noProof/>
          <w:szCs w:val="24"/>
        </w:rPr>
        <w:t>Memory, Amnesia, and the Hippocampal System.</w:t>
      </w:r>
      <w:r w:rsidRPr="00560F80">
        <w:rPr>
          <w:rFonts w:ascii="Calibri" w:hAnsi="Calibri" w:cs="Calibri"/>
          <w:noProof/>
          <w:szCs w:val="24"/>
        </w:rPr>
        <w:t xml:space="preserve"> Cambridge: MIT Press.</w:t>
      </w:r>
    </w:p>
    <w:p w14:paraId="7D9D552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Coronel, J. C., Duff, M. C., Warren, D. E., Federmeier, K. D., Gonsalves, B. D., Tranel, D., &amp; Cohen, N. J. (2012). Remembering and voting: Theory and evidence from amnesic patients. </w:t>
      </w:r>
      <w:r w:rsidRPr="00560F80">
        <w:rPr>
          <w:rFonts w:ascii="Calibri" w:hAnsi="Calibri" w:cs="Calibri"/>
          <w:i/>
          <w:iCs/>
          <w:noProof/>
          <w:szCs w:val="24"/>
        </w:rPr>
        <w:t>American Journal of Political Science</w:t>
      </w:r>
      <w:r w:rsidRPr="00560F80">
        <w:rPr>
          <w:rFonts w:ascii="Calibri" w:hAnsi="Calibri" w:cs="Calibri"/>
          <w:noProof/>
          <w:szCs w:val="24"/>
        </w:rPr>
        <w:t xml:space="preserve">, </w:t>
      </w:r>
      <w:r w:rsidRPr="00560F80">
        <w:rPr>
          <w:rFonts w:ascii="Calibri" w:hAnsi="Calibri" w:cs="Calibri"/>
          <w:i/>
          <w:iCs/>
          <w:noProof/>
          <w:szCs w:val="24"/>
        </w:rPr>
        <w:t>56</w:t>
      </w:r>
      <w:r w:rsidRPr="00560F80">
        <w:rPr>
          <w:rFonts w:ascii="Calibri" w:hAnsi="Calibri" w:cs="Calibri"/>
          <w:noProof/>
          <w:szCs w:val="24"/>
        </w:rPr>
        <w:t>(4), 837–848. http://doi.org/10.1111/j.1540-5907.2012.00608.x</w:t>
      </w:r>
    </w:p>
    <w:p w14:paraId="17D8A01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Corsi, P. M. (1972). </w:t>
      </w:r>
      <w:r w:rsidRPr="00560F80">
        <w:rPr>
          <w:rFonts w:ascii="Calibri" w:hAnsi="Calibri" w:cs="Calibri"/>
          <w:i/>
          <w:iCs/>
          <w:noProof/>
          <w:szCs w:val="24"/>
        </w:rPr>
        <w:t>Human Memory and the Medial Temporal Region of the Brain</w:t>
      </w:r>
      <w:r w:rsidRPr="00560F80">
        <w:rPr>
          <w:rFonts w:ascii="Calibri" w:hAnsi="Calibri" w:cs="Calibri"/>
          <w:noProof/>
          <w:szCs w:val="24"/>
        </w:rPr>
        <w:t>. McGill University.</w:t>
      </w:r>
    </w:p>
    <w:p w14:paraId="6C838EEA"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Coxeter, H. S. M. (Harold S. M. (1998). </w:t>
      </w:r>
      <w:r w:rsidRPr="00560F80">
        <w:rPr>
          <w:rFonts w:ascii="Calibri" w:hAnsi="Calibri" w:cs="Calibri"/>
          <w:i/>
          <w:iCs/>
          <w:noProof/>
          <w:szCs w:val="24"/>
        </w:rPr>
        <w:t>Non-Euclidean geometry</w:t>
      </w:r>
      <w:r w:rsidRPr="00560F80">
        <w:rPr>
          <w:rFonts w:ascii="Calibri" w:hAnsi="Calibri" w:cs="Calibri"/>
          <w:noProof/>
          <w:szCs w:val="24"/>
        </w:rPr>
        <w:t>.</w:t>
      </w:r>
    </w:p>
    <w:p w14:paraId="0E0E960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Damasio, A. R. (1989). The Brain Binds Entities and Events by Multiregional Activation from Convergence Zones. </w:t>
      </w:r>
      <w:r w:rsidRPr="00560F80">
        <w:rPr>
          <w:rFonts w:ascii="Calibri" w:hAnsi="Calibri" w:cs="Calibri"/>
          <w:i/>
          <w:iCs/>
          <w:noProof/>
          <w:szCs w:val="24"/>
        </w:rPr>
        <w:t>Neural Computation</w:t>
      </w:r>
      <w:r w:rsidRPr="00560F80">
        <w:rPr>
          <w:rFonts w:ascii="Calibri" w:hAnsi="Calibri" w:cs="Calibri"/>
          <w:noProof/>
          <w:szCs w:val="24"/>
        </w:rPr>
        <w:t xml:space="preserve">, </w:t>
      </w:r>
      <w:r w:rsidRPr="00560F80">
        <w:rPr>
          <w:rFonts w:ascii="Calibri" w:hAnsi="Calibri" w:cs="Calibri"/>
          <w:i/>
          <w:iCs/>
          <w:noProof/>
          <w:szCs w:val="24"/>
        </w:rPr>
        <w:t>1</w:t>
      </w:r>
      <w:r w:rsidRPr="00560F80">
        <w:rPr>
          <w:rFonts w:ascii="Calibri" w:hAnsi="Calibri" w:cs="Calibri"/>
          <w:noProof/>
          <w:szCs w:val="24"/>
        </w:rPr>
        <w:t>(1), 123–132. http://doi.org/10.1162/neco.1989.1.1.123</w:t>
      </w:r>
    </w:p>
    <w:p w14:paraId="609F520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Daugherty, A. M., Yuan, P., Dahle, C. L., Bender, A. R., Yang, Y., &amp; Raz, N. (2015). Path complexity in virtual water maze navigation: Differential associations with age, sex, and regional brain volume. </w:t>
      </w:r>
      <w:r w:rsidRPr="00560F80">
        <w:rPr>
          <w:rFonts w:ascii="Calibri" w:hAnsi="Calibri" w:cs="Calibri"/>
          <w:i/>
          <w:iCs/>
          <w:noProof/>
          <w:szCs w:val="24"/>
        </w:rPr>
        <w:t>Cerebral Cortex</w:t>
      </w:r>
      <w:r w:rsidRPr="00560F80">
        <w:rPr>
          <w:rFonts w:ascii="Calibri" w:hAnsi="Calibri" w:cs="Calibri"/>
          <w:noProof/>
          <w:szCs w:val="24"/>
        </w:rPr>
        <w:t xml:space="preserve">, </w:t>
      </w:r>
      <w:r w:rsidRPr="00560F80">
        <w:rPr>
          <w:rFonts w:ascii="Calibri" w:hAnsi="Calibri" w:cs="Calibri"/>
          <w:i/>
          <w:iCs/>
          <w:noProof/>
          <w:szCs w:val="24"/>
        </w:rPr>
        <w:t>25</w:t>
      </w:r>
      <w:r w:rsidRPr="00560F80">
        <w:rPr>
          <w:rFonts w:ascii="Calibri" w:hAnsi="Calibri" w:cs="Calibri"/>
          <w:noProof/>
          <w:szCs w:val="24"/>
        </w:rPr>
        <w:t>(9), 3122–3131. http://doi.org/10.1093/cercor/bhu107</w:t>
      </w:r>
    </w:p>
    <w:p w14:paraId="5B1BBB0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lastRenderedPageBreak/>
        <w:t xml:space="preserve">Davachi, L., &amp; DuBrow, S. (2015). How the hippocampus preserves order: the role of prediction and context. </w:t>
      </w:r>
      <w:r w:rsidRPr="00560F80">
        <w:rPr>
          <w:rFonts w:ascii="Calibri" w:hAnsi="Calibri" w:cs="Calibri"/>
          <w:i/>
          <w:iCs/>
          <w:noProof/>
          <w:szCs w:val="24"/>
        </w:rPr>
        <w:t>Trends in Cognitive Sciences</w:t>
      </w:r>
      <w:r w:rsidRPr="00560F80">
        <w:rPr>
          <w:rFonts w:ascii="Calibri" w:hAnsi="Calibri" w:cs="Calibri"/>
          <w:noProof/>
          <w:szCs w:val="24"/>
        </w:rPr>
        <w:t xml:space="preserve">, </w:t>
      </w:r>
      <w:r w:rsidRPr="00560F80">
        <w:rPr>
          <w:rFonts w:ascii="Calibri" w:hAnsi="Calibri" w:cs="Calibri"/>
          <w:i/>
          <w:iCs/>
          <w:noProof/>
          <w:szCs w:val="24"/>
        </w:rPr>
        <w:t>19</w:t>
      </w:r>
      <w:r w:rsidRPr="00560F80">
        <w:rPr>
          <w:rFonts w:ascii="Calibri" w:hAnsi="Calibri" w:cs="Calibri"/>
          <w:noProof/>
          <w:szCs w:val="24"/>
        </w:rPr>
        <w:t>(2), 92–99. http://doi.org/10.1016/j.tics.2014.12.004</w:t>
      </w:r>
    </w:p>
    <w:p w14:paraId="51E3C50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Davis, C. P., Franklin, L. M., Johnson, G. S., &amp; Schrott, L. M. (2010). Prenatal oxycodone exposure impairs spatial learning and/or memory in rats. </w:t>
      </w:r>
      <w:r w:rsidRPr="00560F80">
        <w:rPr>
          <w:rFonts w:ascii="Calibri" w:hAnsi="Calibri" w:cs="Calibri"/>
          <w:i/>
          <w:iCs/>
          <w:noProof/>
          <w:szCs w:val="24"/>
        </w:rPr>
        <w:t>Behavioural Brain Research</w:t>
      </w:r>
      <w:r w:rsidRPr="00560F80">
        <w:rPr>
          <w:rFonts w:ascii="Calibri" w:hAnsi="Calibri" w:cs="Calibri"/>
          <w:noProof/>
          <w:szCs w:val="24"/>
        </w:rPr>
        <w:t xml:space="preserve">, </w:t>
      </w:r>
      <w:r w:rsidRPr="00560F80">
        <w:rPr>
          <w:rFonts w:ascii="Calibri" w:hAnsi="Calibri" w:cs="Calibri"/>
          <w:i/>
          <w:iCs/>
          <w:noProof/>
          <w:szCs w:val="24"/>
        </w:rPr>
        <w:t>212</w:t>
      </w:r>
      <w:r w:rsidRPr="00560F80">
        <w:rPr>
          <w:rFonts w:ascii="Calibri" w:hAnsi="Calibri" w:cs="Calibri"/>
          <w:noProof/>
          <w:szCs w:val="24"/>
        </w:rPr>
        <w:t>(1), 27–34. http://doi.org/10.1016/j.bbr.2010.03.022</w:t>
      </w:r>
    </w:p>
    <w:p w14:paraId="2A0984B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Dede, A. J. O., Frascino, J. C., Wixted, J. T., &amp; Squire, L. R. (2016). Learning and remembering real-world events after medial temporal lobe damage. </w:t>
      </w:r>
      <w:r w:rsidRPr="00560F80">
        <w:rPr>
          <w:rFonts w:ascii="Calibri" w:hAnsi="Calibri" w:cs="Calibri"/>
          <w:i/>
          <w:iCs/>
          <w:noProof/>
          <w:szCs w:val="24"/>
        </w:rPr>
        <w:t>Proceedings of the National Academy of Sciences</w:t>
      </w:r>
      <w:r w:rsidRPr="00560F80">
        <w:rPr>
          <w:rFonts w:ascii="Calibri" w:hAnsi="Calibri" w:cs="Calibri"/>
          <w:noProof/>
          <w:szCs w:val="24"/>
        </w:rPr>
        <w:t xml:space="preserve">, </w:t>
      </w:r>
      <w:r w:rsidRPr="00560F80">
        <w:rPr>
          <w:rFonts w:ascii="Calibri" w:hAnsi="Calibri" w:cs="Calibri"/>
          <w:i/>
          <w:iCs/>
          <w:noProof/>
          <w:szCs w:val="24"/>
        </w:rPr>
        <w:t>113</w:t>
      </w:r>
      <w:r w:rsidRPr="00560F80">
        <w:rPr>
          <w:rFonts w:ascii="Calibri" w:hAnsi="Calibri" w:cs="Calibri"/>
          <w:noProof/>
          <w:szCs w:val="24"/>
        </w:rPr>
        <w:t>(47), 13480–13485. http://doi.org/10.1073/pnas.1617025113</w:t>
      </w:r>
    </w:p>
    <w:p w14:paraId="4A343F29"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Dinu, L. P., &amp; Ionescu, R. (2012). An Efficient Rank Based Approach for Closest String and Closest Substring. </w:t>
      </w:r>
      <w:r w:rsidRPr="00560F80">
        <w:rPr>
          <w:rFonts w:ascii="Calibri" w:hAnsi="Calibri" w:cs="Calibri"/>
          <w:i/>
          <w:iCs/>
          <w:noProof/>
          <w:szCs w:val="24"/>
        </w:rPr>
        <w:t>PLoS ONE</w:t>
      </w:r>
      <w:r w:rsidRPr="00560F80">
        <w:rPr>
          <w:rFonts w:ascii="Calibri" w:hAnsi="Calibri" w:cs="Calibri"/>
          <w:noProof/>
          <w:szCs w:val="24"/>
        </w:rPr>
        <w:t xml:space="preserve">, </w:t>
      </w:r>
      <w:r w:rsidRPr="00560F80">
        <w:rPr>
          <w:rFonts w:ascii="Calibri" w:hAnsi="Calibri" w:cs="Calibri"/>
          <w:i/>
          <w:iCs/>
          <w:noProof/>
          <w:szCs w:val="24"/>
        </w:rPr>
        <w:t>7</w:t>
      </w:r>
      <w:r w:rsidRPr="00560F80">
        <w:rPr>
          <w:rFonts w:ascii="Calibri" w:hAnsi="Calibri" w:cs="Calibri"/>
          <w:noProof/>
          <w:szCs w:val="24"/>
        </w:rPr>
        <w:t>(6), e37576. http://doi.org/10.1371/journal.pone.0037576</w:t>
      </w:r>
    </w:p>
    <w:p w14:paraId="5167DEF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DuBrow, S., &amp; Davachi, L. (2013). The influence of context boundaries on memory for the sequential order of events. </w:t>
      </w:r>
      <w:r w:rsidRPr="00560F80">
        <w:rPr>
          <w:rFonts w:ascii="Calibri" w:hAnsi="Calibri" w:cs="Calibri"/>
          <w:i/>
          <w:iCs/>
          <w:noProof/>
          <w:szCs w:val="24"/>
        </w:rPr>
        <w:t>Journal of Experimental Psychology. General</w:t>
      </w:r>
      <w:r w:rsidRPr="00560F80">
        <w:rPr>
          <w:rFonts w:ascii="Calibri" w:hAnsi="Calibri" w:cs="Calibri"/>
          <w:noProof/>
          <w:szCs w:val="24"/>
        </w:rPr>
        <w:t xml:space="preserve">, </w:t>
      </w:r>
      <w:r w:rsidRPr="00560F80">
        <w:rPr>
          <w:rFonts w:ascii="Calibri" w:hAnsi="Calibri" w:cs="Calibri"/>
          <w:i/>
          <w:iCs/>
          <w:noProof/>
          <w:szCs w:val="24"/>
        </w:rPr>
        <w:t>142</w:t>
      </w:r>
      <w:r w:rsidRPr="00560F80">
        <w:rPr>
          <w:rFonts w:ascii="Calibri" w:hAnsi="Calibri" w:cs="Calibri"/>
          <w:noProof/>
          <w:szCs w:val="24"/>
        </w:rPr>
        <w:t>(4), 1277–86. http://doi.org/10.1037/a0034024</w:t>
      </w:r>
    </w:p>
    <w:p w14:paraId="18E15FC2"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DuBrow, S., &amp; Davachi, L. (2016). Temporal binding within and across events. </w:t>
      </w:r>
      <w:r w:rsidRPr="00560F80">
        <w:rPr>
          <w:rFonts w:ascii="Calibri" w:hAnsi="Calibri" w:cs="Calibri"/>
          <w:i/>
          <w:iCs/>
          <w:noProof/>
          <w:szCs w:val="24"/>
        </w:rPr>
        <w:t>Neurobiology of Learning and Memory</w:t>
      </w:r>
      <w:r w:rsidRPr="00560F80">
        <w:rPr>
          <w:rFonts w:ascii="Calibri" w:hAnsi="Calibri" w:cs="Calibri"/>
          <w:noProof/>
          <w:szCs w:val="24"/>
        </w:rPr>
        <w:t xml:space="preserve">, </w:t>
      </w:r>
      <w:r w:rsidRPr="00560F80">
        <w:rPr>
          <w:rFonts w:ascii="Calibri" w:hAnsi="Calibri" w:cs="Calibri"/>
          <w:i/>
          <w:iCs/>
          <w:noProof/>
          <w:szCs w:val="24"/>
        </w:rPr>
        <w:t>134</w:t>
      </w:r>
      <w:r w:rsidRPr="00560F80">
        <w:rPr>
          <w:rFonts w:ascii="Calibri" w:hAnsi="Calibri" w:cs="Calibri"/>
          <w:noProof/>
          <w:szCs w:val="24"/>
        </w:rPr>
        <w:t>, 107–114. http://doi.org/10.1016/j.nlm.2016.07.011</w:t>
      </w:r>
    </w:p>
    <w:p w14:paraId="1923478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Duchowski, A. T., Shivashankaraiah, V., Rawls, T., Gramopadhye, A. K., Melloy, B. J., &amp; Kanki, B. (2000). Binocular eye tracking in virtual reality for inspection training. In </w:t>
      </w:r>
      <w:r w:rsidRPr="00560F80">
        <w:rPr>
          <w:rFonts w:ascii="Calibri" w:hAnsi="Calibri" w:cs="Calibri"/>
          <w:i/>
          <w:iCs/>
          <w:noProof/>
          <w:szCs w:val="24"/>
        </w:rPr>
        <w:t>Proceedings of the symposium on Eye tracking research &amp; applications - ETRA ’00</w:t>
      </w:r>
      <w:r w:rsidRPr="00560F80">
        <w:rPr>
          <w:rFonts w:ascii="Calibri" w:hAnsi="Calibri" w:cs="Calibri"/>
          <w:noProof/>
          <w:szCs w:val="24"/>
        </w:rPr>
        <w:t xml:space="preserve"> (pp. 89–96). New York, New York, USA: ACM Press. http://doi.org/10.1145/355017.355031</w:t>
      </w:r>
    </w:p>
    <w:p w14:paraId="797BECC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Dudchenko, P. (2010). </w:t>
      </w:r>
      <w:r w:rsidRPr="00560F80">
        <w:rPr>
          <w:rFonts w:ascii="Calibri" w:hAnsi="Calibri" w:cs="Calibri"/>
          <w:i/>
          <w:iCs/>
          <w:noProof/>
          <w:szCs w:val="24"/>
        </w:rPr>
        <w:t>Why People Get Lost : The Psychology and Neuroscience of Spatial Cognition Abstract and Keywords Taxonomies of wayfinding</w:t>
      </w:r>
      <w:r w:rsidRPr="00560F80">
        <w:rPr>
          <w:rFonts w:ascii="Calibri" w:hAnsi="Calibri" w:cs="Calibri"/>
          <w:noProof/>
          <w:szCs w:val="24"/>
        </w:rPr>
        <w:t>. http://doi.org/10.1093/acprof</w:t>
      </w:r>
    </w:p>
    <w:p w14:paraId="22371C8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(2004). Hippocampus: Cognitive processes and neural representations that underlie declarative memory.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44</w:t>
      </w:r>
      <w:r w:rsidRPr="00560F80">
        <w:rPr>
          <w:rFonts w:ascii="Calibri" w:hAnsi="Calibri" w:cs="Calibri"/>
          <w:noProof/>
          <w:szCs w:val="24"/>
        </w:rPr>
        <w:t>(1), 109–120. http://doi.org/10.1016/j.neuron.2004.08.028</w:t>
      </w:r>
    </w:p>
    <w:p w14:paraId="374E54AA"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(2013). Memory on time. </w:t>
      </w:r>
      <w:r w:rsidRPr="00560F80">
        <w:rPr>
          <w:rFonts w:ascii="Calibri" w:hAnsi="Calibri" w:cs="Calibri"/>
          <w:i/>
          <w:iCs/>
          <w:noProof/>
          <w:szCs w:val="24"/>
        </w:rPr>
        <w:t>Trends in Cognitive Sciences</w:t>
      </w:r>
      <w:r w:rsidRPr="00560F80">
        <w:rPr>
          <w:rFonts w:ascii="Calibri" w:hAnsi="Calibri" w:cs="Calibri"/>
          <w:noProof/>
          <w:szCs w:val="24"/>
        </w:rPr>
        <w:t xml:space="preserve">, </w:t>
      </w:r>
      <w:r w:rsidRPr="00560F80">
        <w:rPr>
          <w:rFonts w:ascii="Calibri" w:hAnsi="Calibri" w:cs="Calibri"/>
          <w:i/>
          <w:iCs/>
          <w:noProof/>
          <w:szCs w:val="24"/>
        </w:rPr>
        <w:t>17</w:t>
      </w:r>
      <w:r w:rsidRPr="00560F80">
        <w:rPr>
          <w:rFonts w:ascii="Calibri" w:hAnsi="Calibri" w:cs="Calibri"/>
          <w:noProof/>
          <w:szCs w:val="24"/>
        </w:rPr>
        <w:t>(2), 88. http://doi.org/10.1016/j.tics.2012.12.007</w:t>
      </w:r>
    </w:p>
    <w:p w14:paraId="5312CDA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(2014). Time cells in the hippocampus: a new dimension for mapping memories. </w:t>
      </w:r>
      <w:r w:rsidRPr="00560F80">
        <w:rPr>
          <w:rFonts w:ascii="Calibri" w:hAnsi="Calibri" w:cs="Calibri"/>
          <w:i/>
          <w:iCs/>
          <w:noProof/>
          <w:szCs w:val="24"/>
        </w:rPr>
        <w:t>Nature Reviews. Neuroscience</w:t>
      </w:r>
      <w:r w:rsidRPr="00560F80">
        <w:rPr>
          <w:rFonts w:ascii="Calibri" w:hAnsi="Calibri" w:cs="Calibri"/>
          <w:noProof/>
          <w:szCs w:val="24"/>
        </w:rPr>
        <w:t xml:space="preserve">, </w:t>
      </w:r>
      <w:r w:rsidRPr="00560F80">
        <w:rPr>
          <w:rFonts w:ascii="Calibri" w:hAnsi="Calibri" w:cs="Calibri"/>
          <w:i/>
          <w:iCs/>
          <w:noProof/>
          <w:szCs w:val="24"/>
        </w:rPr>
        <w:t>15</w:t>
      </w:r>
      <w:r w:rsidRPr="00560F80">
        <w:rPr>
          <w:rFonts w:ascii="Calibri" w:hAnsi="Calibri" w:cs="Calibri"/>
          <w:noProof/>
          <w:szCs w:val="24"/>
        </w:rPr>
        <w:t>(11), 732–44. http://doi.org/10.1038/nrn3827</w:t>
      </w:r>
    </w:p>
    <w:p w14:paraId="13678B7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(2015). The Hippocampus as a Cognitive Map ... of Social Space.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87</w:t>
      </w:r>
      <w:r w:rsidRPr="00560F80">
        <w:rPr>
          <w:rFonts w:ascii="Calibri" w:hAnsi="Calibri" w:cs="Calibri"/>
          <w:noProof/>
          <w:szCs w:val="24"/>
        </w:rPr>
        <w:t>(1), 9–11. http://doi.org/10.1016/j.neuron.2015.06.013</w:t>
      </w:r>
    </w:p>
    <w:p w14:paraId="065DC58C"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(2016). Memory: Organization and Control. </w:t>
      </w:r>
      <w:r w:rsidRPr="00560F80">
        <w:rPr>
          <w:rFonts w:ascii="Calibri" w:hAnsi="Calibri" w:cs="Calibri"/>
          <w:i/>
          <w:iCs/>
          <w:noProof/>
          <w:szCs w:val="24"/>
        </w:rPr>
        <w:t>Annual Review of Psychology</w:t>
      </w:r>
      <w:r w:rsidRPr="00560F80">
        <w:rPr>
          <w:rFonts w:ascii="Calibri" w:hAnsi="Calibri" w:cs="Calibri"/>
          <w:noProof/>
          <w:szCs w:val="24"/>
        </w:rPr>
        <w:t>, (September), 1–27. http://doi.org/10.1146/annurev-psych-010416-044131</w:t>
      </w:r>
    </w:p>
    <w:p w14:paraId="56704E9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(2017a). Barlow versus Hebb: When is it time to abandon the notion of feature detectors and adopt the cell assembly as the unit of cognition? </w:t>
      </w:r>
      <w:r w:rsidRPr="00560F80">
        <w:rPr>
          <w:rFonts w:ascii="Calibri" w:hAnsi="Calibri" w:cs="Calibri"/>
          <w:i/>
          <w:iCs/>
          <w:noProof/>
          <w:szCs w:val="24"/>
        </w:rPr>
        <w:t>Neuroscience Letters</w:t>
      </w:r>
      <w:r w:rsidRPr="00560F80">
        <w:rPr>
          <w:rFonts w:ascii="Calibri" w:hAnsi="Calibri" w:cs="Calibri"/>
          <w:noProof/>
          <w:szCs w:val="24"/>
        </w:rPr>
        <w:t>. http://doi.org/10.1016/j.neulet.2017.04.006</w:t>
      </w:r>
    </w:p>
    <w:p w14:paraId="2D84FD8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(2017b). The role of the hippocampus in navigation is memory. </w:t>
      </w:r>
      <w:r w:rsidRPr="00560F80">
        <w:rPr>
          <w:rFonts w:ascii="Calibri" w:hAnsi="Calibri" w:cs="Calibri"/>
          <w:i/>
          <w:iCs/>
          <w:noProof/>
          <w:szCs w:val="24"/>
        </w:rPr>
        <w:t>Journal of Neurophysiology</w:t>
      </w:r>
      <w:r w:rsidRPr="00560F80">
        <w:rPr>
          <w:rFonts w:ascii="Calibri" w:hAnsi="Calibri" w:cs="Calibri"/>
          <w:noProof/>
          <w:szCs w:val="24"/>
        </w:rPr>
        <w:t xml:space="preserve">, </w:t>
      </w:r>
      <w:r w:rsidRPr="00560F80">
        <w:rPr>
          <w:rFonts w:ascii="Calibri" w:hAnsi="Calibri" w:cs="Calibri"/>
          <w:i/>
          <w:iCs/>
          <w:noProof/>
          <w:szCs w:val="24"/>
        </w:rPr>
        <w:t>117</w:t>
      </w:r>
      <w:r w:rsidRPr="00560F80">
        <w:rPr>
          <w:rFonts w:ascii="Calibri" w:hAnsi="Calibri" w:cs="Calibri"/>
          <w:noProof/>
          <w:szCs w:val="24"/>
        </w:rPr>
        <w:t>(4), 1785–1796. http://doi.org/10.1152/jn.00005.2017</w:t>
      </w:r>
    </w:p>
    <w:p w14:paraId="61FF271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(2017c). Time (and space) in the hippocampus. </w:t>
      </w:r>
      <w:r w:rsidRPr="00560F80">
        <w:rPr>
          <w:rFonts w:ascii="Calibri" w:hAnsi="Calibri" w:cs="Calibri"/>
          <w:i/>
          <w:iCs/>
          <w:noProof/>
          <w:szCs w:val="24"/>
        </w:rPr>
        <w:t>Current Opinion in Behavioral Sciences</w:t>
      </w:r>
      <w:r w:rsidRPr="00560F80">
        <w:rPr>
          <w:rFonts w:ascii="Calibri" w:hAnsi="Calibri" w:cs="Calibri"/>
          <w:noProof/>
          <w:szCs w:val="24"/>
        </w:rPr>
        <w:t xml:space="preserve">, </w:t>
      </w:r>
      <w:r w:rsidRPr="00560F80">
        <w:rPr>
          <w:rFonts w:ascii="Calibri" w:hAnsi="Calibri" w:cs="Calibri"/>
          <w:i/>
          <w:iCs/>
          <w:noProof/>
          <w:szCs w:val="24"/>
        </w:rPr>
        <w:t>17</w:t>
      </w:r>
      <w:r w:rsidRPr="00560F80">
        <w:rPr>
          <w:rFonts w:ascii="Calibri" w:hAnsi="Calibri" w:cs="Calibri"/>
          <w:noProof/>
          <w:szCs w:val="24"/>
        </w:rPr>
        <w:t>, 65–70. http://doi.org/10.1016/j.cobeha.2017.06.010</w:t>
      </w:r>
    </w:p>
    <w:p w14:paraId="148B91A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lastRenderedPageBreak/>
        <w:t xml:space="preserve">Eichenbaum, H., &amp; Cohen, N. J. (2001). </w:t>
      </w:r>
      <w:r w:rsidRPr="00560F80">
        <w:rPr>
          <w:rFonts w:ascii="Calibri" w:hAnsi="Calibri" w:cs="Calibri"/>
          <w:i/>
          <w:iCs/>
          <w:noProof/>
          <w:szCs w:val="24"/>
        </w:rPr>
        <w:t>From Conditioning to Conscious Recollection: Memory Systems of the Brain</w:t>
      </w:r>
      <w:r w:rsidRPr="00560F80">
        <w:rPr>
          <w:rFonts w:ascii="Calibri" w:hAnsi="Calibri" w:cs="Calibri"/>
          <w:noProof/>
          <w:szCs w:val="24"/>
        </w:rPr>
        <w:t>. New York: Oxford University Press.</w:t>
      </w:r>
    </w:p>
    <w:p w14:paraId="495F3D2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Dudchenko, P., Wood, E., Shapiro, M., &amp; Tanila, H. (1999). The Hippocampus, Memory, Review and Place Cells: Is It Spatial Memory or a Memory Space?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23</w:t>
      </w:r>
      <w:r w:rsidRPr="00560F80">
        <w:rPr>
          <w:rFonts w:ascii="Calibri" w:hAnsi="Calibri" w:cs="Calibri"/>
          <w:noProof/>
          <w:szCs w:val="24"/>
        </w:rPr>
        <w:t>, 209–226. http://doi.org/10.1016/S0896-6273(00)80773-4</w:t>
      </w:r>
    </w:p>
    <w:p w14:paraId="65BB1089"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Eichenbaum, H., &amp; Fortin, N. J. (2009). The neurobiology of memory based predictions. </w:t>
      </w:r>
      <w:r w:rsidRPr="00560F80">
        <w:rPr>
          <w:rFonts w:ascii="Calibri" w:hAnsi="Calibri" w:cs="Calibri"/>
          <w:i/>
          <w:iCs/>
          <w:noProof/>
          <w:szCs w:val="24"/>
        </w:rPr>
        <w:t>Philosophical Transactions of the Royal Society B: Biological Sciences</w:t>
      </w:r>
      <w:r w:rsidRPr="00560F80">
        <w:rPr>
          <w:rFonts w:ascii="Calibri" w:hAnsi="Calibri" w:cs="Calibri"/>
          <w:noProof/>
          <w:szCs w:val="24"/>
        </w:rPr>
        <w:t xml:space="preserve">, </w:t>
      </w:r>
      <w:r w:rsidRPr="00560F80">
        <w:rPr>
          <w:rFonts w:ascii="Calibri" w:hAnsi="Calibri" w:cs="Calibri"/>
          <w:i/>
          <w:iCs/>
          <w:noProof/>
          <w:szCs w:val="24"/>
        </w:rPr>
        <w:t>364</w:t>
      </w:r>
      <w:r w:rsidRPr="00560F80">
        <w:rPr>
          <w:rFonts w:ascii="Calibri" w:hAnsi="Calibri" w:cs="Calibri"/>
          <w:noProof/>
          <w:szCs w:val="24"/>
        </w:rPr>
        <w:t>(1521), 1183–1191. http://doi.org/10.1098/rstb.2008.0306</w:t>
      </w:r>
    </w:p>
    <w:p w14:paraId="5476372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Ekstrom, A. D., Huffman, D. J., &amp; Starrett, M. (2017). Interacting networks of brain regions underlie human spatial navigation: a review and novel synthesis of the literature. </w:t>
      </w:r>
      <w:r w:rsidRPr="00560F80">
        <w:rPr>
          <w:rFonts w:ascii="Calibri" w:hAnsi="Calibri" w:cs="Calibri"/>
          <w:i/>
          <w:iCs/>
          <w:noProof/>
          <w:szCs w:val="24"/>
        </w:rPr>
        <w:t>Journal of Neurophysiology</w:t>
      </w:r>
      <w:r w:rsidRPr="00560F80">
        <w:rPr>
          <w:rFonts w:ascii="Calibri" w:hAnsi="Calibri" w:cs="Calibri"/>
          <w:noProof/>
          <w:szCs w:val="24"/>
        </w:rPr>
        <w:t xml:space="preserve">, </w:t>
      </w:r>
      <w:r w:rsidRPr="00560F80">
        <w:rPr>
          <w:rFonts w:ascii="Calibri" w:hAnsi="Calibri" w:cs="Calibri"/>
          <w:i/>
          <w:iCs/>
          <w:noProof/>
          <w:szCs w:val="24"/>
        </w:rPr>
        <w:t>118</w:t>
      </w:r>
      <w:r w:rsidRPr="00560F80">
        <w:rPr>
          <w:rFonts w:ascii="Calibri" w:hAnsi="Calibri" w:cs="Calibri"/>
          <w:noProof/>
          <w:szCs w:val="24"/>
        </w:rPr>
        <w:t>(6), 3328–3344. http://doi.org/10.1152/jn.00531.2017</w:t>
      </w:r>
    </w:p>
    <w:p w14:paraId="562EB5C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Ekstrom, A. D., &amp; Ranganath, C. (2017). Space, time, and episodic memory: The hippocampus is all over the cognitive map.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93052</w:t>
      </w:r>
      <w:r w:rsidRPr="00560F80">
        <w:rPr>
          <w:rFonts w:ascii="Calibri" w:hAnsi="Calibri" w:cs="Calibri"/>
          <w:noProof/>
          <w:szCs w:val="24"/>
        </w:rPr>
        <w:t>, 1–16. http://doi.org/10.1002/hipo.22750</w:t>
      </w:r>
    </w:p>
    <w:p w14:paraId="5900484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Epstein, R. A. (2014). Neural Systems for Visual Scene Recognition. </w:t>
      </w:r>
      <w:r w:rsidRPr="00560F80">
        <w:rPr>
          <w:rFonts w:ascii="Calibri" w:hAnsi="Calibri" w:cs="Calibri"/>
          <w:i/>
          <w:iCs/>
          <w:noProof/>
          <w:szCs w:val="24"/>
        </w:rPr>
        <w:t>Scene Vision</w:t>
      </w:r>
      <w:r w:rsidRPr="00560F80">
        <w:rPr>
          <w:rFonts w:ascii="Calibri" w:hAnsi="Calibri" w:cs="Calibri"/>
          <w:noProof/>
          <w:szCs w:val="24"/>
        </w:rPr>
        <w:t>, 105–134. http://doi.org/10.7551/mitpress/9780262027854.001.0001</w:t>
      </w:r>
    </w:p>
    <w:p w14:paraId="7AE142A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Ezzyat, Y., &amp; Davachi, L. (2014). Similarity breeds proximity: Pattern similarity within and across contexts is related to later mnemonic judgments of temporal proximity.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81</w:t>
      </w:r>
      <w:r w:rsidRPr="00560F80">
        <w:rPr>
          <w:rFonts w:ascii="Calibri" w:hAnsi="Calibri" w:cs="Calibri"/>
          <w:noProof/>
          <w:szCs w:val="24"/>
        </w:rPr>
        <w:t>(5), 1179–1189. http://doi.org/10.1016/j.neuron.2014.01.042</w:t>
      </w:r>
    </w:p>
    <w:p w14:paraId="2EC6D45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Fortin, N. J., Agster, K. L., &amp; Eichenbaum, H. B. (2002). Critical role of the hippocampus in memory for sequences of events. </w:t>
      </w:r>
      <w:r w:rsidRPr="00560F80">
        <w:rPr>
          <w:rFonts w:ascii="Calibri" w:hAnsi="Calibri" w:cs="Calibri"/>
          <w:i/>
          <w:iCs/>
          <w:noProof/>
          <w:szCs w:val="24"/>
        </w:rPr>
        <w:t>Nature Neuroscience</w:t>
      </w:r>
      <w:r w:rsidRPr="00560F80">
        <w:rPr>
          <w:rFonts w:ascii="Calibri" w:hAnsi="Calibri" w:cs="Calibri"/>
          <w:noProof/>
          <w:szCs w:val="24"/>
        </w:rPr>
        <w:t xml:space="preserve">, </w:t>
      </w:r>
      <w:r w:rsidRPr="00560F80">
        <w:rPr>
          <w:rFonts w:ascii="Calibri" w:hAnsi="Calibri" w:cs="Calibri"/>
          <w:i/>
          <w:iCs/>
          <w:noProof/>
          <w:szCs w:val="24"/>
        </w:rPr>
        <w:t>5</w:t>
      </w:r>
      <w:r w:rsidRPr="00560F80">
        <w:rPr>
          <w:rFonts w:ascii="Calibri" w:hAnsi="Calibri" w:cs="Calibri"/>
          <w:noProof/>
          <w:szCs w:val="24"/>
        </w:rPr>
        <w:t>(5), 458–462. http://doi.org/10.1038/nn834</w:t>
      </w:r>
    </w:p>
    <w:p w14:paraId="1CCDC99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Franz, M. O., &amp; Mallot, H. A. (2000). Biomimetic robot navigation. </w:t>
      </w:r>
      <w:r w:rsidRPr="00560F80">
        <w:rPr>
          <w:rFonts w:ascii="Calibri" w:hAnsi="Calibri" w:cs="Calibri"/>
          <w:i/>
          <w:iCs/>
          <w:noProof/>
          <w:szCs w:val="24"/>
        </w:rPr>
        <w:t>Robotics and Autonomous Systems</w:t>
      </w:r>
      <w:r w:rsidRPr="00560F80">
        <w:rPr>
          <w:rFonts w:ascii="Calibri" w:hAnsi="Calibri" w:cs="Calibri"/>
          <w:noProof/>
          <w:szCs w:val="24"/>
        </w:rPr>
        <w:t xml:space="preserve">, </w:t>
      </w:r>
      <w:r w:rsidRPr="00560F80">
        <w:rPr>
          <w:rFonts w:ascii="Calibri" w:hAnsi="Calibri" w:cs="Calibri"/>
          <w:i/>
          <w:iCs/>
          <w:noProof/>
          <w:szCs w:val="24"/>
        </w:rPr>
        <w:t>30</w:t>
      </w:r>
      <w:r w:rsidRPr="00560F80">
        <w:rPr>
          <w:rFonts w:ascii="Calibri" w:hAnsi="Calibri" w:cs="Calibri"/>
          <w:noProof/>
          <w:szCs w:val="24"/>
        </w:rPr>
        <w:t>(1–2), 133–153. http://doi.org/10.1016/S0921-8890(99)00069-X</w:t>
      </w:r>
    </w:p>
    <w:p w14:paraId="1DBB0BC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Gallistel, C. R. (1990). </w:t>
      </w:r>
      <w:r w:rsidRPr="00560F80">
        <w:rPr>
          <w:rFonts w:ascii="Calibri" w:hAnsi="Calibri" w:cs="Calibri"/>
          <w:i/>
          <w:iCs/>
          <w:noProof/>
          <w:szCs w:val="24"/>
        </w:rPr>
        <w:t>The organization of learning</w:t>
      </w:r>
      <w:r w:rsidRPr="00560F80">
        <w:rPr>
          <w:rFonts w:ascii="Calibri" w:hAnsi="Calibri" w:cs="Calibri"/>
          <w:noProof/>
          <w:szCs w:val="24"/>
        </w:rPr>
        <w:t xml:space="preserve">. </w:t>
      </w:r>
      <w:r w:rsidRPr="00560F80">
        <w:rPr>
          <w:rFonts w:ascii="Calibri" w:hAnsi="Calibri" w:cs="Calibri"/>
          <w:i/>
          <w:iCs/>
          <w:noProof/>
          <w:szCs w:val="24"/>
        </w:rPr>
        <w:t>MIT Press series in learning, development, and conceptual change</w:t>
      </w:r>
      <w:r w:rsidRPr="00560F80">
        <w:rPr>
          <w:rFonts w:ascii="Calibri" w:hAnsi="Calibri" w:cs="Calibri"/>
          <w:noProof/>
          <w:szCs w:val="24"/>
        </w:rPr>
        <w:t>.</w:t>
      </w:r>
    </w:p>
    <w:p w14:paraId="2BBFC96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Garcia, F., Carrère, P., Soussana, J. F., &amp; Baumont, R. (2005). Characterisation by fractal analysis of foraging paths of ewes grazing heterogeneous swards. </w:t>
      </w:r>
      <w:r w:rsidRPr="00560F80">
        <w:rPr>
          <w:rFonts w:ascii="Calibri" w:hAnsi="Calibri" w:cs="Calibri"/>
          <w:i/>
          <w:iCs/>
          <w:noProof/>
          <w:szCs w:val="24"/>
        </w:rPr>
        <w:t>Applied Animal Behaviour Science</w:t>
      </w:r>
      <w:r w:rsidRPr="00560F80">
        <w:rPr>
          <w:rFonts w:ascii="Calibri" w:hAnsi="Calibri" w:cs="Calibri"/>
          <w:noProof/>
          <w:szCs w:val="24"/>
        </w:rPr>
        <w:t xml:space="preserve">, </w:t>
      </w:r>
      <w:r w:rsidRPr="00560F80">
        <w:rPr>
          <w:rFonts w:ascii="Calibri" w:hAnsi="Calibri" w:cs="Calibri"/>
          <w:i/>
          <w:iCs/>
          <w:noProof/>
          <w:szCs w:val="24"/>
        </w:rPr>
        <w:t>93</w:t>
      </w:r>
      <w:r w:rsidRPr="00560F80">
        <w:rPr>
          <w:rFonts w:ascii="Calibri" w:hAnsi="Calibri" w:cs="Calibri"/>
          <w:noProof/>
          <w:szCs w:val="24"/>
        </w:rPr>
        <w:t>(1–2), 19–37. http://doi.org/10.1016/j.applanim.2005.01.001</w:t>
      </w:r>
    </w:p>
    <w:p w14:paraId="779E54C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Gautestad, A. O. (2011). Memory matters: Influence from a cognitive map on animal space use. </w:t>
      </w:r>
      <w:r w:rsidRPr="00560F80">
        <w:rPr>
          <w:rFonts w:ascii="Calibri" w:hAnsi="Calibri" w:cs="Calibri"/>
          <w:i/>
          <w:iCs/>
          <w:noProof/>
          <w:szCs w:val="24"/>
        </w:rPr>
        <w:t>Journal of Theoretical Biology</w:t>
      </w:r>
      <w:r w:rsidRPr="00560F80">
        <w:rPr>
          <w:rFonts w:ascii="Calibri" w:hAnsi="Calibri" w:cs="Calibri"/>
          <w:noProof/>
          <w:szCs w:val="24"/>
        </w:rPr>
        <w:t xml:space="preserve">, </w:t>
      </w:r>
      <w:r w:rsidRPr="00560F80">
        <w:rPr>
          <w:rFonts w:ascii="Calibri" w:hAnsi="Calibri" w:cs="Calibri"/>
          <w:i/>
          <w:iCs/>
          <w:noProof/>
          <w:szCs w:val="24"/>
        </w:rPr>
        <w:t>287</w:t>
      </w:r>
      <w:r w:rsidRPr="00560F80">
        <w:rPr>
          <w:rFonts w:ascii="Calibri" w:hAnsi="Calibri" w:cs="Calibri"/>
          <w:noProof/>
          <w:szCs w:val="24"/>
        </w:rPr>
        <w:t>, 26–36. http://doi.org/10.1016/j.jtbi.2011.07.010</w:t>
      </w:r>
    </w:p>
    <w:p w14:paraId="1027206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Gautestad, A. O., &amp; Mysterud, I. (2010). Spatial memory, habitat auto-facilitation and the emergence of fractal home range patterns. </w:t>
      </w:r>
      <w:r w:rsidRPr="00560F80">
        <w:rPr>
          <w:rFonts w:ascii="Calibri" w:hAnsi="Calibri" w:cs="Calibri"/>
          <w:i/>
          <w:iCs/>
          <w:noProof/>
          <w:szCs w:val="24"/>
        </w:rPr>
        <w:t>Ecological Modelling</w:t>
      </w:r>
      <w:r w:rsidRPr="00560F80">
        <w:rPr>
          <w:rFonts w:ascii="Calibri" w:hAnsi="Calibri" w:cs="Calibri"/>
          <w:noProof/>
          <w:szCs w:val="24"/>
        </w:rPr>
        <w:t xml:space="preserve">, </w:t>
      </w:r>
      <w:r w:rsidRPr="00560F80">
        <w:rPr>
          <w:rFonts w:ascii="Calibri" w:hAnsi="Calibri" w:cs="Calibri"/>
          <w:i/>
          <w:iCs/>
          <w:noProof/>
          <w:szCs w:val="24"/>
        </w:rPr>
        <w:t>221</w:t>
      </w:r>
      <w:r w:rsidRPr="00560F80">
        <w:rPr>
          <w:rFonts w:ascii="Calibri" w:hAnsi="Calibri" w:cs="Calibri"/>
          <w:noProof/>
          <w:szCs w:val="24"/>
        </w:rPr>
        <w:t>(23), 2741–2750. http://doi.org/10.1016/j.ecolmodel.2010.08.014</w:t>
      </w:r>
    </w:p>
    <w:p w14:paraId="4812B542"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Geva-Sagiv, M., Las, L., Yovel, Y., &amp; Ulanovsky, N. (2015). Spatial cognition in bats and rats: from sensory acquisition to multiscale maps and navigation. </w:t>
      </w:r>
      <w:r w:rsidRPr="00560F80">
        <w:rPr>
          <w:rFonts w:ascii="Calibri" w:hAnsi="Calibri" w:cs="Calibri"/>
          <w:i/>
          <w:iCs/>
          <w:noProof/>
          <w:szCs w:val="24"/>
        </w:rPr>
        <w:t>Nature Reviews Neuroscience</w:t>
      </w:r>
      <w:r w:rsidRPr="00560F80">
        <w:rPr>
          <w:rFonts w:ascii="Calibri" w:hAnsi="Calibri" w:cs="Calibri"/>
          <w:noProof/>
          <w:szCs w:val="24"/>
        </w:rPr>
        <w:t xml:space="preserve">, </w:t>
      </w:r>
      <w:r w:rsidRPr="00560F80">
        <w:rPr>
          <w:rFonts w:ascii="Calibri" w:hAnsi="Calibri" w:cs="Calibri"/>
          <w:i/>
          <w:iCs/>
          <w:noProof/>
          <w:szCs w:val="24"/>
        </w:rPr>
        <w:t>16</w:t>
      </w:r>
      <w:r w:rsidRPr="00560F80">
        <w:rPr>
          <w:rFonts w:ascii="Calibri" w:hAnsi="Calibri" w:cs="Calibri"/>
          <w:noProof/>
          <w:szCs w:val="24"/>
        </w:rPr>
        <w:t>(2), 94–108. http://doi.org/10.1038/nrn3888</w:t>
      </w:r>
    </w:p>
    <w:p w14:paraId="10C0746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Ghrist, R. (2007). Barcodes: The persistent topology of data. </w:t>
      </w:r>
      <w:r w:rsidRPr="00560F80">
        <w:rPr>
          <w:rFonts w:ascii="Calibri" w:hAnsi="Calibri" w:cs="Calibri"/>
          <w:i/>
          <w:iCs/>
          <w:noProof/>
          <w:szCs w:val="24"/>
        </w:rPr>
        <w:t>Bulletin of the American Mathematical Society</w:t>
      </w:r>
      <w:r w:rsidRPr="00560F80">
        <w:rPr>
          <w:rFonts w:ascii="Calibri" w:hAnsi="Calibri" w:cs="Calibri"/>
          <w:noProof/>
          <w:szCs w:val="24"/>
        </w:rPr>
        <w:t xml:space="preserve">, </w:t>
      </w:r>
      <w:r w:rsidRPr="00560F80">
        <w:rPr>
          <w:rFonts w:ascii="Calibri" w:hAnsi="Calibri" w:cs="Calibri"/>
          <w:i/>
          <w:iCs/>
          <w:noProof/>
          <w:szCs w:val="24"/>
        </w:rPr>
        <w:t>45</w:t>
      </w:r>
      <w:r w:rsidRPr="00560F80">
        <w:rPr>
          <w:rFonts w:ascii="Calibri" w:hAnsi="Calibri" w:cs="Calibri"/>
          <w:noProof/>
          <w:szCs w:val="24"/>
        </w:rPr>
        <w:t>(1), 61–76. http://doi.org/10.1090/S0273-0979-07-01191-3</w:t>
      </w:r>
    </w:p>
    <w:p w14:paraId="423E5B93"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Giancarlo, R., Scaturro, D., &amp; Utro, F. (2009). Textual data compression in computational biology: a synopsis. </w:t>
      </w:r>
      <w:r w:rsidRPr="00560F80">
        <w:rPr>
          <w:rFonts w:ascii="Calibri" w:hAnsi="Calibri" w:cs="Calibri"/>
          <w:i/>
          <w:iCs/>
          <w:noProof/>
          <w:szCs w:val="24"/>
        </w:rPr>
        <w:t>Bioinformatics</w:t>
      </w:r>
      <w:r w:rsidRPr="00560F80">
        <w:rPr>
          <w:rFonts w:ascii="Calibri" w:hAnsi="Calibri" w:cs="Calibri"/>
          <w:noProof/>
          <w:szCs w:val="24"/>
        </w:rPr>
        <w:t xml:space="preserve">, </w:t>
      </w:r>
      <w:r w:rsidRPr="00560F80">
        <w:rPr>
          <w:rFonts w:ascii="Calibri" w:hAnsi="Calibri" w:cs="Calibri"/>
          <w:i/>
          <w:iCs/>
          <w:noProof/>
          <w:szCs w:val="24"/>
        </w:rPr>
        <w:t>25</w:t>
      </w:r>
      <w:r w:rsidRPr="00560F80">
        <w:rPr>
          <w:rFonts w:ascii="Calibri" w:hAnsi="Calibri" w:cs="Calibri"/>
          <w:noProof/>
          <w:szCs w:val="24"/>
        </w:rPr>
        <w:t>(13), 1575–1586. http://doi.org/10.1093/bioinformatics/btp117</w:t>
      </w:r>
    </w:p>
    <w:p w14:paraId="6D4BED2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lastRenderedPageBreak/>
        <w:t xml:space="preserve">Gilbert, P. E., Kesner, R. P., &amp; DeCoteau, W. E. (1998). Memory for spatial location: role of the hippocampus in mediating spatial pattern separation. </w:t>
      </w:r>
      <w:r w:rsidRPr="00560F80">
        <w:rPr>
          <w:rFonts w:ascii="Calibri" w:hAnsi="Calibri" w:cs="Calibri"/>
          <w:i/>
          <w:iCs/>
          <w:noProof/>
          <w:szCs w:val="24"/>
        </w:rPr>
        <w:t>The Journal of Neuroscience : The Official Journal of the Society for Neuroscience</w:t>
      </w:r>
      <w:r w:rsidRPr="00560F80">
        <w:rPr>
          <w:rFonts w:ascii="Calibri" w:hAnsi="Calibri" w:cs="Calibri"/>
          <w:noProof/>
          <w:szCs w:val="24"/>
        </w:rPr>
        <w:t xml:space="preserve">, </w:t>
      </w:r>
      <w:r w:rsidRPr="00560F80">
        <w:rPr>
          <w:rFonts w:ascii="Calibri" w:hAnsi="Calibri" w:cs="Calibri"/>
          <w:i/>
          <w:iCs/>
          <w:noProof/>
          <w:szCs w:val="24"/>
        </w:rPr>
        <w:t>18</w:t>
      </w:r>
      <w:r w:rsidRPr="00560F80">
        <w:rPr>
          <w:rFonts w:ascii="Calibri" w:hAnsi="Calibri" w:cs="Calibri"/>
          <w:noProof/>
          <w:szCs w:val="24"/>
        </w:rPr>
        <w:t>(2), 804–10. Retrieved from http://www.ncbi.nlm.nih.gov/pubmed/9425021</w:t>
      </w:r>
    </w:p>
    <w:p w14:paraId="14D6718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Giovanello, K. S., Verfaellie, M., &amp; Keane, M. M. (2003). Disproportionate deficit in associative recognition relative to item recognition in global amnesia. </w:t>
      </w:r>
      <w:r w:rsidRPr="00560F80">
        <w:rPr>
          <w:rFonts w:ascii="Calibri" w:hAnsi="Calibri" w:cs="Calibri"/>
          <w:i/>
          <w:iCs/>
          <w:noProof/>
          <w:szCs w:val="24"/>
        </w:rPr>
        <w:t>Cognitive, Affective &amp; Behavioral Neuroscience</w:t>
      </w:r>
      <w:r w:rsidRPr="00560F80">
        <w:rPr>
          <w:rFonts w:ascii="Calibri" w:hAnsi="Calibri" w:cs="Calibri"/>
          <w:noProof/>
          <w:szCs w:val="24"/>
        </w:rPr>
        <w:t xml:space="preserve">, </w:t>
      </w:r>
      <w:r w:rsidRPr="00560F80">
        <w:rPr>
          <w:rFonts w:ascii="Calibri" w:hAnsi="Calibri" w:cs="Calibri"/>
          <w:i/>
          <w:iCs/>
          <w:noProof/>
          <w:szCs w:val="24"/>
        </w:rPr>
        <w:t>3</w:t>
      </w:r>
      <w:r w:rsidRPr="00560F80">
        <w:rPr>
          <w:rFonts w:ascii="Calibri" w:hAnsi="Calibri" w:cs="Calibri"/>
          <w:noProof/>
          <w:szCs w:val="24"/>
        </w:rPr>
        <w:t>(3), 186–94. http://doi.org/10.3758/CABN.3.3.186</w:t>
      </w:r>
    </w:p>
    <w:p w14:paraId="01CCFE1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Golub, G., &amp; Kahan, W. (1965). CALCULATING THE SINGULAR VALUES AND PSEUDO-INVERSE OF A MATRIX. </w:t>
      </w:r>
      <w:r w:rsidRPr="00560F80">
        <w:rPr>
          <w:rFonts w:ascii="Calibri" w:hAnsi="Calibri" w:cs="Calibri"/>
          <w:i/>
          <w:iCs/>
          <w:noProof/>
          <w:szCs w:val="24"/>
        </w:rPr>
        <w:t>J. SIAM Numer, Anal, Ser. B</w:t>
      </w:r>
      <w:r w:rsidRPr="00560F80">
        <w:rPr>
          <w:rFonts w:ascii="Calibri" w:hAnsi="Calibri" w:cs="Calibri"/>
          <w:noProof/>
          <w:szCs w:val="24"/>
        </w:rPr>
        <w:t xml:space="preserve">, </w:t>
      </w:r>
      <w:r w:rsidRPr="00560F80">
        <w:rPr>
          <w:rFonts w:ascii="Calibri" w:hAnsi="Calibri" w:cs="Calibri"/>
          <w:i/>
          <w:iCs/>
          <w:noProof/>
          <w:szCs w:val="24"/>
        </w:rPr>
        <w:t>2</w:t>
      </w:r>
      <w:r w:rsidRPr="00560F80">
        <w:rPr>
          <w:rFonts w:ascii="Calibri" w:hAnsi="Calibri" w:cs="Calibri"/>
          <w:noProof/>
          <w:szCs w:val="24"/>
        </w:rPr>
        <w:t>(2), 205–224.</w:t>
      </w:r>
    </w:p>
    <w:p w14:paraId="303D645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Gothard, K. M., Skaggs, W. E., &amp; McNaughton, B. L. (1996). Dynamics of mismatch correction in the hippocampal ensemble code for space: interaction between path integration and environmental cues. </w:t>
      </w:r>
      <w:r w:rsidRPr="00560F80">
        <w:rPr>
          <w:rFonts w:ascii="Calibri" w:hAnsi="Calibri" w:cs="Calibri"/>
          <w:i/>
          <w:iCs/>
          <w:noProof/>
          <w:szCs w:val="24"/>
        </w:rPr>
        <w:t>The Journal of Neuroscience : The Official Journal of the Society for Neuroscience</w:t>
      </w:r>
      <w:r w:rsidRPr="00560F80">
        <w:rPr>
          <w:rFonts w:ascii="Calibri" w:hAnsi="Calibri" w:cs="Calibri"/>
          <w:noProof/>
          <w:szCs w:val="24"/>
        </w:rPr>
        <w:t xml:space="preserve">, </w:t>
      </w:r>
      <w:r w:rsidRPr="00560F80">
        <w:rPr>
          <w:rFonts w:ascii="Calibri" w:hAnsi="Calibri" w:cs="Calibri"/>
          <w:i/>
          <w:iCs/>
          <w:noProof/>
          <w:szCs w:val="24"/>
        </w:rPr>
        <w:t>16</w:t>
      </w:r>
      <w:r w:rsidRPr="00560F80">
        <w:rPr>
          <w:rFonts w:ascii="Calibri" w:hAnsi="Calibri" w:cs="Calibri"/>
          <w:noProof/>
          <w:szCs w:val="24"/>
        </w:rPr>
        <w:t>(24), 8027–40. Retrieved from http://www.ncbi.nlm.nih.gov/pubmed/8987829</w:t>
      </w:r>
    </w:p>
    <w:p w14:paraId="3E404F1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Gothard, K. M., Skaggs, W. E., Moore, K. M., &amp; McNaughton, B. L. (1996). Binding of hippocampal CA1 neural activity to multiple reference frames in a landmark-based navigation task. </w:t>
      </w:r>
      <w:r w:rsidRPr="00560F80">
        <w:rPr>
          <w:rFonts w:ascii="Calibri" w:hAnsi="Calibri" w:cs="Calibri"/>
          <w:i/>
          <w:iCs/>
          <w:noProof/>
          <w:szCs w:val="24"/>
        </w:rPr>
        <w:t>The Journal of Neuroscience : The Official Journal of the Society for Neuroscience</w:t>
      </w:r>
      <w:r w:rsidRPr="00560F80">
        <w:rPr>
          <w:rFonts w:ascii="Calibri" w:hAnsi="Calibri" w:cs="Calibri"/>
          <w:noProof/>
          <w:szCs w:val="24"/>
        </w:rPr>
        <w:t xml:space="preserve">, </w:t>
      </w:r>
      <w:r w:rsidRPr="00560F80">
        <w:rPr>
          <w:rFonts w:ascii="Calibri" w:hAnsi="Calibri" w:cs="Calibri"/>
          <w:i/>
          <w:iCs/>
          <w:noProof/>
          <w:szCs w:val="24"/>
        </w:rPr>
        <w:t>16</w:t>
      </w:r>
      <w:r w:rsidRPr="00560F80">
        <w:rPr>
          <w:rFonts w:ascii="Calibri" w:hAnsi="Calibri" w:cs="Calibri"/>
          <w:noProof/>
          <w:szCs w:val="24"/>
        </w:rPr>
        <w:t>(2), 823–35. http://doi.org/0270-6474/96/160823-13</w:t>
      </w:r>
    </w:p>
    <w:p w14:paraId="44269672"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Hannula, D. E. (2010). Worth a glance: using eye movements to investigate the cognitive neuroscience of memory. </w:t>
      </w:r>
      <w:r w:rsidRPr="00560F80">
        <w:rPr>
          <w:rFonts w:ascii="Calibri" w:hAnsi="Calibri" w:cs="Calibri"/>
          <w:i/>
          <w:iCs/>
          <w:noProof/>
          <w:szCs w:val="24"/>
        </w:rPr>
        <w:t>Frontiers in Human Neuroscience</w:t>
      </w:r>
      <w:r w:rsidRPr="00560F80">
        <w:rPr>
          <w:rFonts w:ascii="Calibri" w:hAnsi="Calibri" w:cs="Calibri"/>
          <w:noProof/>
          <w:szCs w:val="24"/>
        </w:rPr>
        <w:t xml:space="preserve">, </w:t>
      </w:r>
      <w:r w:rsidRPr="00560F80">
        <w:rPr>
          <w:rFonts w:ascii="Calibri" w:hAnsi="Calibri" w:cs="Calibri"/>
          <w:i/>
          <w:iCs/>
          <w:noProof/>
          <w:szCs w:val="24"/>
        </w:rPr>
        <w:t>4</w:t>
      </w:r>
      <w:r w:rsidRPr="00560F80">
        <w:rPr>
          <w:rFonts w:ascii="Calibri" w:hAnsi="Calibri" w:cs="Calibri"/>
          <w:noProof/>
          <w:szCs w:val="24"/>
        </w:rPr>
        <w:t>(October), 1–16. http://doi.org/10.3389/fnhum.2010.00166</w:t>
      </w:r>
    </w:p>
    <w:p w14:paraId="176667A3"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Hannula, D. E., &amp; Ranganath, C. (2009). The Eyes Have It: Hippocampal Activity Predicts Expression of Memory in Eye Movements.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63</w:t>
      </w:r>
      <w:r w:rsidRPr="00560F80">
        <w:rPr>
          <w:rFonts w:ascii="Calibri" w:hAnsi="Calibri" w:cs="Calibri"/>
          <w:noProof/>
          <w:szCs w:val="24"/>
        </w:rPr>
        <w:t>(5), 592–599. http://doi.org/10.1016/j.neuron.2009.08.025</w:t>
      </w:r>
    </w:p>
    <w:p w14:paraId="4EA291FC"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Hannula, D. E., Ryan, J. D., Tranel, D., &amp; Cohen, N. J. (2007). Rapid Onset Relational Memory Effects Are Evident in Eye Movement Behavior, but Not in Hippocampal Amnesia. </w:t>
      </w:r>
      <w:r w:rsidRPr="00560F80">
        <w:rPr>
          <w:rFonts w:ascii="Calibri" w:hAnsi="Calibri" w:cs="Calibri"/>
          <w:i/>
          <w:iCs/>
          <w:noProof/>
          <w:szCs w:val="24"/>
        </w:rPr>
        <w:t>Journal of Cognitive Neuroscience</w:t>
      </w:r>
      <w:r w:rsidRPr="00560F80">
        <w:rPr>
          <w:rFonts w:ascii="Calibri" w:hAnsi="Calibri" w:cs="Calibri"/>
          <w:noProof/>
          <w:szCs w:val="24"/>
        </w:rPr>
        <w:t xml:space="preserve">, </w:t>
      </w:r>
      <w:r w:rsidRPr="00560F80">
        <w:rPr>
          <w:rFonts w:ascii="Calibri" w:hAnsi="Calibri" w:cs="Calibri"/>
          <w:i/>
          <w:iCs/>
          <w:noProof/>
          <w:szCs w:val="24"/>
        </w:rPr>
        <w:t>19</w:t>
      </w:r>
      <w:r w:rsidRPr="00560F80">
        <w:rPr>
          <w:rFonts w:ascii="Calibri" w:hAnsi="Calibri" w:cs="Calibri"/>
          <w:noProof/>
          <w:szCs w:val="24"/>
        </w:rPr>
        <w:t>(10), 1690–1705. http://doi.org/10.1162/jocn.2007.19.10.1690</w:t>
      </w:r>
    </w:p>
    <w:p w14:paraId="4DC74C1C"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Hannula, D. E., Tranel, D., &amp; Cohen, N. J. (2006). The Long and the Short of It: Relational Memory Impairments in Amnesia, Even at Short Lags. </w:t>
      </w:r>
      <w:r w:rsidRPr="00560F80">
        <w:rPr>
          <w:rFonts w:ascii="Calibri" w:hAnsi="Calibri" w:cs="Calibri"/>
          <w:i/>
          <w:iCs/>
          <w:noProof/>
          <w:szCs w:val="24"/>
        </w:rPr>
        <w:t>Journal of Neuroscience</w:t>
      </w:r>
      <w:r w:rsidRPr="00560F80">
        <w:rPr>
          <w:rFonts w:ascii="Calibri" w:hAnsi="Calibri" w:cs="Calibri"/>
          <w:noProof/>
          <w:szCs w:val="24"/>
        </w:rPr>
        <w:t xml:space="preserve">, </w:t>
      </w:r>
      <w:r w:rsidRPr="00560F80">
        <w:rPr>
          <w:rFonts w:ascii="Calibri" w:hAnsi="Calibri" w:cs="Calibri"/>
          <w:i/>
          <w:iCs/>
          <w:noProof/>
          <w:szCs w:val="24"/>
        </w:rPr>
        <w:t>26</w:t>
      </w:r>
      <w:r w:rsidRPr="00560F80">
        <w:rPr>
          <w:rFonts w:ascii="Calibri" w:hAnsi="Calibri" w:cs="Calibri"/>
          <w:noProof/>
          <w:szCs w:val="24"/>
        </w:rPr>
        <w:t>(32), 8352–8359. http://doi.org/10.1523/JNEUROSCI.5222-05.2006</w:t>
      </w:r>
    </w:p>
    <w:p w14:paraId="71BFA6A9"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Hartley, T., Bird, C. M., Chan, D., Cipolotti, L., Husain, M., Vargha-Khadem, F., &amp; Burgess, N. (2007). The hippocampus is required for short-term topographical memory in humans.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17</w:t>
      </w:r>
      <w:r w:rsidRPr="00560F80">
        <w:rPr>
          <w:rFonts w:ascii="Calibri" w:hAnsi="Calibri" w:cs="Calibri"/>
          <w:noProof/>
          <w:szCs w:val="24"/>
        </w:rPr>
        <w:t>(1), 34–48. http://doi.org/10.1002/hipo.20240</w:t>
      </w:r>
    </w:p>
    <w:p w14:paraId="60698F1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Hartley, T., Lever, C., Burgess, N., &amp; O’Keefe, J. (2013). Space in the brain: how the hippocampal formation supports spatial cognition. </w:t>
      </w:r>
      <w:r w:rsidRPr="00560F80">
        <w:rPr>
          <w:rFonts w:ascii="Calibri" w:hAnsi="Calibri" w:cs="Calibri"/>
          <w:i/>
          <w:iCs/>
          <w:noProof/>
          <w:szCs w:val="24"/>
        </w:rPr>
        <w:t>Philosophical Transactions of the Royal Society B: Biological Sciences</w:t>
      </w:r>
      <w:r w:rsidRPr="00560F80">
        <w:rPr>
          <w:rFonts w:ascii="Calibri" w:hAnsi="Calibri" w:cs="Calibri"/>
          <w:noProof/>
          <w:szCs w:val="24"/>
        </w:rPr>
        <w:t xml:space="preserve">, </w:t>
      </w:r>
      <w:r w:rsidRPr="00560F80">
        <w:rPr>
          <w:rFonts w:ascii="Calibri" w:hAnsi="Calibri" w:cs="Calibri"/>
          <w:i/>
          <w:iCs/>
          <w:noProof/>
          <w:szCs w:val="24"/>
        </w:rPr>
        <w:t>369</w:t>
      </w:r>
      <w:r w:rsidRPr="00560F80">
        <w:rPr>
          <w:rFonts w:ascii="Calibri" w:hAnsi="Calibri" w:cs="Calibri"/>
          <w:noProof/>
          <w:szCs w:val="24"/>
        </w:rPr>
        <w:t>(1635), 20120510–20120510. http://doi.org/10.1098/rstb.2012.0510</w:t>
      </w:r>
    </w:p>
    <w:p w14:paraId="4CA33C32"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Hasselmo, M. E., &amp; Howard Eichenbaum. (2005). Hippocampal mechanisms for the context-dependent retrieval of episodes. </w:t>
      </w:r>
      <w:r w:rsidRPr="00560F80">
        <w:rPr>
          <w:rFonts w:ascii="Calibri" w:hAnsi="Calibri" w:cs="Calibri"/>
          <w:i/>
          <w:iCs/>
          <w:noProof/>
          <w:szCs w:val="24"/>
        </w:rPr>
        <w:t>Neural Networks</w:t>
      </w:r>
      <w:r w:rsidRPr="00560F80">
        <w:rPr>
          <w:rFonts w:ascii="Calibri" w:hAnsi="Calibri" w:cs="Calibri"/>
          <w:noProof/>
          <w:szCs w:val="24"/>
        </w:rPr>
        <w:t xml:space="preserve">, </w:t>
      </w:r>
      <w:r w:rsidRPr="00560F80">
        <w:rPr>
          <w:rFonts w:ascii="Calibri" w:hAnsi="Calibri" w:cs="Calibri"/>
          <w:i/>
          <w:iCs/>
          <w:noProof/>
          <w:szCs w:val="24"/>
        </w:rPr>
        <w:t>18</w:t>
      </w:r>
      <w:r w:rsidRPr="00560F80">
        <w:rPr>
          <w:rFonts w:ascii="Calibri" w:hAnsi="Calibri" w:cs="Calibri"/>
          <w:noProof/>
          <w:szCs w:val="24"/>
        </w:rPr>
        <w:t>(9), 1172–1190. http://doi.org/10.1016/j.neunet.2005.08.007</w:t>
      </w:r>
    </w:p>
    <w:p w14:paraId="2D493803"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Hawking, S. W., &amp; Ellis, G. F. R. (1973). </w:t>
      </w:r>
      <w:r w:rsidRPr="00560F80">
        <w:rPr>
          <w:rFonts w:ascii="Calibri" w:hAnsi="Calibri" w:cs="Calibri"/>
          <w:i/>
          <w:iCs/>
          <w:noProof/>
          <w:szCs w:val="24"/>
        </w:rPr>
        <w:t>The Large Scale Structure of Space–Time</w:t>
      </w:r>
      <w:r w:rsidRPr="00560F80">
        <w:rPr>
          <w:rFonts w:ascii="Calibri" w:hAnsi="Calibri" w:cs="Calibri"/>
          <w:noProof/>
          <w:szCs w:val="24"/>
        </w:rPr>
        <w:t xml:space="preserve">. </w:t>
      </w:r>
      <w:r w:rsidRPr="00560F80">
        <w:rPr>
          <w:rFonts w:ascii="Calibri" w:hAnsi="Calibri" w:cs="Calibri"/>
          <w:i/>
          <w:iCs/>
          <w:noProof/>
          <w:szCs w:val="24"/>
        </w:rPr>
        <w:t>Book</w:t>
      </w:r>
      <w:r w:rsidRPr="00560F80">
        <w:rPr>
          <w:rFonts w:ascii="Calibri" w:hAnsi="Calibri" w:cs="Calibri"/>
          <w:noProof/>
          <w:szCs w:val="24"/>
        </w:rPr>
        <w:t>. http://doi.org/10.1017/CBO9780511524646</w:t>
      </w:r>
    </w:p>
    <w:p w14:paraId="6CF6898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Hayes, S. M., Ryan, L., Schnyer, D. M., &amp; Nadel, L. (2004). An fMRI Study of Episodic Memory: Retrieval of </w:t>
      </w:r>
      <w:r w:rsidRPr="00560F80">
        <w:rPr>
          <w:rFonts w:ascii="Calibri" w:hAnsi="Calibri" w:cs="Calibri"/>
          <w:noProof/>
          <w:szCs w:val="24"/>
        </w:rPr>
        <w:lastRenderedPageBreak/>
        <w:t xml:space="preserve">Object, Spatial, and Temporal Information. </w:t>
      </w:r>
      <w:r w:rsidRPr="00560F80">
        <w:rPr>
          <w:rFonts w:ascii="Calibri" w:hAnsi="Calibri" w:cs="Calibri"/>
          <w:i/>
          <w:iCs/>
          <w:noProof/>
          <w:szCs w:val="24"/>
        </w:rPr>
        <w:t>Behavioral Neuroscience</w:t>
      </w:r>
      <w:r w:rsidRPr="00560F80">
        <w:rPr>
          <w:rFonts w:ascii="Calibri" w:hAnsi="Calibri" w:cs="Calibri"/>
          <w:noProof/>
          <w:szCs w:val="24"/>
        </w:rPr>
        <w:t xml:space="preserve">, </w:t>
      </w:r>
      <w:r w:rsidRPr="00560F80">
        <w:rPr>
          <w:rFonts w:ascii="Calibri" w:hAnsi="Calibri" w:cs="Calibri"/>
          <w:i/>
          <w:iCs/>
          <w:noProof/>
          <w:szCs w:val="24"/>
        </w:rPr>
        <w:t>118</w:t>
      </w:r>
      <w:r w:rsidRPr="00560F80">
        <w:rPr>
          <w:rFonts w:ascii="Calibri" w:hAnsi="Calibri" w:cs="Calibri"/>
          <w:noProof/>
          <w:szCs w:val="24"/>
        </w:rPr>
        <w:t>(5), 885–896. http://doi.org/10.1037/0735-7044.118.5.885</w:t>
      </w:r>
    </w:p>
    <w:p w14:paraId="4905FF7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Hopcroft, J., &amp; Tarjan, R. (1973). Algorithm 447: efficient algorithms for graph manipulation. </w:t>
      </w:r>
      <w:r w:rsidRPr="00560F80">
        <w:rPr>
          <w:rFonts w:ascii="Calibri" w:hAnsi="Calibri" w:cs="Calibri"/>
          <w:i/>
          <w:iCs/>
          <w:noProof/>
          <w:szCs w:val="24"/>
        </w:rPr>
        <w:t>Communications of the ACM</w:t>
      </w:r>
      <w:r w:rsidRPr="00560F80">
        <w:rPr>
          <w:rFonts w:ascii="Calibri" w:hAnsi="Calibri" w:cs="Calibri"/>
          <w:noProof/>
          <w:szCs w:val="24"/>
        </w:rPr>
        <w:t xml:space="preserve">, </w:t>
      </w:r>
      <w:r w:rsidRPr="00560F80">
        <w:rPr>
          <w:rFonts w:ascii="Calibri" w:hAnsi="Calibri" w:cs="Calibri"/>
          <w:i/>
          <w:iCs/>
          <w:noProof/>
          <w:szCs w:val="24"/>
        </w:rPr>
        <w:t>16</w:t>
      </w:r>
      <w:r w:rsidRPr="00560F80">
        <w:rPr>
          <w:rFonts w:ascii="Calibri" w:hAnsi="Calibri" w:cs="Calibri"/>
          <w:noProof/>
          <w:szCs w:val="24"/>
        </w:rPr>
        <w:t>(6), 372–378. http://doi.org/10.1145/362248.362272</w:t>
      </w:r>
    </w:p>
    <w:p w14:paraId="06265DC3"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Howard, M. W., Fotedar, M. S., Datey, A. V, &amp; Hasselmo, M. E. (2005). The Temporal Context Model in spatial navigation and relational learning: Toward a common explanation of medial temporal lobe function across domains. </w:t>
      </w:r>
      <w:r w:rsidRPr="00560F80">
        <w:rPr>
          <w:rFonts w:ascii="Calibri" w:hAnsi="Calibri" w:cs="Calibri"/>
          <w:i/>
          <w:iCs/>
          <w:noProof/>
          <w:szCs w:val="24"/>
        </w:rPr>
        <w:t>Psychol Rev</w:t>
      </w:r>
      <w:r w:rsidRPr="00560F80">
        <w:rPr>
          <w:rFonts w:ascii="Calibri" w:hAnsi="Calibri" w:cs="Calibri"/>
          <w:noProof/>
          <w:szCs w:val="24"/>
        </w:rPr>
        <w:t xml:space="preserve">, </w:t>
      </w:r>
      <w:r w:rsidRPr="00560F80">
        <w:rPr>
          <w:rFonts w:ascii="Calibri" w:hAnsi="Calibri" w:cs="Calibri"/>
          <w:i/>
          <w:iCs/>
          <w:noProof/>
          <w:szCs w:val="24"/>
        </w:rPr>
        <w:t>112</w:t>
      </w:r>
      <w:r w:rsidRPr="00560F80">
        <w:rPr>
          <w:rFonts w:ascii="Calibri" w:hAnsi="Calibri" w:cs="Calibri"/>
          <w:noProof/>
          <w:szCs w:val="24"/>
        </w:rPr>
        <w:t>(1), 75–116. http://doi.org/10.1037/0033-295X.112.1.75</w:t>
      </w:r>
    </w:p>
    <w:p w14:paraId="08E7BA0A"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Howard, M. W., &amp; Kahana, M. J. (2002). A Distributed Representation of Temporal Context. </w:t>
      </w:r>
      <w:r w:rsidRPr="00560F80">
        <w:rPr>
          <w:rFonts w:ascii="Calibri" w:hAnsi="Calibri" w:cs="Calibri"/>
          <w:i/>
          <w:iCs/>
          <w:noProof/>
          <w:szCs w:val="24"/>
        </w:rPr>
        <w:t>Journal of Mathematical Psychology</w:t>
      </w:r>
      <w:r w:rsidRPr="00560F80">
        <w:rPr>
          <w:rFonts w:ascii="Calibri" w:hAnsi="Calibri" w:cs="Calibri"/>
          <w:noProof/>
          <w:szCs w:val="24"/>
        </w:rPr>
        <w:t xml:space="preserve">, </w:t>
      </w:r>
      <w:r w:rsidRPr="00560F80">
        <w:rPr>
          <w:rFonts w:ascii="Calibri" w:hAnsi="Calibri" w:cs="Calibri"/>
          <w:i/>
          <w:iCs/>
          <w:noProof/>
          <w:szCs w:val="24"/>
        </w:rPr>
        <w:t>46</w:t>
      </w:r>
      <w:r w:rsidRPr="00560F80">
        <w:rPr>
          <w:rFonts w:ascii="Calibri" w:hAnsi="Calibri" w:cs="Calibri"/>
          <w:noProof/>
          <w:szCs w:val="24"/>
        </w:rPr>
        <w:t>(3), 269–299. http://doi.org/10.1006/jmps.2001.1388</w:t>
      </w:r>
    </w:p>
    <w:p w14:paraId="3CD8CDF3"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Howard, M. W., MacDonald, C. J., Tiganj, Z., Shankar, K. H., Du, Q., Hasselmo, M. E., &amp; Eichenbaum, H. (2014). A Unified Mathematical Framework for Coding Time, Space, and Sequences in the Hippocampal Region. </w:t>
      </w:r>
      <w:r w:rsidRPr="00560F80">
        <w:rPr>
          <w:rFonts w:ascii="Calibri" w:hAnsi="Calibri" w:cs="Calibri"/>
          <w:i/>
          <w:iCs/>
          <w:noProof/>
          <w:szCs w:val="24"/>
        </w:rPr>
        <w:t>Journal of Neuroscience</w:t>
      </w:r>
      <w:r w:rsidRPr="00560F80">
        <w:rPr>
          <w:rFonts w:ascii="Calibri" w:hAnsi="Calibri" w:cs="Calibri"/>
          <w:noProof/>
          <w:szCs w:val="24"/>
        </w:rPr>
        <w:t xml:space="preserve">, </w:t>
      </w:r>
      <w:r w:rsidRPr="00560F80">
        <w:rPr>
          <w:rFonts w:ascii="Calibri" w:hAnsi="Calibri" w:cs="Calibri"/>
          <w:i/>
          <w:iCs/>
          <w:noProof/>
          <w:szCs w:val="24"/>
        </w:rPr>
        <w:t>34</w:t>
      </w:r>
      <w:r w:rsidRPr="00560F80">
        <w:rPr>
          <w:rFonts w:ascii="Calibri" w:hAnsi="Calibri" w:cs="Calibri"/>
          <w:noProof/>
          <w:szCs w:val="24"/>
        </w:rPr>
        <w:t>(13), 4692–4707. http://doi.org/10.1523/JNEUROSCI.5808-12.2014</w:t>
      </w:r>
    </w:p>
    <w:p w14:paraId="6461C59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Howard, M. W., &amp; Natu, V. S. (2005). Place from time: Reconstructing position from a distributed representation of temporal context. </w:t>
      </w:r>
      <w:r w:rsidRPr="00560F80">
        <w:rPr>
          <w:rFonts w:ascii="Calibri" w:hAnsi="Calibri" w:cs="Calibri"/>
          <w:i/>
          <w:iCs/>
          <w:noProof/>
          <w:szCs w:val="24"/>
        </w:rPr>
        <w:t>Neural Networks</w:t>
      </w:r>
      <w:r w:rsidRPr="00560F80">
        <w:rPr>
          <w:rFonts w:ascii="Calibri" w:hAnsi="Calibri" w:cs="Calibri"/>
          <w:noProof/>
          <w:szCs w:val="24"/>
        </w:rPr>
        <w:t xml:space="preserve">, </w:t>
      </w:r>
      <w:r w:rsidRPr="00560F80">
        <w:rPr>
          <w:rFonts w:ascii="Calibri" w:hAnsi="Calibri" w:cs="Calibri"/>
          <w:i/>
          <w:iCs/>
          <w:noProof/>
          <w:szCs w:val="24"/>
        </w:rPr>
        <w:t>18</w:t>
      </w:r>
      <w:r w:rsidRPr="00560F80">
        <w:rPr>
          <w:rFonts w:ascii="Calibri" w:hAnsi="Calibri" w:cs="Calibri"/>
          <w:noProof/>
          <w:szCs w:val="24"/>
        </w:rPr>
        <w:t>(9), 1150–1162. http://doi.org/10.1016/j.neunet.2005.08.002</w:t>
      </w:r>
    </w:p>
    <w:p w14:paraId="15E5CAF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Howard, M. W., Shankar, K. H., Aue, W. R., &amp; Criss, A. H. (2015). A distributed representation of internal time. </w:t>
      </w:r>
      <w:r w:rsidRPr="00560F80">
        <w:rPr>
          <w:rFonts w:ascii="Calibri" w:hAnsi="Calibri" w:cs="Calibri"/>
          <w:i/>
          <w:iCs/>
          <w:noProof/>
          <w:szCs w:val="24"/>
        </w:rPr>
        <w:t>Psychological Review</w:t>
      </w:r>
      <w:r w:rsidRPr="00560F80">
        <w:rPr>
          <w:rFonts w:ascii="Calibri" w:hAnsi="Calibri" w:cs="Calibri"/>
          <w:noProof/>
          <w:szCs w:val="24"/>
        </w:rPr>
        <w:t xml:space="preserve">, </w:t>
      </w:r>
      <w:r w:rsidRPr="00560F80">
        <w:rPr>
          <w:rFonts w:ascii="Calibri" w:hAnsi="Calibri" w:cs="Calibri"/>
          <w:i/>
          <w:iCs/>
          <w:noProof/>
          <w:szCs w:val="24"/>
        </w:rPr>
        <w:t>122</w:t>
      </w:r>
      <w:r w:rsidRPr="00560F80">
        <w:rPr>
          <w:rFonts w:ascii="Calibri" w:hAnsi="Calibri" w:cs="Calibri"/>
          <w:noProof/>
          <w:szCs w:val="24"/>
        </w:rPr>
        <w:t>(1), 24–53. http://doi.org/10.1037/a0037840</w:t>
      </w:r>
    </w:p>
    <w:p w14:paraId="2BA7ED13"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Howard, M. W., Viskontas, I. V, Shankar, K. H., &amp; Fried, I. (2012). Ensembles of human MTL neurons “jump back in time” in response to a repeated stimulus.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22</w:t>
      </w:r>
      <w:r w:rsidRPr="00560F80">
        <w:rPr>
          <w:rFonts w:ascii="Calibri" w:hAnsi="Calibri" w:cs="Calibri"/>
          <w:noProof/>
          <w:szCs w:val="24"/>
        </w:rPr>
        <w:t>(9), 1833–47. http://doi.org/10.1002/hipo.22018</w:t>
      </w:r>
    </w:p>
    <w:p w14:paraId="643EC419"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Hsieh, L.-T., Gruber, M. J., Jenkins, L. J., &amp; Ranganath, C. (2014). Hippocampal Activity Patterns Carry Information about Objects in Temporal Context.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81</w:t>
      </w:r>
      <w:r w:rsidRPr="00560F80">
        <w:rPr>
          <w:rFonts w:ascii="Calibri" w:hAnsi="Calibri" w:cs="Calibri"/>
          <w:noProof/>
          <w:szCs w:val="24"/>
        </w:rPr>
        <w:t>(5), 1165–1178. http://doi.org/10.1016/j.neuron.2014.01.015</w:t>
      </w:r>
    </w:p>
    <w:p w14:paraId="56F5D6E3"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Hsieh, L. T., &amp; Ranganath, C. (2015). Cortical and subcortical contributions to sequence retrieval: Schematic coding of temporal context in the neocortical recollection network. </w:t>
      </w:r>
      <w:r w:rsidRPr="00560F80">
        <w:rPr>
          <w:rFonts w:ascii="Calibri" w:hAnsi="Calibri" w:cs="Calibri"/>
          <w:i/>
          <w:iCs/>
          <w:noProof/>
          <w:szCs w:val="24"/>
        </w:rPr>
        <w:t>NeuroImage</w:t>
      </w:r>
      <w:r w:rsidRPr="00560F80">
        <w:rPr>
          <w:rFonts w:ascii="Calibri" w:hAnsi="Calibri" w:cs="Calibri"/>
          <w:noProof/>
          <w:szCs w:val="24"/>
        </w:rPr>
        <w:t xml:space="preserve">, </w:t>
      </w:r>
      <w:r w:rsidRPr="00560F80">
        <w:rPr>
          <w:rFonts w:ascii="Calibri" w:hAnsi="Calibri" w:cs="Calibri"/>
          <w:i/>
          <w:iCs/>
          <w:noProof/>
          <w:szCs w:val="24"/>
        </w:rPr>
        <w:t>121</w:t>
      </w:r>
      <w:r w:rsidRPr="00560F80">
        <w:rPr>
          <w:rFonts w:ascii="Calibri" w:hAnsi="Calibri" w:cs="Calibri"/>
          <w:noProof/>
          <w:szCs w:val="24"/>
        </w:rPr>
        <w:t>(121), 78–90. http://doi.org/10.1016/j.neuroimage.2015.07.040</w:t>
      </w:r>
    </w:p>
    <w:p w14:paraId="30419A3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Huth, J. E. (2013). </w:t>
      </w:r>
      <w:r w:rsidRPr="00560F80">
        <w:rPr>
          <w:rFonts w:ascii="Calibri" w:hAnsi="Calibri" w:cs="Calibri"/>
          <w:i/>
          <w:iCs/>
          <w:noProof/>
          <w:szCs w:val="24"/>
        </w:rPr>
        <w:t>The Lost Art of Finding Our Way</w:t>
      </w:r>
      <w:r w:rsidRPr="00560F80">
        <w:rPr>
          <w:rFonts w:ascii="Calibri" w:hAnsi="Calibri" w:cs="Calibri"/>
          <w:noProof/>
          <w:szCs w:val="24"/>
        </w:rPr>
        <w:t>. Cambridge, MA and London, England: Harvard University Press. http://doi.org/10.4159/harvard.9780674074811</w:t>
      </w:r>
    </w:p>
    <w:p w14:paraId="5FC5B1A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Huttenlocher, J., &amp; Presson, C. C. (1979). The coding and transformation of spatial information. </w:t>
      </w:r>
      <w:r w:rsidRPr="00560F80">
        <w:rPr>
          <w:rFonts w:ascii="Calibri" w:hAnsi="Calibri" w:cs="Calibri"/>
          <w:i/>
          <w:iCs/>
          <w:noProof/>
          <w:szCs w:val="24"/>
        </w:rPr>
        <w:t>Cognitive Psychology</w:t>
      </w:r>
      <w:r w:rsidRPr="00560F80">
        <w:rPr>
          <w:rFonts w:ascii="Calibri" w:hAnsi="Calibri" w:cs="Calibri"/>
          <w:noProof/>
          <w:szCs w:val="24"/>
        </w:rPr>
        <w:t xml:space="preserve">, </w:t>
      </w:r>
      <w:r w:rsidRPr="00560F80">
        <w:rPr>
          <w:rFonts w:ascii="Calibri" w:hAnsi="Calibri" w:cs="Calibri"/>
          <w:i/>
          <w:iCs/>
          <w:noProof/>
          <w:szCs w:val="24"/>
        </w:rPr>
        <w:t>11</w:t>
      </w:r>
      <w:r w:rsidRPr="00560F80">
        <w:rPr>
          <w:rFonts w:ascii="Calibri" w:hAnsi="Calibri" w:cs="Calibri"/>
          <w:noProof/>
          <w:szCs w:val="24"/>
        </w:rPr>
        <w:t>(3), 375–394. http://doi.org/10.1016/0010-0285(79)90017-3</w:t>
      </w:r>
    </w:p>
    <w:p w14:paraId="3E3C472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Insausti, R., Amaral, D. G., &amp; Cowan, W. M. (1987). The entorhinal cortex of the monkey: II. Cortical afferents. </w:t>
      </w:r>
      <w:r w:rsidRPr="00560F80">
        <w:rPr>
          <w:rFonts w:ascii="Calibri" w:hAnsi="Calibri" w:cs="Calibri"/>
          <w:i/>
          <w:iCs/>
          <w:noProof/>
          <w:szCs w:val="24"/>
        </w:rPr>
        <w:t>The Journal of Comparative Neurology</w:t>
      </w:r>
      <w:r w:rsidRPr="00560F80">
        <w:rPr>
          <w:rFonts w:ascii="Calibri" w:hAnsi="Calibri" w:cs="Calibri"/>
          <w:noProof/>
          <w:szCs w:val="24"/>
        </w:rPr>
        <w:t xml:space="preserve">, </w:t>
      </w:r>
      <w:r w:rsidRPr="00560F80">
        <w:rPr>
          <w:rFonts w:ascii="Calibri" w:hAnsi="Calibri" w:cs="Calibri"/>
          <w:i/>
          <w:iCs/>
          <w:noProof/>
          <w:szCs w:val="24"/>
        </w:rPr>
        <w:t>264</w:t>
      </w:r>
      <w:r w:rsidRPr="00560F80">
        <w:rPr>
          <w:rFonts w:ascii="Calibri" w:hAnsi="Calibri" w:cs="Calibri"/>
          <w:noProof/>
          <w:szCs w:val="24"/>
        </w:rPr>
        <w:t>(3), 356–395. http://doi.org/10.1002/cne.902640306</w:t>
      </w:r>
    </w:p>
    <w:p w14:paraId="29837373"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Jelinek, H. F., Karperien, A., &amp; Milosevic, N. T. (2011). Reviewing Lacunarity Analysis and Classification of Microglia in Neuroscience. </w:t>
      </w:r>
      <w:r w:rsidRPr="00560F80">
        <w:rPr>
          <w:rFonts w:ascii="Calibri" w:hAnsi="Calibri" w:cs="Calibri"/>
          <w:i/>
          <w:iCs/>
          <w:noProof/>
          <w:szCs w:val="24"/>
        </w:rPr>
        <w:t>Proceedings of the 8th European Conference on Mathematical and Theoretical Biology</w:t>
      </w:r>
      <w:r w:rsidRPr="00560F80">
        <w:rPr>
          <w:rFonts w:ascii="Calibri" w:hAnsi="Calibri" w:cs="Calibri"/>
          <w:noProof/>
          <w:szCs w:val="24"/>
        </w:rPr>
        <w:t xml:space="preserve">, </w:t>
      </w:r>
      <w:r w:rsidRPr="00560F80">
        <w:rPr>
          <w:rFonts w:ascii="Calibri" w:hAnsi="Calibri" w:cs="Calibri"/>
          <w:i/>
          <w:iCs/>
          <w:noProof/>
          <w:szCs w:val="24"/>
        </w:rPr>
        <w:t>88</w:t>
      </w:r>
      <w:r w:rsidRPr="00560F80">
        <w:rPr>
          <w:rFonts w:ascii="Calibri" w:hAnsi="Calibri" w:cs="Calibri"/>
          <w:noProof/>
          <w:szCs w:val="24"/>
        </w:rPr>
        <w:t>.</w:t>
      </w:r>
    </w:p>
    <w:p w14:paraId="32F0BE0C"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Jeneson, A., Mauldin, K. N., &amp; Squire, L. R. (2010). Intact Working Memory for Relational Information after Medial Temporal Lobe Damage. </w:t>
      </w:r>
      <w:r w:rsidRPr="00560F80">
        <w:rPr>
          <w:rFonts w:ascii="Calibri" w:hAnsi="Calibri" w:cs="Calibri"/>
          <w:i/>
          <w:iCs/>
          <w:noProof/>
          <w:szCs w:val="24"/>
        </w:rPr>
        <w:t>Journal of Neuroscience</w:t>
      </w:r>
      <w:r w:rsidRPr="00560F80">
        <w:rPr>
          <w:rFonts w:ascii="Calibri" w:hAnsi="Calibri" w:cs="Calibri"/>
          <w:noProof/>
          <w:szCs w:val="24"/>
        </w:rPr>
        <w:t xml:space="preserve">, </w:t>
      </w:r>
      <w:r w:rsidRPr="00560F80">
        <w:rPr>
          <w:rFonts w:ascii="Calibri" w:hAnsi="Calibri" w:cs="Calibri"/>
          <w:i/>
          <w:iCs/>
          <w:noProof/>
          <w:szCs w:val="24"/>
        </w:rPr>
        <w:t>30</w:t>
      </w:r>
      <w:r w:rsidRPr="00560F80">
        <w:rPr>
          <w:rFonts w:ascii="Calibri" w:hAnsi="Calibri" w:cs="Calibri"/>
          <w:noProof/>
          <w:szCs w:val="24"/>
        </w:rPr>
        <w:t xml:space="preserve">(41), 13624–13629. </w:t>
      </w:r>
      <w:r w:rsidRPr="00560F80">
        <w:rPr>
          <w:rFonts w:ascii="Calibri" w:hAnsi="Calibri" w:cs="Calibri"/>
          <w:noProof/>
          <w:szCs w:val="24"/>
        </w:rPr>
        <w:lastRenderedPageBreak/>
        <w:t>http://doi.org/10.1523/JNEUROSCI.2895-10.2010</w:t>
      </w:r>
    </w:p>
    <w:p w14:paraId="58B79FD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Julian, J. B., Ryan, J., Hamilton, R. H., &amp; Epstein, R. A. (2016). The Occipital Place Area Is Causally Involved in Representing Environmental Boundaries during Navigation. </w:t>
      </w:r>
      <w:r w:rsidRPr="00560F80">
        <w:rPr>
          <w:rFonts w:ascii="Calibri" w:hAnsi="Calibri" w:cs="Calibri"/>
          <w:i/>
          <w:iCs/>
          <w:noProof/>
          <w:szCs w:val="24"/>
        </w:rPr>
        <w:t>Current Biology</w:t>
      </w:r>
      <w:r w:rsidRPr="00560F80">
        <w:rPr>
          <w:rFonts w:ascii="Calibri" w:hAnsi="Calibri" w:cs="Calibri"/>
          <w:noProof/>
          <w:szCs w:val="24"/>
        </w:rPr>
        <w:t xml:space="preserve">, </w:t>
      </w:r>
      <w:r w:rsidRPr="00560F80">
        <w:rPr>
          <w:rFonts w:ascii="Calibri" w:hAnsi="Calibri" w:cs="Calibri"/>
          <w:i/>
          <w:iCs/>
          <w:noProof/>
          <w:szCs w:val="24"/>
        </w:rPr>
        <w:t>26</w:t>
      </w:r>
      <w:r w:rsidRPr="00560F80">
        <w:rPr>
          <w:rFonts w:ascii="Calibri" w:hAnsi="Calibri" w:cs="Calibri"/>
          <w:noProof/>
          <w:szCs w:val="24"/>
        </w:rPr>
        <w:t>(8), 1104–1109. http://doi.org/10.1016/j.cub.2016.02.066</w:t>
      </w:r>
    </w:p>
    <w:p w14:paraId="177BA78A"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Juliani, A. (2016). Simple Reinforcement Learning with Tensorflow Part 8: Asynchronous Actor-Critic Agents (A3C). Retrieved from https://medium.com/emergent-future/simple-reinforcement-learning-with-tensorflow-part-8-asynchronous-actor-critic-agents-a3c-c88f72a5e9f2</w:t>
      </w:r>
    </w:p>
    <w:p w14:paraId="7DD727F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Kesner, R. P., Gilbert, P. E., &amp; Barua, L. A. (2002). The role of the hippocampus in memory for the temporal order of a sequence of odors. </w:t>
      </w:r>
      <w:r w:rsidRPr="00560F80">
        <w:rPr>
          <w:rFonts w:ascii="Calibri" w:hAnsi="Calibri" w:cs="Calibri"/>
          <w:i/>
          <w:iCs/>
          <w:noProof/>
          <w:szCs w:val="24"/>
        </w:rPr>
        <w:t>Behavioral Neuroscience</w:t>
      </w:r>
      <w:r w:rsidRPr="00560F80">
        <w:rPr>
          <w:rFonts w:ascii="Calibri" w:hAnsi="Calibri" w:cs="Calibri"/>
          <w:noProof/>
          <w:szCs w:val="24"/>
        </w:rPr>
        <w:t xml:space="preserve">, </w:t>
      </w:r>
      <w:r w:rsidRPr="00560F80">
        <w:rPr>
          <w:rFonts w:ascii="Calibri" w:hAnsi="Calibri" w:cs="Calibri"/>
          <w:i/>
          <w:iCs/>
          <w:noProof/>
          <w:szCs w:val="24"/>
        </w:rPr>
        <w:t>116</w:t>
      </w:r>
      <w:r w:rsidRPr="00560F80">
        <w:rPr>
          <w:rFonts w:ascii="Calibri" w:hAnsi="Calibri" w:cs="Calibri"/>
          <w:noProof/>
          <w:szCs w:val="24"/>
        </w:rPr>
        <w:t>(2), 286–290. http://doi.org/10.1037/0735-7044.116.2.286</w:t>
      </w:r>
    </w:p>
    <w:p w14:paraId="4224BF2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Kessels, R. P. C., van Zandvoort, M. J. E., Postma, A., Kappelle, L. J., &amp; de Haan, E. H. F. (2000). The Corsi Block-Tapping Task: Standardization and Normative Data. </w:t>
      </w:r>
      <w:r w:rsidRPr="00560F80">
        <w:rPr>
          <w:rFonts w:ascii="Calibri" w:hAnsi="Calibri" w:cs="Calibri"/>
          <w:i/>
          <w:iCs/>
          <w:noProof/>
          <w:szCs w:val="24"/>
        </w:rPr>
        <w:t>Applied Neuropsychology</w:t>
      </w:r>
      <w:r w:rsidRPr="00560F80">
        <w:rPr>
          <w:rFonts w:ascii="Calibri" w:hAnsi="Calibri" w:cs="Calibri"/>
          <w:noProof/>
          <w:szCs w:val="24"/>
        </w:rPr>
        <w:t xml:space="preserve">, </w:t>
      </w:r>
      <w:r w:rsidRPr="00560F80">
        <w:rPr>
          <w:rFonts w:ascii="Calibri" w:hAnsi="Calibri" w:cs="Calibri"/>
          <w:i/>
          <w:iCs/>
          <w:noProof/>
          <w:szCs w:val="24"/>
        </w:rPr>
        <w:t>7</w:t>
      </w:r>
      <w:r w:rsidRPr="00560F80">
        <w:rPr>
          <w:rFonts w:ascii="Calibri" w:hAnsi="Calibri" w:cs="Calibri"/>
          <w:noProof/>
          <w:szCs w:val="24"/>
        </w:rPr>
        <w:t>(4), 252–258. http://doi.org/10.1207/S15324826AN0704_8</w:t>
      </w:r>
    </w:p>
    <w:p w14:paraId="16C5998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Knierim, J. J., &amp; Neunuebel, J. P. (2016). Tracking the flow of hippocampal computation: Pattern separation, pattern completion, and attractor dynamics. </w:t>
      </w:r>
      <w:r w:rsidRPr="00560F80">
        <w:rPr>
          <w:rFonts w:ascii="Calibri" w:hAnsi="Calibri" w:cs="Calibri"/>
          <w:i/>
          <w:iCs/>
          <w:noProof/>
          <w:szCs w:val="24"/>
        </w:rPr>
        <w:t>Neurobiology of Learning and Memory</w:t>
      </w:r>
      <w:r w:rsidRPr="00560F80">
        <w:rPr>
          <w:rFonts w:ascii="Calibri" w:hAnsi="Calibri" w:cs="Calibri"/>
          <w:noProof/>
          <w:szCs w:val="24"/>
        </w:rPr>
        <w:t xml:space="preserve">, </w:t>
      </w:r>
      <w:r w:rsidRPr="00560F80">
        <w:rPr>
          <w:rFonts w:ascii="Calibri" w:hAnsi="Calibri" w:cs="Calibri"/>
          <w:i/>
          <w:iCs/>
          <w:noProof/>
          <w:szCs w:val="24"/>
        </w:rPr>
        <w:t>129</w:t>
      </w:r>
      <w:r w:rsidRPr="00560F80">
        <w:rPr>
          <w:rFonts w:ascii="Calibri" w:hAnsi="Calibri" w:cs="Calibri"/>
          <w:noProof/>
          <w:szCs w:val="24"/>
        </w:rPr>
        <w:t>, 38–49. http://doi.org/10.1016/j.nlm.2015.10.008</w:t>
      </w:r>
    </w:p>
    <w:p w14:paraId="359F948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Kolarik, B. S., Baer, T., Shahlaie, K., Yonelinas, A. P., &amp; Ekstrom, A. D. (2017). Close but no cigar: Spatial precision deficits following medial temporal lobe lesions provide novel insight into theoretical models of navigation and memory. </w:t>
      </w:r>
      <w:r w:rsidRPr="00560F80">
        <w:rPr>
          <w:rFonts w:ascii="Calibri" w:hAnsi="Calibri" w:cs="Calibri"/>
          <w:i/>
          <w:iCs/>
          <w:noProof/>
          <w:szCs w:val="24"/>
        </w:rPr>
        <w:t>Hippocampus</w:t>
      </w:r>
      <w:r w:rsidRPr="00560F80">
        <w:rPr>
          <w:rFonts w:ascii="Calibri" w:hAnsi="Calibri" w:cs="Calibri"/>
          <w:noProof/>
          <w:szCs w:val="24"/>
        </w:rPr>
        <w:t>, (August), 1–11. http://doi.org/10.1002/hipo.22801</w:t>
      </w:r>
    </w:p>
    <w:p w14:paraId="4611D9A2"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Kolarik, B. S., Shahlaie, K., Hassan, A., Borders, A. A., Kaufman, K. C., Gurkoff, G., … Ekstrom, A. D. (2016). Impairments in precision, rather than spatial strategy, characterize performance on the virtual Morris Water Maze: A case study. </w:t>
      </w:r>
      <w:r w:rsidRPr="00560F80">
        <w:rPr>
          <w:rFonts w:ascii="Calibri" w:hAnsi="Calibri" w:cs="Calibri"/>
          <w:i/>
          <w:iCs/>
          <w:noProof/>
          <w:szCs w:val="24"/>
        </w:rPr>
        <w:t>Neuropsychologia</w:t>
      </w:r>
      <w:r w:rsidRPr="00560F80">
        <w:rPr>
          <w:rFonts w:ascii="Calibri" w:hAnsi="Calibri" w:cs="Calibri"/>
          <w:noProof/>
          <w:szCs w:val="24"/>
        </w:rPr>
        <w:t xml:space="preserve">, </w:t>
      </w:r>
      <w:r w:rsidRPr="00560F80">
        <w:rPr>
          <w:rFonts w:ascii="Calibri" w:hAnsi="Calibri" w:cs="Calibri"/>
          <w:i/>
          <w:iCs/>
          <w:noProof/>
          <w:szCs w:val="24"/>
        </w:rPr>
        <w:t>80</w:t>
      </w:r>
      <w:r w:rsidRPr="00560F80">
        <w:rPr>
          <w:rFonts w:ascii="Calibri" w:hAnsi="Calibri" w:cs="Calibri"/>
          <w:noProof/>
          <w:szCs w:val="24"/>
        </w:rPr>
        <w:t>, 90–101. http://doi.org/10.1016/j.neuropsychologia.2015.11.013</w:t>
      </w:r>
    </w:p>
    <w:p w14:paraId="35D6E67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Konkel, A. (2009). Relational memory and the hippocampus: Representations and methods. </w:t>
      </w:r>
      <w:r w:rsidRPr="00560F80">
        <w:rPr>
          <w:rFonts w:ascii="Calibri" w:hAnsi="Calibri" w:cs="Calibri"/>
          <w:i/>
          <w:iCs/>
          <w:noProof/>
          <w:szCs w:val="24"/>
        </w:rPr>
        <w:t>Frontiers in Neuroscience</w:t>
      </w:r>
      <w:r w:rsidRPr="00560F80">
        <w:rPr>
          <w:rFonts w:ascii="Calibri" w:hAnsi="Calibri" w:cs="Calibri"/>
          <w:noProof/>
          <w:szCs w:val="24"/>
        </w:rPr>
        <w:t xml:space="preserve">, </w:t>
      </w:r>
      <w:r w:rsidRPr="00560F80">
        <w:rPr>
          <w:rFonts w:ascii="Calibri" w:hAnsi="Calibri" w:cs="Calibri"/>
          <w:i/>
          <w:iCs/>
          <w:noProof/>
          <w:szCs w:val="24"/>
        </w:rPr>
        <w:t>3</w:t>
      </w:r>
      <w:r w:rsidRPr="00560F80">
        <w:rPr>
          <w:rFonts w:ascii="Calibri" w:hAnsi="Calibri" w:cs="Calibri"/>
          <w:noProof/>
          <w:szCs w:val="24"/>
        </w:rPr>
        <w:t>(2), 166–174. http://doi.org/10.3389/neuro.01.023.2009</w:t>
      </w:r>
    </w:p>
    <w:p w14:paraId="1054D33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Konkel, A., Warren, D. E., Duff, M. C., Tranel, D. N., &amp; Cohen, N. J. (2008). Hippocampal amnesia impairs all manner of relational memory. </w:t>
      </w:r>
      <w:r w:rsidRPr="00560F80">
        <w:rPr>
          <w:rFonts w:ascii="Calibri" w:hAnsi="Calibri" w:cs="Calibri"/>
          <w:i/>
          <w:iCs/>
          <w:noProof/>
          <w:szCs w:val="24"/>
        </w:rPr>
        <w:t>Frontiers in Human Neuroscience</w:t>
      </w:r>
      <w:r w:rsidRPr="00560F80">
        <w:rPr>
          <w:rFonts w:ascii="Calibri" w:hAnsi="Calibri" w:cs="Calibri"/>
          <w:noProof/>
          <w:szCs w:val="24"/>
        </w:rPr>
        <w:t xml:space="preserve">, </w:t>
      </w:r>
      <w:r w:rsidRPr="00560F80">
        <w:rPr>
          <w:rFonts w:ascii="Calibri" w:hAnsi="Calibri" w:cs="Calibri"/>
          <w:i/>
          <w:iCs/>
          <w:noProof/>
          <w:szCs w:val="24"/>
        </w:rPr>
        <w:t>2</w:t>
      </w:r>
      <w:r w:rsidRPr="00560F80">
        <w:rPr>
          <w:rFonts w:ascii="Calibri" w:hAnsi="Calibri" w:cs="Calibri"/>
          <w:noProof/>
          <w:szCs w:val="24"/>
        </w:rPr>
        <w:t>(October), 15. http://doi.org/10.3389/neuro.09.015.2008</w:t>
      </w:r>
    </w:p>
    <w:p w14:paraId="21382A0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Kraus, B. J. J., Brandon, M. P. P., Robinson, R. J. J., Connerney, M. A. A., Hasselmo, M. E. E., &amp; Eichenbaum, H. (2015). During Running in Place, Grid Cells Integrate Elapsed Time and Distance Run.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88</w:t>
      </w:r>
      <w:r w:rsidRPr="00560F80">
        <w:rPr>
          <w:rFonts w:ascii="Calibri" w:hAnsi="Calibri" w:cs="Calibri"/>
          <w:noProof/>
          <w:szCs w:val="24"/>
        </w:rPr>
        <w:t>(3), 578–589. http://doi.org/10.1016/j.neuron.2015.09.031</w:t>
      </w:r>
    </w:p>
    <w:p w14:paraId="02B1B6E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Kraus, B., Robinson, R., White, J., Eichenbaum, H., &amp; Hasselmo, M. (2013). Hippocampal “Time Cells”: Time versus Path Integration.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78</w:t>
      </w:r>
      <w:r w:rsidRPr="00560F80">
        <w:rPr>
          <w:rFonts w:ascii="Calibri" w:hAnsi="Calibri" w:cs="Calibri"/>
          <w:noProof/>
          <w:szCs w:val="24"/>
        </w:rPr>
        <w:t>(6), 1090–1101. http://doi.org/10.1016/j.neuron.2013.04.015</w:t>
      </w:r>
    </w:p>
    <w:p w14:paraId="76C2534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Kropff, E., Carmichael, J. E., Moser, M.-B., &amp; Moser, E. I. (2015). Speed cells in the medial entorhinal cortex. </w:t>
      </w:r>
      <w:r w:rsidRPr="00560F80">
        <w:rPr>
          <w:rFonts w:ascii="Calibri" w:hAnsi="Calibri" w:cs="Calibri"/>
          <w:i/>
          <w:iCs/>
          <w:noProof/>
          <w:szCs w:val="24"/>
        </w:rPr>
        <w:t>Nature</w:t>
      </w:r>
      <w:r w:rsidRPr="00560F80">
        <w:rPr>
          <w:rFonts w:ascii="Calibri" w:hAnsi="Calibri" w:cs="Calibri"/>
          <w:noProof/>
          <w:szCs w:val="24"/>
        </w:rPr>
        <w:t xml:space="preserve">, </w:t>
      </w:r>
      <w:r w:rsidRPr="00560F80">
        <w:rPr>
          <w:rFonts w:ascii="Calibri" w:hAnsi="Calibri" w:cs="Calibri"/>
          <w:i/>
          <w:iCs/>
          <w:noProof/>
          <w:szCs w:val="24"/>
        </w:rPr>
        <w:t>523</w:t>
      </w:r>
      <w:r w:rsidRPr="00560F80">
        <w:rPr>
          <w:rFonts w:ascii="Calibri" w:hAnsi="Calibri" w:cs="Calibri"/>
          <w:noProof/>
          <w:szCs w:val="24"/>
        </w:rPr>
        <w:t>(7561), 419–424. http://doi.org/10.1038/nature14622</w:t>
      </w:r>
    </w:p>
    <w:p w14:paraId="180257D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Kuhn, H. W. (1956). Variants of the hungarian method for assignment problems. </w:t>
      </w:r>
      <w:r w:rsidRPr="00560F80">
        <w:rPr>
          <w:rFonts w:ascii="Calibri" w:hAnsi="Calibri" w:cs="Calibri"/>
          <w:i/>
          <w:iCs/>
          <w:noProof/>
          <w:szCs w:val="24"/>
        </w:rPr>
        <w:t>Naval Research Logistics Quarterly</w:t>
      </w:r>
      <w:r w:rsidRPr="00560F80">
        <w:rPr>
          <w:rFonts w:ascii="Calibri" w:hAnsi="Calibri" w:cs="Calibri"/>
          <w:noProof/>
          <w:szCs w:val="24"/>
        </w:rPr>
        <w:t xml:space="preserve">, </w:t>
      </w:r>
      <w:r w:rsidRPr="00560F80">
        <w:rPr>
          <w:rFonts w:ascii="Calibri" w:hAnsi="Calibri" w:cs="Calibri"/>
          <w:i/>
          <w:iCs/>
          <w:noProof/>
          <w:szCs w:val="24"/>
        </w:rPr>
        <w:t>3</w:t>
      </w:r>
      <w:r w:rsidRPr="00560F80">
        <w:rPr>
          <w:rFonts w:ascii="Calibri" w:hAnsi="Calibri" w:cs="Calibri"/>
          <w:noProof/>
          <w:szCs w:val="24"/>
        </w:rPr>
        <w:t>(4), 253–258. http://doi.org/10.1002/nav.3800030404</w:t>
      </w:r>
    </w:p>
    <w:p w14:paraId="2CF18E2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lastRenderedPageBreak/>
        <w:t xml:space="preserve">Kuhn, H. W. (2010). The Hungarian Method for the Assignment Problem. In </w:t>
      </w:r>
      <w:r w:rsidRPr="00560F80">
        <w:rPr>
          <w:rFonts w:ascii="Calibri" w:hAnsi="Calibri" w:cs="Calibri"/>
          <w:i/>
          <w:iCs/>
          <w:noProof/>
          <w:szCs w:val="24"/>
        </w:rPr>
        <w:t>50 Years of Integer Programming 1958-2008</w:t>
      </w:r>
      <w:r w:rsidRPr="00560F80">
        <w:rPr>
          <w:rFonts w:ascii="Calibri" w:hAnsi="Calibri" w:cs="Calibri"/>
          <w:noProof/>
          <w:szCs w:val="24"/>
        </w:rPr>
        <w:t xml:space="preserve"> (pp. 29–47). Berlin, Heidelberg, Heidelberg: Springer Berlin Heidelberg. http://doi.org/10.1007/978-3-540-68279-0_2</w:t>
      </w:r>
    </w:p>
    <w:p w14:paraId="49E84CD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Kuliga, S. F., Thrash, T., Dalton, R. C., &amp; Hölscher, C. (2015). Virtual reality as an empirical research tool - Exploring user experience in a real building and a corresponding virtual model. </w:t>
      </w:r>
      <w:r w:rsidRPr="00560F80">
        <w:rPr>
          <w:rFonts w:ascii="Calibri" w:hAnsi="Calibri" w:cs="Calibri"/>
          <w:i/>
          <w:iCs/>
          <w:noProof/>
          <w:szCs w:val="24"/>
        </w:rPr>
        <w:t>Computers, Environment and Urban Systems</w:t>
      </w:r>
      <w:r w:rsidRPr="00560F80">
        <w:rPr>
          <w:rFonts w:ascii="Calibri" w:hAnsi="Calibri" w:cs="Calibri"/>
          <w:noProof/>
          <w:szCs w:val="24"/>
        </w:rPr>
        <w:t xml:space="preserve">, </w:t>
      </w:r>
      <w:r w:rsidRPr="00560F80">
        <w:rPr>
          <w:rFonts w:ascii="Calibri" w:hAnsi="Calibri" w:cs="Calibri"/>
          <w:i/>
          <w:iCs/>
          <w:noProof/>
          <w:szCs w:val="24"/>
        </w:rPr>
        <w:t>54</w:t>
      </w:r>
      <w:r w:rsidRPr="00560F80">
        <w:rPr>
          <w:rFonts w:ascii="Calibri" w:hAnsi="Calibri" w:cs="Calibri"/>
          <w:noProof/>
          <w:szCs w:val="24"/>
        </w:rPr>
        <w:t>, 363–375. http://doi.org/10.1016/j.compenvurbsys.2015.09.006</w:t>
      </w:r>
    </w:p>
    <w:p w14:paraId="6FD8643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Kumaran, D., Hassabis, D., &amp; McClelland, J. L. (2016). What Learning Systems do Intelligent Agents Need? Complementary Learning Systems Theory Updated. </w:t>
      </w:r>
      <w:r w:rsidRPr="00560F80">
        <w:rPr>
          <w:rFonts w:ascii="Calibri" w:hAnsi="Calibri" w:cs="Calibri"/>
          <w:i/>
          <w:iCs/>
          <w:noProof/>
          <w:szCs w:val="24"/>
        </w:rPr>
        <w:t>Trends in Cognitive Sciences</w:t>
      </w:r>
      <w:r w:rsidRPr="00560F80">
        <w:rPr>
          <w:rFonts w:ascii="Calibri" w:hAnsi="Calibri" w:cs="Calibri"/>
          <w:noProof/>
          <w:szCs w:val="24"/>
        </w:rPr>
        <w:t xml:space="preserve">, </w:t>
      </w:r>
      <w:r w:rsidRPr="00560F80">
        <w:rPr>
          <w:rFonts w:ascii="Calibri" w:hAnsi="Calibri" w:cs="Calibri"/>
          <w:i/>
          <w:iCs/>
          <w:noProof/>
          <w:szCs w:val="24"/>
        </w:rPr>
        <w:t>20</w:t>
      </w:r>
      <w:r w:rsidRPr="00560F80">
        <w:rPr>
          <w:rFonts w:ascii="Calibri" w:hAnsi="Calibri" w:cs="Calibri"/>
          <w:noProof/>
          <w:szCs w:val="24"/>
        </w:rPr>
        <w:t>(7), 512–534. http://doi.org/10.1016/j.tics.2016.05.004</w:t>
      </w:r>
    </w:p>
    <w:p w14:paraId="5B896DD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Kveraga, K., &amp; Bar, M. (2015). </w:t>
      </w:r>
      <w:r w:rsidRPr="00560F80">
        <w:rPr>
          <w:rFonts w:ascii="Calibri" w:hAnsi="Calibri" w:cs="Calibri"/>
          <w:i/>
          <w:iCs/>
          <w:noProof/>
          <w:szCs w:val="24"/>
        </w:rPr>
        <w:t>Scene Vision: Making Sense of What We See</w:t>
      </w:r>
      <w:r w:rsidRPr="00560F80">
        <w:rPr>
          <w:rFonts w:ascii="Calibri" w:hAnsi="Calibri" w:cs="Calibri"/>
          <w:noProof/>
          <w:szCs w:val="24"/>
        </w:rPr>
        <w:t>. http://doi.org/10.1177/0301006615600645</w:t>
      </w:r>
    </w:p>
    <w:p w14:paraId="4247C59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Lee, A. C. H., Buckley, M. J., Pegman, S. J., Spiers, H., Scahill, V. L., Gaffan, D., … Graham, K. S. (2005). Specialization in the medial temporal lobe for processing of objects and scenes.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15</w:t>
      </w:r>
      <w:r w:rsidRPr="00560F80">
        <w:rPr>
          <w:rFonts w:ascii="Calibri" w:hAnsi="Calibri" w:cs="Calibri"/>
          <w:noProof/>
          <w:szCs w:val="24"/>
        </w:rPr>
        <w:t>(6), 782–797. http://doi.org/10.1002/hipo.20101</w:t>
      </w:r>
    </w:p>
    <w:p w14:paraId="5675298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Lenck-Santini, P.-P., Save, E., &amp; Poucet, B. (2001). Place-cell firing does not depend on the direction of turn in a Y-maze alternation task. </w:t>
      </w:r>
      <w:r w:rsidRPr="00560F80">
        <w:rPr>
          <w:rFonts w:ascii="Calibri" w:hAnsi="Calibri" w:cs="Calibri"/>
          <w:i/>
          <w:iCs/>
          <w:noProof/>
          <w:szCs w:val="24"/>
        </w:rPr>
        <w:t>European Journal of Neuroscience</w:t>
      </w:r>
      <w:r w:rsidRPr="00560F80">
        <w:rPr>
          <w:rFonts w:ascii="Calibri" w:hAnsi="Calibri" w:cs="Calibri"/>
          <w:noProof/>
          <w:szCs w:val="24"/>
        </w:rPr>
        <w:t xml:space="preserve">, </w:t>
      </w:r>
      <w:r w:rsidRPr="00560F80">
        <w:rPr>
          <w:rFonts w:ascii="Calibri" w:hAnsi="Calibri" w:cs="Calibri"/>
          <w:i/>
          <w:iCs/>
          <w:noProof/>
          <w:szCs w:val="24"/>
        </w:rPr>
        <w:t>13</w:t>
      </w:r>
      <w:r w:rsidRPr="00560F80">
        <w:rPr>
          <w:rFonts w:ascii="Calibri" w:hAnsi="Calibri" w:cs="Calibri"/>
          <w:noProof/>
          <w:szCs w:val="24"/>
        </w:rPr>
        <w:t>(5), 1055–1058. http://doi.org/10.1046/j.0953-816x.2001.01481.x</w:t>
      </w:r>
    </w:p>
    <w:p w14:paraId="67C7AFF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Leutgeb, J. K., Leutgeb, S., Moser, M.-B., &amp; Moser, E. I. (2007). Pattern Separation in the Dentate Gyrus and CA3 of the Hippocampus.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315</w:t>
      </w:r>
      <w:r w:rsidRPr="00560F80">
        <w:rPr>
          <w:rFonts w:ascii="Calibri" w:hAnsi="Calibri" w:cs="Calibri"/>
          <w:noProof/>
          <w:szCs w:val="24"/>
        </w:rPr>
        <w:t>(5814), 961–966. http://doi.org/10.1126/science.1135801</w:t>
      </w:r>
    </w:p>
    <w:p w14:paraId="72B62A82"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Levitt, T. S., &amp; Lawton, D. T. (1990). Qualitative navigation for mobile robots. </w:t>
      </w:r>
      <w:r w:rsidRPr="00560F80">
        <w:rPr>
          <w:rFonts w:ascii="Calibri" w:hAnsi="Calibri" w:cs="Calibri"/>
          <w:i/>
          <w:iCs/>
          <w:noProof/>
          <w:szCs w:val="24"/>
        </w:rPr>
        <w:t>Artificial Intelligence</w:t>
      </w:r>
      <w:r w:rsidRPr="00560F80">
        <w:rPr>
          <w:rFonts w:ascii="Calibri" w:hAnsi="Calibri" w:cs="Calibri"/>
          <w:noProof/>
          <w:szCs w:val="24"/>
        </w:rPr>
        <w:t xml:space="preserve">, </w:t>
      </w:r>
      <w:r w:rsidRPr="00560F80">
        <w:rPr>
          <w:rFonts w:ascii="Calibri" w:hAnsi="Calibri" w:cs="Calibri"/>
          <w:i/>
          <w:iCs/>
          <w:noProof/>
          <w:szCs w:val="24"/>
        </w:rPr>
        <w:t>44</w:t>
      </w:r>
      <w:r w:rsidRPr="00560F80">
        <w:rPr>
          <w:rFonts w:ascii="Calibri" w:hAnsi="Calibri" w:cs="Calibri"/>
          <w:noProof/>
          <w:szCs w:val="24"/>
        </w:rPr>
        <w:t>(3), 305–360. http://doi.org/10.1016/0004-3702(90)90027-W</w:t>
      </w:r>
    </w:p>
    <w:p w14:paraId="5189BBA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Levy, W. B. (1996). A sequence predicting CA3 is a flexible associator that learns and uses context to solve hippocampal-like tasks.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6</w:t>
      </w:r>
      <w:r w:rsidRPr="00560F80">
        <w:rPr>
          <w:rFonts w:ascii="Calibri" w:hAnsi="Calibri" w:cs="Calibri"/>
          <w:noProof/>
          <w:szCs w:val="24"/>
        </w:rPr>
        <w:t>(6), 579–90. http://doi.org/10.1002/(SICI)1098-1063(1996)6:6&amp;lt;579::AID-HIPO3&amp;gt;3.0.CO;2-C</w:t>
      </w:r>
    </w:p>
    <w:p w14:paraId="2BEFF9D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Libby, L. A., Hannula, D. E., &amp; Ranganath, C. (2014). Medial Temporal Lobe Coding of Item and Spatial Information during Relational Binding in Working Memory. </w:t>
      </w:r>
      <w:r w:rsidRPr="00560F80">
        <w:rPr>
          <w:rFonts w:ascii="Calibri" w:hAnsi="Calibri" w:cs="Calibri"/>
          <w:i/>
          <w:iCs/>
          <w:noProof/>
          <w:szCs w:val="24"/>
        </w:rPr>
        <w:t>Journal of Neuroscience</w:t>
      </w:r>
      <w:r w:rsidRPr="00560F80">
        <w:rPr>
          <w:rFonts w:ascii="Calibri" w:hAnsi="Calibri" w:cs="Calibri"/>
          <w:noProof/>
          <w:szCs w:val="24"/>
        </w:rPr>
        <w:t xml:space="preserve">, </w:t>
      </w:r>
      <w:r w:rsidRPr="00560F80">
        <w:rPr>
          <w:rFonts w:ascii="Calibri" w:hAnsi="Calibri" w:cs="Calibri"/>
          <w:i/>
          <w:iCs/>
          <w:noProof/>
          <w:szCs w:val="24"/>
        </w:rPr>
        <w:t>34</w:t>
      </w:r>
      <w:r w:rsidRPr="00560F80">
        <w:rPr>
          <w:rFonts w:ascii="Calibri" w:hAnsi="Calibri" w:cs="Calibri"/>
          <w:noProof/>
          <w:szCs w:val="24"/>
        </w:rPr>
        <w:t>(43), 14233–14242. http://doi.org/10.1523/JNEUROSCI.0655-14.2014</w:t>
      </w:r>
    </w:p>
    <w:p w14:paraId="304F70B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Lisman, J., &amp; Redish, A. D. (2009). Prediction, sequences and the hippocampus. </w:t>
      </w:r>
      <w:r w:rsidRPr="00560F80">
        <w:rPr>
          <w:rFonts w:ascii="Calibri" w:hAnsi="Calibri" w:cs="Calibri"/>
          <w:i/>
          <w:iCs/>
          <w:noProof/>
          <w:szCs w:val="24"/>
        </w:rPr>
        <w:t>Philosophical Transactions of the Royal Society B: Biological Sciences</w:t>
      </w:r>
      <w:r w:rsidRPr="00560F80">
        <w:rPr>
          <w:rFonts w:ascii="Calibri" w:hAnsi="Calibri" w:cs="Calibri"/>
          <w:noProof/>
          <w:szCs w:val="24"/>
        </w:rPr>
        <w:t xml:space="preserve">, </w:t>
      </w:r>
      <w:r w:rsidRPr="00560F80">
        <w:rPr>
          <w:rFonts w:ascii="Calibri" w:hAnsi="Calibri" w:cs="Calibri"/>
          <w:i/>
          <w:iCs/>
          <w:noProof/>
          <w:szCs w:val="24"/>
        </w:rPr>
        <w:t>364</w:t>
      </w:r>
      <w:r w:rsidRPr="00560F80">
        <w:rPr>
          <w:rFonts w:ascii="Calibri" w:hAnsi="Calibri" w:cs="Calibri"/>
          <w:noProof/>
          <w:szCs w:val="24"/>
        </w:rPr>
        <w:t>(1521), 1193–1201. http://doi.org/10.1098/rstb.2008.0316</w:t>
      </w:r>
    </w:p>
    <w:p w14:paraId="72A4C3C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Lucas, H. D., Duff, M. C., &amp; Cohen, N. J. (2017). The hippocampus promotes effective saccadic information gathering in humans. In </w:t>
      </w:r>
      <w:r w:rsidRPr="00560F80">
        <w:rPr>
          <w:rFonts w:ascii="Calibri" w:hAnsi="Calibri" w:cs="Calibri"/>
          <w:i/>
          <w:iCs/>
          <w:noProof/>
          <w:szCs w:val="24"/>
        </w:rPr>
        <w:t>Cognitive Neuroscience Society 24th Annual Meeting</w:t>
      </w:r>
      <w:r w:rsidRPr="00560F80">
        <w:rPr>
          <w:rFonts w:ascii="Calibri" w:hAnsi="Calibri" w:cs="Calibri"/>
          <w:noProof/>
          <w:szCs w:val="24"/>
        </w:rPr>
        <w:t>. San Francisco.</w:t>
      </w:r>
    </w:p>
    <w:p w14:paraId="35F756DA"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Lucas, H. D., Monti, J. M., Mcauley, E., Watson, P. D., Kramer, A. F., &amp; Cohen, N. J. (2016). Relational Memory and Self-Efficacy Measures Reveal Distinct Profiles of Subjective Memory Concerns in Older Adults. </w:t>
      </w:r>
      <w:r w:rsidRPr="00560F80">
        <w:rPr>
          <w:rFonts w:ascii="Calibri" w:hAnsi="Calibri" w:cs="Calibri"/>
          <w:i/>
          <w:iCs/>
          <w:noProof/>
          <w:szCs w:val="24"/>
        </w:rPr>
        <w:t xml:space="preserve">Neuropsychology </w:t>
      </w:r>
      <w:r w:rsidRPr="00560F80">
        <w:rPr>
          <w:rFonts w:ascii="Calibri" w:hAnsi="Calibri" w:cs="Calibri"/>
          <w:noProof/>
          <w:szCs w:val="24"/>
        </w:rPr>
        <w:t xml:space="preserve">, </w:t>
      </w:r>
      <w:r w:rsidRPr="00560F80">
        <w:rPr>
          <w:rFonts w:ascii="Calibri" w:hAnsi="Calibri" w:cs="Calibri"/>
          <w:i/>
          <w:iCs/>
          <w:noProof/>
          <w:szCs w:val="24"/>
        </w:rPr>
        <w:t>30</w:t>
      </w:r>
      <w:r w:rsidRPr="00560F80">
        <w:rPr>
          <w:rFonts w:ascii="Calibri" w:hAnsi="Calibri" w:cs="Calibri"/>
          <w:noProof/>
          <w:szCs w:val="24"/>
        </w:rPr>
        <w:t>(5), 568–578. http://doi.org/10.1037/neu0000275</w:t>
      </w:r>
    </w:p>
    <w:p w14:paraId="6CCBAD7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Luft, C. D. B., Meeson, A., Welchman, A. E., &amp; Kourtzi, Z. (2015). Decoding the future from past experience: learning shapes predictions in early visual cortex. </w:t>
      </w:r>
      <w:r w:rsidRPr="00560F80">
        <w:rPr>
          <w:rFonts w:ascii="Calibri" w:hAnsi="Calibri" w:cs="Calibri"/>
          <w:i/>
          <w:iCs/>
          <w:noProof/>
          <w:szCs w:val="24"/>
        </w:rPr>
        <w:t>Journal of Neurophysiology</w:t>
      </w:r>
      <w:r w:rsidRPr="00560F80">
        <w:rPr>
          <w:rFonts w:ascii="Calibri" w:hAnsi="Calibri" w:cs="Calibri"/>
          <w:noProof/>
          <w:szCs w:val="24"/>
        </w:rPr>
        <w:t xml:space="preserve">, </w:t>
      </w:r>
      <w:r w:rsidRPr="00560F80">
        <w:rPr>
          <w:rFonts w:ascii="Calibri" w:hAnsi="Calibri" w:cs="Calibri"/>
          <w:i/>
          <w:iCs/>
          <w:noProof/>
          <w:szCs w:val="24"/>
        </w:rPr>
        <w:t>113</w:t>
      </w:r>
      <w:r w:rsidRPr="00560F80">
        <w:rPr>
          <w:rFonts w:ascii="Calibri" w:hAnsi="Calibri" w:cs="Calibri"/>
          <w:noProof/>
          <w:szCs w:val="24"/>
        </w:rPr>
        <w:t xml:space="preserve">(9), </w:t>
      </w:r>
      <w:r w:rsidRPr="00560F80">
        <w:rPr>
          <w:rFonts w:ascii="Calibri" w:hAnsi="Calibri" w:cs="Calibri"/>
          <w:noProof/>
          <w:szCs w:val="24"/>
        </w:rPr>
        <w:lastRenderedPageBreak/>
        <w:t>3159–3171. http://doi.org/10.1152/jn.00753.2014</w:t>
      </w:r>
    </w:p>
    <w:p w14:paraId="5CCA273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M.Cover, T. (2006). </w:t>
      </w:r>
      <w:r w:rsidRPr="00560F80">
        <w:rPr>
          <w:rFonts w:ascii="Calibri" w:hAnsi="Calibri" w:cs="Calibri"/>
          <w:i/>
          <w:iCs/>
          <w:noProof/>
          <w:szCs w:val="24"/>
        </w:rPr>
        <w:t>Elements Of Information Theory</w:t>
      </w:r>
      <w:r w:rsidRPr="00560F80">
        <w:rPr>
          <w:rFonts w:ascii="Calibri" w:hAnsi="Calibri" w:cs="Calibri"/>
          <w:noProof/>
          <w:szCs w:val="24"/>
        </w:rPr>
        <w:t xml:space="preserve"> (2nd ed.). Wiley. Retrieved from http://books.google.fr/books?id=VWq5GG6ycxMC&amp;printsec=frontcover&amp;dq=intitle:Elements+of+Information+Theory&amp;hl=&amp;cd=1&amp;source=gbs_api%5Cnpapers2://publication/uuid/BAF426F8-5A4F-44A4-8333-FA8187160D9B</w:t>
      </w:r>
    </w:p>
    <w:p w14:paraId="524E339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Maguire, E. A., Burgess, N., O’Keefe, J., &amp; O’Keefe, J. (1999). Human spatial navigation: cognitive maps, sexual dimorphism, and neural substrates. </w:t>
      </w:r>
      <w:r w:rsidRPr="00560F80">
        <w:rPr>
          <w:rFonts w:ascii="Calibri" w:hAnsi="Calibri" w:cs="Calibri"/>
          <w:i/>
          <w:iCs/>
          <w:noProof/>
          <w:szCs w:val="24"/>
        </w:rPr>
        <w:t>Current Opinion in Neurobiology</w:t>
      </w:r>
      <w:r w:rsidRPr="00560F80">
        <w:rPr>
          <w:rFonts w:ascii="Calibri" w:hAnsi="Calibri" w:cs="Calibri"/>
          <w:noProof/>
          <w:szCs w:val="24"/>
        </w:rPr>
        <w:t xml:space="preserve">, </w:t>
      </w:r>
      <w:r w:rsidRPr="00560F80">
        <w:rPr>
          <w:rFonts w:ascii="Calibri" w:hAnsi="Calibri" w:cs="Calibri"/>
          <w:i/>
          <w:iCs/>
          <w:noProof/>
          <w:szCs w:val="24"/>
        </w:rPr>
        <w:t>9</w:t>
      </w:r>
      <w:r w:rsidRPr="00560F80">
        <w:rPr>
          <w:rFonts w:ascii="Calibri" w:hAnsi="Calibri" w:cs="Calibri"/>
          <w:noProof/>
          <w:szCs w:val="24"/>
        </w:rPr>
        <w:t>(2), 171–7. http://doi.org/10.1016/S1474-4422(08)70216-3</w:t>
      </w:r>
    </w:p>
    <w:p w14:paraId="1D1D981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Mandelbrot, B. (1967). How Long Is the Coast of Britain? Statistical Self-Similarity and Fractional Dimension.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156</w:t>
      </w:r>
      <w:r w:rsidRPr="00560F80">
        <w:rPr>
          <w:rFonts w:ascii="Calibri" w:hAnsi="Calibri" w:cs="Calibri"/>
          <w:noProof/>
          <w:szCs w:val="24"/>
        </w:rPr>
        <w:t>(3775), 636–638. http://doi.org/10.1126/science.156.3775.636</w:t>
      </w:r>
    </w:p>
    <w:p w14:paraId="1361B18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McClelland, J. L., McNaughton, B. L., &amp; O’Reilly, R. C. (1995). Why there are complementary learning systems in the hippocampus and neocortex: insights from the successes and failures of connectionist models of learning and memory. </w:t>
      </w:r>
      <w:r w:rsidRPr="00560F80">
        <w:rPr>
          <w:rFonts w:ascii="Calibri" w:hAnsi="Calibri" w:cs="Calibri"/>
          <w:i/>
          <w:iCs/>
          <w:noProof/>
          <w:szCs w:val="24"/>
        </w:rPr>
        <w:t>Psychological Review</w:t>
      </w:r>
      <w:r w:rsidRPr="00560F80">
        <w:rPr>
          <w:rFonts w:ascii="Calibri" w:hAnsi="Calibri" w:cs="Calibri"/>
          <w:noProof/>
          <w:szCs w:val="24"/>
        </w:rPr>
        <w:t xml:space="preserve">, </w:t>
      </w:r>
      <w:r w:rsidRPr="00560F80">
        <w:rPr>
          <w:rFonts w:ascii="Calibri" w:hAnsi="Calibri" w:cs="Calibri"/>
          <w:i/>
          <w:iCs/>
          <w:noProof/>
          <w:szCs w:val="24"/>
        </w:rPr>
        <w:t>102</w:t>
      </w:r>
      <w:r w:rsidRPr="00560F80">
        <w:rPr>
          <w:rFonts w:ascii="Calibri" w:hAnsi="Calibri" w:cs="Calibri"/>
          <w:noProof/>
          <w:szCs w:val="24"/>
        </w:rPr>
        <w:t>(3), 419–457. http://doi.org/10.1037/0033-295X.102.3.419</w:t>
      </w:r>
    </w:p>
    <w:p w14:paraId="25E57BB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McHugh, T. J., Jones, M. W., Quinn, J. J., Balthasar, N., Coppari, R., Elmquist, J. K., … Tonegawa, S. (2007). Dentate Gyrus NMDA Receptors Mediate Rapid Pattern Separation in the Hippocampal Network.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317</w:t>
      </w:r>
      <w:r w:rsidRPr="00560F80">
        <w:rPr>
          <w:rFonts w:ascii="Calibri" w:hAnsi="Calibri" w:cs="Calibri"/>
          <w:noProof/>
          <w:szCs w:val="24"/>
        </w:rPr>
        <w:t>(5834), 94–99. http://doi.org/10.1126/science.1140263</w:t>
      </w:r>
    </w:p>
    <w:p w14:paraId="6FC6E66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McKenzie, S., Frank, A. J. J., Kinsky, N. R. R., Porter, B., Rivière, P. D. D., &amp; Eichenbaum, H. (2014). Hippocampal Representation of Related and Opposing Memories Develop within Distinct, Hierarchically Organized Neural Schemas.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83</w:t>
      </w:r>
      <w:r w:rsidRPr="00560F80">
        <w:rPr>
          <w:rFonts w:ascii="Calibri" w:hAnsi="Calibri" w:cs="Calibri"/>
          <w:noProof/>
          <w:szCs w:val="24"/>
        </w:rPr>
        <w:t>(1), 202–215. http://doi.org/10.1016/j.neuron.2014.05.019</w:t>
      </w:r>
    </w:p>
    <w:p w14:paraId="3C80F01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Mirowski, P., Pascanu, R., Viola, F., Soyer, H., Ballard, A. J., Banino, A., … Hadsell, R. (2016). Learning to Navigate in Complex Environments. Retrieved from http://arxiv.org/abs/1611.03673</w:t>
      </w:r>
    </w:p>
    <w:p w14:paraId="3987FFC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Moffat, S. D. (2009). Aging and spatial navigation: What do we know and where do we go? </w:t>
      </w:r>
      <w:r w:rsidRPr="00560F80">
        <w:rPr>
          <w:rFonts w:ascii="Calibri" w:hAnsi="Calibri" w:cs="Calibri"/>
          <w:i/>
          <w:iCs/>
          <w:noProof/>
          <w:szCs w:val="24"/>
        </w:rPr>
        <w:t>Neuropsychology Review</w:t>
      </w:r>
      <w:r w:rsidRPr="00560F80">
        <w:rPr>
          <w:rFonts w:ascii="Calibri" w:hAnsi="Calibri" w:cs="Calibri"/>
          <w:noProof/>
          <w:szCs w:val="24"/>
        </w:rPr>
        <w:t xml:space="preserve">, </w:t>
      </w:r>
      <w:r w:rsidRPr="00560F80">
        <w:rPr>
          <w:rFonts w:ascii="Calibri" w:hAnsi="Calibri" w:cs="Calibri"/>
          <w:i/>
          <w:iCs/>
          <w:noProof/>
          <w:szCs w:val="24"/>
        </w:rPr>
        <w:t>19</w:t>
      </w:r>
      <w:r w:rsidRPr="00560F80">
        <w:rPr>
          <w:rFonts w:ascii="Calibri" w:hAnsi="Calibri" w:cs="Calibri"/>
          <w:noProof/>
          <w:szCs w:val="24"/>
        </w:rPr>
        <w:t>(4), 478–489. http://doi.org/10.1007/s11065-009-9120-3</w:t>
      </w:r>
    </w:p>
    <w:p w14:paraId="316BF8B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Moffat, S. D., &amp; Resnick, S. M. (2002). Effects of age on virtual environment place navigation and allocentric cognitive mapping. </w:t>
      </w:r>
      <w:r w:rsidRPr="00560F80">
        <w:rPr>
          <w:rFonts w:ascii="Calibri" w:hAnsi="Calibri" w:cs="Calibri"/>
          <w:i/>
          <w:iCs/>
          <w:noProof/>
          <w:szCs w:val="24"/>
        </w:rPr>
        <w:t>Behavioral Neuroscience</w:t>
      </w:r>
      <w:r w:rsidRPr="00560F80">
        <w:rPr>
          <w:rFonts w:ascii="Calibri" w:hAnsi="Calibri" w:cs="Calibri"/>
          <w:noProof/>
          <w:szCs w:val="24"/>
        </w:rPr>
        <w:t xml:space="preserve">, </w:t>
      </w:r>
      <w:r w:rsidRPr="00560F80">
        <w:rPr>
          <w:rFonts w:ascii="Calibri" w:hAnsi="Calibri" w:cs="Calibri"/>
          <w:i/>
          <w:iCs/>
          <w:noProof/>
          <w:szCs w:val="24"/>
        </w:rPr>
        <w:t>116</w:t>
      </w:r>
      <w:r w:rsidRPr="00560F80">
        <w:rPr>
          <w:rFonts w:ascii="Calibri" w:hAnsi="Calibri" w:cs="Calibri"/>
          <w:noProof/>
          <w:szCs w:val="24"/>
        </w:rPr>
        <w:t>(5), 851–9. Retrieved from http://www.ncbi.nlm.nih.gov/pubmed/12369805</w:t>
      </w:r>
    </w:p>
    <w:p w14:paraId="1632522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Monti, J. M., Cooke, G. E., Watson, P. D., Voss, M. W., Kramer, A. F., &amp; Cohen, N. J. (2015). Relating Hippocampus to Relational Memory Processing across Domains and Delays. </w:t>
      </w:r>
      <w:r w:rsidRPr="00560F80">
        <w:rPr>
          <w:rFonts w:ascii="Calibri" w:hAnsi="Calibri" w:cs="Calibri"/>
          <w:i/>
          <w:iCs/>
          <w:noProof/>
          <w:szCs w:val="24"/>
        </w:rPr>
        <w:t>Journal of Cognitive Neuroscience</w:t>
      </w:r>
      <w:r w:rsidRPr="00560F80">
        <w:rPr>
          <w:rFonts w:ascii="Calibri" w:hAnsi="Calibri" w:cs="Calibri"/>
          <w:noProof/>
          <w:szCs w:val="24"/>
        </w:rPr>
        <w:t xml:space="preserve">, </w:t>
      </w:r>
      <w:r w:rsidRPr="00560F80">
        <w:rPr>
          <w:rFonts w:ascii="Calibri" w:hAnsi="Calibri" w:cs="Calibri"/>
          <w:i/>
          <w:iCs/>
          <w:noProof/>
          <w:szCs w:val="24"/>
        </w:rPr>
        <w:t>27</w:t>
      </w:r>
      <w:r w:rsidRPr="00560F80">
        <w:rPr>
          <w:rFonts w:ascii="Calibri" w:hAnsi="Calibri" w:cs="Calibri"/>
          <w:noProof/>
          <w:szCs w:val="24"/>
        </w:rPr>
        <w:t>(2), 234–245. http://doi.org/10.1162/jocn_a_00717</w:t>
      </w:r>
    </w:p>
    <w:p w14:paraId="2385DCA3"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Morris, R. G. M. (1981). Spatial localization does not require the presence of local cues. </w:t>
      </w:r>
      <w:r w:rsidRPr="00560F80">
        <w:rPr>
          <w:rFonts w:ascii="Calibri" w:hAnsi="Calibri" w:cs="Calibri"/>
          <w:i/>
          <w:iCs/>
          <w:noProof/>
          <w:szCs w:val="24"/>
        </w:rPr>
        <w:t>Learning and Motivation</w:t>
      </w:r>
      <w:r w:rsidRPr="00560F80">
        <w:rPr>
          <w:rFonts w:ascii="Calibri" w:hAnsi="Calibri" w:cs="Calibri"/>
          <w:noProof/>
          <w:szCs w:val="24"/>
        </w:rPr>
        <w:t xml:space="preserve">, </w:t>
      </w:r>
      <w:r w:rsidRPr="00560F80">
        <w:rPr>
          <w:rFonts w:ascii="Calibri" w:hAnsi="Calibri" w:cs="Calibri"/>
          <w:i/>
          <w:iCs/>
          <w:noProof/>
          <w:szCs w:val="24"/>
        </w:rPr>
        <w:t>12</w:t>
      </w:r>
      <w:r w:rsidRPr="00560F80">
        <w:rPr>
          <w:rFonts w:ascii="Calibri" w:hAnsi="Calibri" w:cs="Calibri"/>
          <w:noProof/>
          <w:szCs w:val="24"/>
        </w:rPr>
        <w:t>(2), 239–260. http://doi.org/10.1016/0023-9690(81)90020-5</w:t>
      </w:r>
    </w:p>
    <w:p w14:paraId="616E1D79"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Morris, R. G. M., Garrud, P., Rawlins, J. N. P., &amp; O’Keefe, J. (1982). Place navigation impaired in rats with hippocampal lesions. </w:t>
      </w:r>
      <w:r w:rsidRPr="00560F80">
        <w:rPr>
          <w:rFonts w:ascii="Calibri" w:hAnsi="Calibri" w:cs="Calibri"/>
          <w:i/>
          <w:iCs/>
          <w:noProof/>
          <w:szCs w:val="24"/>
        </w:rPr>
        <w:t>Nature</w:t>
      </w:r>
      <w:r w:rsidRPr="00560F80">
        <w:rPr>
          <w:rFonts w:ascii="Calibri" w:hAnsi="Calibri" w:cs="Calibri"/>
          <w:noProof/>
          <w:szCs w:val="24"/>
        </w:rPr>
        <w:t xml:space="preserve">, </w:t>
      </w:r>
      <w:r w:rsidRPr="00560F80">
        <w:rPr>
          <w:rFonts w:ascii="Calibri" w:hAnsi="Calibri" w:cs="Calibri"/>
          <w:i/>
          <w:iCs/>
          <w:noProof/>
          <w:szCs w:val="24"/>
        </w:rPr>
        <w:t>297</w:t>
      </w:r>
      <w:r w:rsidRPr="00560F80">
        <w:rPr>
          <w:rFonts w:ascii="Calibri" w:hAnsi="Calibri" w:cs="Calibri"/>
          <w:noProof/>
          <w:szCs w:val="24"/>
        </w:rPr>
        <w:t>(5868), 681–683. http://doi.org/10.1038/297681a0</w:t>
      </w:r>
    </w:p>
    <w:p w14:paraId="586D970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Muller, R. U., &amp; Kubie, J. L. (1987). The effects of changes in the environment on the spatial firing of hippocampal complex-spike cells. </w:t>
      </w:r>
      <w:r w:rsidRPr="00560F80">
        <w:rPr>
          <w:rFonts w:ascii="Calibri" w:hAnsi="Calibri" w:cs="Calibri"/>
          <w:i/>
          <w:iCs/>
          <w:noProof/>
          <w:szCs w:val="24"/>
        </w:rPr>
        <w:t>The Journal of Neuroscience : The Official Journal of the Society for Neuroscience</w:t>
      </w:r>
      <w:r w:rsidRPr="00560F80">
        <w:rPr>
          <w:rFonts w:ascii="Calibri" w:hAnsi="Calibri" w:cs="Calibri"/>
          <w:noProof/>
          <w:szCs w:val="24"/>
        </w:rPr>
        <w:t xml:space="preserve">, </w:t>
      </w:r>
      <w:r w:rsidRPr="00560F80">
        <w:rPr>
          <w:rFonts w:ascii="Calibri" w:hAnsi="Calibri" w:cs="Calibri"/>
          <w:i/>
          <w:iCs/>
          <w:noProof/>
          <w:szCs w:val="24"/>
        </w:rPr>
        <w:t>7</w:t>
      </w:r>
      <w:r w:rsidRPr="00560F80">
        <w:rPr>
          <w:rFonts w:ascii="Calibri" w:hAnsi="Calibri" w:cs="Calibri"/>
          <w:noProof/>
          <w:szCs w:val="24"/>
        </w:rPr>
        <w:t>(7), 1951–68. Retrieved from http://www.ncbi.nlm.nih.gov/pubmed/3612226</w:t>
      </w:r>
    </w:p>
    <w:p w14:paraId="7F46D85A"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Munkres, J. (1957). Algorithms for the Assignment and Transportation Problems. </w:t>
      </w:r>
      <w:r w:rsidRPr="00560F80">
        <w:rPr>
          <w:rFonts w:ascii="Calibri" w:hAnsi="Calibri" w:cs="Calibri"/>
          <w:i/>
          <w:iCs/>
          <w:noProof/>
          <w:szCs w:val="24"/>
        </w:rPr>
        <w:t xml:space="preserve">Journal of the Society </w:t>
      </w:r>
      <w:r w:rsidRPr="00560F80">
        <w:rPr>
          <w:rFonts w:ascii="Calibri" w:hAnsi="Calibri" w:cs="Calibri"/>
          <w:i/>
          <w:iCs/>
          <w:noProof/>
          <w:szCs w:val="24"/>
        </w:rPr>
        <w:lastRenderedPageBreak/>
        <w:t>for Industrial and Applied Mathematics</w:t>
      </w:r>
      <w:r w:rsidRPr="00560F80">
        <w:rPr>
          <w:rFonts w:ascii="Calibri" w:hAnsi="Calibri" w:cs="Calibri"/>
          <w:noProof/>
          <w:szCs w:val="24"/>
        </w:rPr>
        <w:t xml:space="preserve">, </w:t>
      </w:r>
      <w:r w:rsidRPr="00560F80">
        <w:rPr>
          <w:rFonts w:ascii="Calibri" w:hAnsi="Calibri" w:cs="Calibri"/>
          <w:i/>
          <w:iCs/>
          <w:noProof/>
          <w:szCs w:val="24"/>
        </w:rPr>
        <w:t>5</w:t>
      </w:r>
      <w:r w:rsidRPr="00560F80">
        <w:rPr>
          <w:rFonts w:ascii="Calibri" w:hAnsi="Calibri" w:cs="Calibri"/>
          <w:noProof/>
          <w:szCs w:val="24"/>
        </w:rPr>
        <w:t>(1), 32–38. http://doi.org/10.1137/0105003</w:t>
      </w:r>
    </w:p>
    <w:p w14:paraId="5BE6F07A"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Murray, E. A., Gaffan, D., &amp; Mishkin, M. (1993). Neural substrates of visual stimulus-stimulus association in rhesus monkeys. </w:t>
      </w:r>
      <w:r w:rsidRPr="00560F80">
        <w:rPr>
          <w:rFonts w:ascii="Calibri" w:hAnsi="Calibri" w:cs="Calibri"/>
          <w:i/>
          <w:iCs/>
          <w:noProof/>
          <w:szCs w:val="24"/>
        </w:rPr>
        <w:t>The Journal of Neuroscience : The Official Journal of the Society for Neuroscience</w:t>
      </w:r>
      <w:r w:rsidRPr="00560F80">
        <w:rPr>
          <w:rFonts w:ascii="Calibri" w:hAnsi="Calibri" w:cs="Calibri"/>
          <w:noProof/>
          <w:szCs w:val="24"/>
        </w:rPr>
        <w:t xml:space="preserve">, </w:t>
      </w:r>
      <w:r w:rsidRPr="00560F80">
        <w:rPr>
          <w:rFonts w:ascii="Calibri" w:hAnsi="Calibri" w:cs="Calibri"/>
          <w:i/>
          <w:iCs/>
          <w:noProof/>
          <w:szCs w:val="24"/>
        </w:rPr>
        <w:t>13</w:t>
      </w:r>
      <w:r w:rsidRPr="00560F80">
        <w:rPr>
          <w:rFonts w:ascii="Calibri" w:hAnsi="Calibri" w:cs="Calibri"/>
          <w:noProof/>
          <w:szCs w:val="24"/>
        </w:rPr>
        <w:t>(10), 4549–61. http://doi.org/0270-647/93/134549-13$05.00/0</w:t>
      </w:r>
    </w:p>
    <w:p w14:paraId="45A454D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Nakazawa, K., Quirk, M. C., Chitwood, R. A. R. A., Watanabe, M., Yeckel, M. F. M. F., Sun, L. D. L. D., … Tonegawa, S. L. B. science. 297. 2002. 21. (2002). Requirement for Hippocampal CA3 NMDA Receptors in Associative Memory Recall.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297</w:t>
      </w:r>
      <w:r w:rsidRPr="00560F80">
        <w:rPr>
          <w:rFonts w:ascii="Calibri" w:hAnsi="Calibri" w:cs="Calibri"/>
          <w:noProof/>
          <w:szCs w:val="24"/>
        </w:rPr>
        <w:t>(5579), 211–218. http://doi.org/10.1126/science.1071795.Requirement</w:t>
      </w:r>
    </w:p>
    <w:p w14:paraId="4C583BE9"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Naya, Y., &amp; Suzuki, W. A. (2011). Integrating What and When Across the Primate Medial Temporal Lobe.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333</w:t>
      </w:r>
      <w:r w:rsidRPr="00560F80">
        <w:rPr>
          <w:rFonts w:ascii="Calibri" w:hAnsi="Calibri" w:cs="Calibri"/>
          <w:noProof/>
          <w:szCs w:val="24"/>
        </w:rPr>
        <w:t>(6043), 773–776. http://doi.org/10.1126/science.1206773</w:t>
      </w:r>
    </w:p>
    <w:p w14:paraId="6FFF382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Neunuebel, J. P., &amp; Knierim, J. J. (2014). CA3 Retrieves Coherent Representations from Degraded Input: Direct Evidence for CA3 Pattern Completion and Dentate Gyrus Pattern Separation.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81</w:t>
      </w:r>
      <w:r w:rsidRPr="00560F80">
        <w:rPr>
          <w:rFonts w:ascii="Calibri" w:hAnsi="Calibri" w:cs="Calibri"/>
          <w:noProof/>
          <w:szCs w:val="24"/>
        </w:rPr>
        <w:t>(2), 416–427. http://doi.org/10.1016/j.neuron.2013.11.017</w:t>
      </w:r>
    </w:p>
    <w:p w14:paraId="2D1925B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Nielson, D. M., Smith, T. A., Sreekumar, V., Dennis, S., &amp; Sederberg, P. B. (2015). Human hippocampus represents space and time during retrieval of real-world memories. </w:t>
      </w:r>
      <w:r w:rsidRPr="00560F80">
        <w:rPr>
          <w:rFonts w:ascii="Calibri" w:hAnsi="Calibri" w:cs="Calibri"/>
          <w:i/>
          <w:iCs/>
          <w:noProof/>
          <w:szCs w:val="24"/>
        </w:rPr>
        <w:t>Proceedings of the National Academy of Sciences</w:t>
      </w:r>
      <w:r w:rsidRPr="00560F80">
        <w:rPr>
          <w:rFonts w:ascii="Calibri" w:hAnsi="Calibri" w:cs="Calibri"/>
          <w:noProof/>
          <w:szCs w:val="24"/>
        </w:rPr>
        <w:t xml:space="preserve">, </w:t>
      </w:r>
      <w:r w:rsidRPr="00560F80">
        <w:rPr>
          <w:rFonts w:ascii="Calibri" w:hAnsi="Calibri" w:cs="Calibri"/>
          <w:i/>
          <w:iCs/>
          <w:noProof/>
          <w:szCs w:val="24"/>
        </w:rPr>
        <w:t>112</w:t>
      </w:r>
      <w:r w:rsidRPr="00560F80">
        <w:rPr>
          <w:rFonts w:ascii="Calibri" w:hAnsi="Calibri" w:cs="Calibri"/>
          <w:noProof/>
          <w:szCs w:val="24"/>
        </w:rPr>
        <w:t>(35), 11078–11083. http://doi.org/10.1073/pnas.1507104112</w:t>
      </w:r>
    </w:p>
    <w:p w14:paraId="38C82A7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Noether, E. (1971). Invariant variation problems. </w:t>
      </w:r>
      <w:r w:rsidRPr="00560F80">
        <w:rPr>
          <w:rFonts w:ascii="Calibri" w:hAnsi="Calibri" w:cs="Calibri"/>
          <w:i/>
          <w:iCs/>
          <w:noProof/>
          <w:szCs w:val="24"/>
        </w:rPr>
        <w:t>Transport Theory and Statistical Physics</w:t>
      </w:r>
      <w:r w:rsidRPr="00560F80">
        <w:rPr>
          <w:rFonts w:ascii="Calibri" w:hAnsi="Calibri" w:cs="Calibri"/>
          <w:noProof/>
          <w:szCs w:val="24"/>
        </w:rPr>
        <w:t xml:space="preserve">, </w:t>
      </w:r>
      <w:r w:rsidRPr="00560F80">
        <w:rPr>
          <w:rFonts w:ascii="Calibri" w:hAnsi="Calibri" w:cs="Calibri"/>
          <w:i/>
          <w:iCs/>
          <w:noProof/>
          <w:szCs w:val="24"/>
        </w:rPr>
        <w:t>1</w:t>
      </w:r>
      <w:r w:rsidRPr="00560F80">
        <w:rPr>
          <w:rFonts w:ascii="Calibri" w:hAnsi="Calibri" w:cs="Calibri"/>
          <w:noProof/>
          <w:szCs w:val="24"/>
        </w:rPr>
        <w:t>(3), 186–207. http://doi.org/10.1080/00411457108231446</w:t>
      </w:r>
    </w:p>
    <w:p w14:paraId="7211899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O’Keefe, J. (1991). An allocentric spatial model for the hippocampal cognitive map.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1</w:t>
      </w:r>
      <w:r w:rsidRPr="00560F80">
        <w:rPr>
          <w:rFonts w:ascii="Calibri" w:hAnsi="Calibri" w:cs="Calibri"/>
          <w:noProof/>
          <w:szCs w:val="24"/>
        </w:rPr>
        <w:t>(3), 230–235. http://doi.org/10.1002/hipo.450010303</w:t>
      </w:r>
    </w:p>
    <w:p w14:paraId="25D863D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O’Keefe, J., Burgess, N., O’ Keefe, J., Burgess, N., O’Keefe, J., &amp; Burgess, N. (1996). Geometric determinants of the place fields of hippocampal neurons. </w:t>
      </w:r>
      <w:r w:rsidRPr="00560F80">
        <w:rPr>
          <w:rFonts w:ascii="Calibri" w:hAnsi="Calibri" w:cs="Calibri"/>
          <w:i/>
          <w:iCs/>
          <w:noProof/>
          <w:szCs w:val="24"/>
        </w:rPr>
        <w:t>Nature</w:t>
      </w:r>
      <w:r w:rsidRPr="00560F80">
        <w:rPr>
          <w:rFonts w:ascii="Calibri" w:hAnsi="Calibri" w:cs="Calibri"/>
          <w:noProof/>
          <w:szCs w:val="24"/>
        </w:rPr>
        <w:t xml:space="preserve">, </w:t>
      </w:r>
      <w:r w:rsidRPr="00560F80">
        <w:rPr>
          <w:rFonts w:ascii="Calibri" w:hAnsi="Calibri" w:cs="Calibri"/>
          <w:i/>
          <w:iCs/>
          <w:noProof/>
          <w:szCs w:val="24"/>
        </w:rPr>
        <w:t>381</w:t>
      </w:r>
      <w:r w:rsidRPr="00560F80">
        <w:rPr>
          <w:rFonts w:ascii="Calibri" w:hAnsi="Calibri" w:cs="Calibri"/>
          <w:noProof/>
          <w:szCs w:val="24"/>
        </w:rPr>
        <w:t>(6581), 425–428. http://doi.org/10.1038/381425a0</w:t>
      </w:r>
    </w:p>
    <w:p w14:paraId="7979E313"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O’Keefe, J., &amp; Dostrovsky, J. (1971). The hippocampus as a spatial map. Preliminary evidence from unit activity in the freely-moving rat. </w:t>
      </w:r>
      <w:r w:rsidRPr="00560F80">
        <w:rPr>
          <w:rFonts w:ascii="Calibri" w:hAnsi="Calibri" w:cs="Calibri"/>
          <w:i/>
          <w:iCs/>
          <w:noProof/>
          <w:szCs w:val="24"/>
        </w:rPr>
        <w:t>Brain Research</w:t>
      </w:r>
      <w:r w:rsidRPr="00560F80">
        <w:rPr>
          <w:rFonts w:ascii="Calibri" w:hAnsi="Calibri" w:cs="Calibri"/>
          <w:noProof/>
          <w:szCs w:val="24"/>
        </w:rPr>
        <w:t xml:space="preserve">, </w:t>
      </w:r>
      <w:r w:rsidRPr="00560F80">
        <w:rPr>
          <w:rFonts w:ascii="Calibri" w:hAnsi="Calibri" w:cs="Calibri"/>
          <w:i/>
          <w:iCs/>
          <w:noProof/>
          <w:szCs w:val="24"/>
        </w:rPr>
        <w:t>34</w:t>
      </w:r>
      <w:r w:rsidRPr="00560F80">
        <w:rPr>
          <w:rFonts w:ascii="Calibri" w:hAnsi="Calibri" w:cs="Calibri"/>
          <w:noProof/>
          <w:szCs w:val="24"/>
        </w:rPr>
        <w:t>(1), 171–175. http://doi.org/10.1016/0006-8993(71)90358-1</w:t>
      </w:r>
    </w:p>
    <w:p w14:paraId="540938C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O’Keefe, J., &amp; Nadel, L. (1978). </w:t>
      </w:r>
      <w:r w:rsidRPr="00560F80">
        <w:rPr>
          <w:rFonts w:ascii="Calibri" w:hAnsi="Calibri" w:cs="Calibri"/>
          <w:i/>
          <w:iCs/>
          <w:noProof/>
          <w:szCs w:val="24"/>
        </w:rPr>
        <w:t>The Hippocampus as a Cognitive Map</w:t>
      </w:r>
      <w:r w:rsidRPr="00560F80">
        <w:rPr>
          <w:rFonts w:ascii="Calibri" w:hAnsi="Calibri" w:cs="Calibri"/>
          <w:noProof/>
          <w:szCs w:val="24"/>
        </w:rPr>
        <w:t>. Oxford: Oxford University Press.</w:t>
      </w:r>
    </w:p>
    <w:p w14:paraId="00D4F5B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O’Reilly, R. C., &amp; Rudy, J. W. (2001). Conjunctive Representations in Learning and Memory: Principles of Cortical and Hippocampal Function. </w:t>
      </w:r>
      <w:r w:rsidRPr="00560F80">
        <w:rPr>
          <w:rFonts w:ascii="Calibri" w:hAnsi="Calibri" w:cs="Calibri"/>
          <w:i/>
          <w:iCs/>
          <w:noProof/>
          <w:szCs w:val="24"/>
        </w:rPr>
        <w:t>Psychological Review</w:t>
      </w:r>
      <w:r w:rsidRPr="00560F80">
        <w:rPr>
          <w:rFonts w:ascii="Calibri" w:hAnsi="Calibri" w:cs="Calibri"/>
          <w:noProof/>
          <w:szCs w:val="24"/>
        </w:rPr>
        <w:t xml:space="preserve">, </w:t>
      </w:r>
      <w:r w:rsidRPr="00560F80">
        <w:rPr>
          <w:rFonts w:ascii="Calibri" w:hAnsi="Calibri" w:cs="Calibri"/>
          <w:i/>
          <w:iCs/>
          <w:noProof/>
          <w:szCs w:val="24"/>
        </w:rPr>
        <w:t>108</w:t>
      </w:r>
      <w:r w:rsidRPr="00560F80">
        <w:rPr>
          <w:rFonts w:ascii="Calibri" w:hAnsi="Calibri" w:cs="Calibri"/>
          <w:noProof/>
          <w:szCs w:val="24"/>
        </w:rPr>
        <w:t>(1), 83–95. http://doi.org/10.1037//0033-295X.</w:t>
      </w:r>
    </w:p>
    <w:p w14:paraId="04E2BD15"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Pastalkova, E., Itskov, V., Amarasingham, A., &amp; Buzsaki, G. (2008). Internally Generated Cell Assembly Sequences in the Rat Hippocampus.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321</w:t>
      </w:r>
      <w:r w:rsidRPr="00560F80">
        <w:rPr>
          <w:rFonts w:ascii="Calibri" w:hAnsi="Calibri" w:cs="Calibri"/>
          <w:noProof/>
          <w:szCs w:val="24"/>
        </w:rPr>
        <w:t>(5894), 1322–1327. http://doi.org/10.1126/science.1159775</w:t>
      </w:r>
    </w:p>
    <w:p w14:paraId="097C7512"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Paz, R., Gelbard-Sagiv, H., Mukamel, R., Harel, M., Malach, R., &amp; Fried, I. (2010). A neural substrate in the human hippocampus for linking successive events. </w:t>
      </w:r>
      <w:r w:rsidRPr="00560F80">
        <w:rPr>
          <w:rFonts w:ascii="Calibri" w:hAnsi="Calibri" w:cs="Calibri"/>
          <w:i/>
          <w:iCs/>
          <w:noProof/>
          <w:szCs w:val="24"/>
        </w:rPr>
        <w:t>Proceedings of the National Academy of Sciences</w:t>
      </w:r>
      <w:r w:rsidRPr="00560F80">
        <w:rPr>
          <w:rFonts w:ascii="Calibri" w:hAnsi="Calibri" w:cs="Calibri"/>
          <w:noProof/>
          <w:szCs w:val="24"/>
        </w:rPr>
        <w:t xml:space="preserve">, </w:t>
      </w:r>
      <w:r w:rsidRPr="00560F80">
        <w:rPr>
          <w:rFonts w:ascii="Calibri" w:hAnsi="Calibri" w:cs="Calibri"/>
          <w:i/>
          <w:iCs/>
          <w:noProof/>
          <w:szCs w:val="24"/>
        </w:rPr>
        <w:t>107</w:t>
      </w:r>
      <w:r w:rsidRPr="00560F80">
        <w:rPr>
          <w:rFonts w:ascii="Calibri" w:hAnsi="Calibri" w:cs="Calibri"/>
          <w:noProof/>
          <w:szCs w:val="24"/>
        </w:rPr>
        <w:t>(13), 6046–6051. http://doi.org/10.1073/pnas.0910834107</w:t>
      </w:r>
    </w:p>
    <w:p w14:paraId="06A3F97C"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Pecchia, T., &amp; Vallortigara, G. (2010). View-based strategy for reorientation by geometry. </w:t>
      </w:r>
      <w:r w:rsidRPr="00560F80">
        <w:rPr>
          <w:rFonts w:ascii="Calibri" w:hAnsi="Calibri" w:cs="Calibri"/>
          <w:i/>
          <w:iCs/>
          <w:noProof/>
          <w:szCs w:val="24"/>
        </w:rPr>
        <w:t>Journal of Experimental Biology</w:t>
      </w:r>
      <w:r w:rsidRPr="00560F80">
        <w:rPr>
          <w:rFonts w:ascii="Calibri" w:hAnsi="Calibri" w:cs="Calibri"/>
          <w:noProof/>
          <w:szCs w:val="24"/>
        </w:rPr>
        <w:t xml:space="preserve">, </w:t>
      </w:r>
      <w:r w:rsidRPr="00560F80">
        <w:rPr>
          <w:rFonts w:ascii="Calibri" w:hAnsi="Calibri" w:cs="Calibri"/>
          <w:i/>
          <w:iCs/>
          <w:noProof/>
          <w:szCs w:val="24"/>
        </w:rPr>
        <w:t>213</w:t>
      </w:r>
      <w:r w:rsidRPr="00560F80">
        <w:rPr>
          <w:rFonts w:ascii="Calibri" w:hAnsi="Calibri" w:cs="Calibri"/>
          <w:noProof/>
          <w:szCs w:val="24"/>
        </w:rPr>
        <w:t>(17), 2987–2996. http://doi.org/10.1242/jeb.043315</w:t>
      </w:r>
    </w:p>
    <w:p w14:paraId="5BA6B842"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Perrett, D. I., &amp; Oram, M. W. (1993). Neurophysiology of shape processing. </w:t>
      </w:r>
      <w:r w:rsidRPr="00560F80">
        <w:rPr>
          <w:rFonts w:ascii="Calibri" w:hAnsi="Calibri" w:cs="Calibri"/>
          <w:i/>
          <w:iCs/>
          <w:noProof/>
          <w:szCs w:val="24"/>
        </w:rPr>
        <w:t>Image and Vision Computing</w:t>
      </w:r>
      <w:r w:rsidRPr="00560F80">
        <w:rPr>
          <w:rFonts w:ascii="Calibri" w:hAnsi="Calibri" w:cs="Calibri"/>
          <w:noProof/>
          <w:szCs w:val="24"/>
        </w:rPr>
        <w:t xml:space="preserve">, </w:t>
      </w:r>
      <w:r w:rsidRPr="00560F80">
        <w:rPr>
          <w:rFonts w:ascii="Calibri" w:hAnsi="Calibri" w:cs="Calibri"/>
          <w:i/>
          <w:iCs/>
          <w:noProof/>
          <w:szCs w:val="24"/>
        </w:rPr>
        <w:lastRenderedPageBreak/>
        <w:t>11</w:t>
      </w:r>
      <w:r w:rsidRPr="00560F80">
        <w:rPr>
          <w:rFonts w:ascii="Calibri" w:hAnsi="Calibri" w:cs="Calibri"/>
          <w:noProof/>
          <w:szCs w:val="24"/>
        </w:rPr>
        <w:t>(6), 317–333. http://doi.org/10.1016/0262-8856(93)90011-5</w:t>
      </w:r>
    </w:p>
    <w:p w14:paraId="25F7A07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Plotnick, R. E., Gardner, R. H., Hargrove, W. W., Prestegaard, K., &amp; Perlmutter, M. (1996). Lacunarity analysis: A general technique for the analysis of spatial patterns. </w:t>
      </w:r>
      <w:r w:rsidRPr="00560F80">
        <w:rPr>
          <w:rFonts w:ascii="Calibri" w:hAnsi="Calibri" w:cs="Calibri"/>
          <w:i/>
          <w:iCs/>
          <w:noProof/>
          <w:szCs w:val="24"/>
        </w:rPr>
        <w:t>Physical Review E</w:t>
      </w:r>
      <w:r w:rsidRPr="00560F80">
        <w:rPr>
          <w:rFonts w:ascii="Calibri" w:hAnsi="Calibri" w:cs="Calibri"/>
          <w:noProof/>
          <w:szCs w:val="24"/>
        </w:rPr>
        <w:t xml:space="preserve">, </w:t>
      </w:r>
      <w:r w:rsidRPr="00560F80">
        <w:rPr>
          <w:rFonts w:ascii="Calibri" w:hAnsi="Calibri" w:cs="Calibri"/>
          <w:i/>
          <w:iCs/>
          <w:noProof/>
          <w:szCs w:val="24"/>
        </w:rPr>
        <w:t>53</w:t>
      </w:r>
      <w:r w:rsidRPr="00560F80">
        <w:rPr>
          <w:rFonts w:ascii="Calibri" w:hAnsi="Calibri" w:cs="Calibri"/>
          <w:noProof/>
          <w:szCs w:val="24"/>
        </w:rPr>
        <w:t>(5), 5461–5468. http://doi.org/10.1103/PhysRevE.53.5461</w:t>
      </w:r>
    </w:p>
    <w:p w14:paraId="27D2BA49"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Poucet, B. (1993). Spatial cognitive maps in animals: New hypotheses on their structure and neural mechanisms. </w:t>
      </w:r>
      <w:r w:rsidRPr="00560F80">
        <w:rPr>
          <w:rFonts w:ascii="Calibri" w:hAnsi="Calibri" w:cs="Calibri"/>
          <w:i/>
          <w:iCs/>
          <w:noProof/>
          <w:szCs w:val="24"/>
        </w:rPr>
        <w:t>Psychological Review</w:t>
      </w:r>
      <w:r w:rsidRPr="00560F80">
        <w:rPr>
          <w:rFonts w:ascii="Calibri" w:hAnsi="Calibri" w:cs="Calibri"/>
          <w:noProof/>
          <w:szCs w:val="24"/>
        </w:rPr>
        <w:t xml:space="preserve">, </w:t>
      </w:r>
      <w:r w:rsidRPr="00560F80">
        <w:rPr>
          <w:rFonts w:ascii="Calibri" w:hAnsi="Calibri" w:cs="Calibri"/>
          <w:i/>
          <w:iCs/>
          <w:noProof/>
          <w:szCs w:val="24"/>
        </w:rPr>
        <w:t>100</w:t>
      </w:r>
      <w:r w:rsidRPr="00560F80">
        <w:rPr>
          <w:rFonts w:ascii="Calibri" w:hAnsi="Calibri" w:cs="Calibri"/>
          <w:noProof/>
          <w:szCs w:val="24"/>
        </w:rPr>
        <w:t>(2), 163–182. http://doi.org/10.1037/0033-295X.100.2.163</w:t>
      </w:r>
    </w:p>
    <w:p w14:paraId="5A4154F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Ranck Jr, J. B. (1984). Head direction cells in the deep cell layer of dorsal presubiculum in freely moving rats. </w:t>
      </w:r>
      <w:r w:rsidRPr="00560F80">
        <w:rPr>
          <w:rFonts w:ascii="Calibri" w:hAnsi="Calibri" w:cs="Calibri"/>
          <w:i/>
          <w:iCs/>
          <w:noProof/>
          <w:szCs w:val="24"/>
        </w:rPr>
        <w:t>Soc Neurosci Abstr.</w:t>
      </w:r>
      <w:r w:rsidRPr="00560F80">
        <w:rPr>
          <w:rFonts w:ascii="Calibri" w:hAnsi="Calibri" w:cs="Calibri"/>
          <w:noProof/>
          <w:szCs w:val="24"/>
        </w:rPr>
        <w:t xml:space="preserve">, </w:t>
      </w:r>
      <w:r w:rsidRPr="00560F80">
        <w:rPr>
          <w:rFonts w:ascii="Calibri" w:hAnsi="Calibri" w:cs="Calibri"/>
          <w:i/>
          <w:iCs/>
          <w:noProof/>
          <w:szCs w:val="24"/>
        </w:rPr>
        <w:t>10</w:t>
      </w:r>
      <w:r w:rsidRPr="00560F80">
        <w:rPr>
          <w:rFonts w:ascii="Calibri" w:hAnsi="Calibri" w:cs="Calibri"/>
          <w:noProof/>
          <w:szCs w:val="24"/>
        </w:rPr>
        <w:t>(176), 12.</w:t>
      </w:r>
    </w:p>
    <w:p w14:paraId="176473E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Ranganath, C., &amp; Blumenfeld, R. S. (2005). Doubts about double dissociations between short- and long-term memory. </w:t>
      </w:r>
      <w:r w:rsidRPr="00560F80">
        <w:rPr>
          <w:rFonts w:ascii="Calibri" w:hAnsi="Calibri" w:cs="Calibri"/>
          <w:i/>
          <w:iCs/>
          <w:noProof/>
          <w:szCs w:val="24"/>
        </w:rPr>
        <w:t>Trends in Cognitive Sciences</w:t>
      </w:r>
      <w:r w:rsidRPr="00560F80">
        <w:rPr>
          <w:rFonts w:ascii="Calibri" w:hAnsi="Calibri" w:cs="Calibri"/>
          <w:noProof/>
          <w:szCs w:val="24"/>
        </w:rPr>
        <w:t xml:space="preserve">, </w:t>
      </w:r>
      <w:r w:rsidRPr="00560F80">
        <w:rPr>
          <w:rFonts w:ascii="Calibri" w:hAnsi="Calibri" w:cs="Calibri"/>
          <w:i/>
          <w:iCs/>
          <w:noProof/>
          <w:szCs w:val="24"/>
        </w:rPr>
        <w:t>9</w:t>
      </w:r>
      <w:r w:rsidRPr="00560F80">
        <w:rPr>
          <w:rFonts w:ascii="Calibri" w:hAnsi="Calibri" w:cs="Calibri"/>
          <w:noProof/>
          <w:szCs w:val="24"/>
        </w:rPr>
        <w:t>(8), 374–380. http://doi.org/10.1016/j.tics.2005.06.009</w:t>
      </w:r>
    </w:p>
    <w:p w14:paraId="03BF09F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Ranganath, C., &amp; Blumenfeld, R. S. (2008). Prefrontal Cortex and Memory. In J. H. Byrne (Ed.), </w:t>
      </w:r>
      <w:r w:rsidRPr="00560F80">
        <w:rPr>
          <w:rFonts w:ascii="Calibri" w:hAnsi="Calibri" w:cs="Calibri"/>
          <w:i/>
          <w:iCs/>
          <w:noProof/>
          <w:szCs w:val="24"/>
        </w:rPr>
        <w:t>Learning and Memory: A Comprehensive Reference</w:t>
      </w:r>
      <w:r w:rsidRPr="00560F80">
        <w:rPr>
          <w:rFonts w:ascii="Calibri" w:hAnsi="Calibri" w:cs="Calibri"/>
          <w:noProof/>
          <w:szCs w:val="24"/>
        </w:rPr>
        <w:t xml:space="preserve"> (3rd ed., pp. 261–279). Oxford: Acadmic Press.</w:t>
      </w:r>
    </w:p>
    <w:p w14:paraId="52ECE553"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Ranganath, C., &amp; D’Esposito, M. (2001). Medial Temporal Lobe Activity Associated with Active Maintenance of Novel Information.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31</w:t>
      </w:r>
      <w:r w:rsidRPr="00560F80">
        <w:rPr>
          <w:rFonts w:ascii="Calibri" w:hAnsi="Calibri" w:cs="Calibri"/>
          <w:noProof/>
          <w:szCs w:val="24"/>
        </w:rPr>
        <w:t>(5), 865–873. http://doi.org/10.1016/S0896-6273(01)00411-1</w:t>
      </w:r>
    </w:p>
    <w:p w14:paraId="6526704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Ranganath, C., &amp; Hsieh, L. T. (2016). The hippocampus: A special place for time. </w:t>
      </w:r>
      <w:r w:rsidRPr="00560F80">
        <w:rPr>
          <w:rFonts w:ascii="Calibri" w:hAnsi="Calibri" w:cs="Calibri"/>
          <w:i/>
          <w:iCs/>
          <w:noProof/>
          <w:szCs w:val="24"/>
        </w:rPr>
        <w:t>Annals of the New York Academy of Sciences</w:t>
      </w:r>
      <w:r w:rsidRPr="00560F80">
        <w:rPr>
          <w:rFonts w:ascii="Calibri" w:hAnsi="Calibri" w:cs="Calibri"/>
          <w:noProof/>
          <w:szCs w:val="24"/>
        </w:rPr>
        <w:t xml:space="preserve">, </w:t>
      </w:r>
      <w:r w:rsidRPr="00560F80">
        <w:rPr>
          <w:rFonts w:ascii="Calibri" w:hAnsi="Calibri" w:cs="Calibri"/>
          <w:i/>
          <w:iCs/>
          <w:noProof/>
          <w:szCs w:val="24"/>
        </w:rPr>
        <w:t>1369</w:t>
      </w:r>
      <w:r w:rsidRPr="00560F80">
        <w:rPr>
          <w:rFonts w:ascii="Calibri" w:hAnsi="Calibri" w:cs="Calibri"/>
          <w:noProof/>
          <w:szCs w:val="24"/>
        </w:rPr>
        <w:t>(1), 93–110. http://doi.org/10.1111/nyas.13043</w:t>
      </w:r>
    </w:p>
    <w:p w14:paraId="0EAE267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Ranganath, C., &amp; Ritchey, M. (2012a). Two cortical systems for memory- guided behaviour. </w:t>
      </w:r>
      <w:r w:rsidRPr="00560F80">
        <w:rPr>
          <w:rFonts w:ascii="Calibri" w:hAnsi="Calibri" w:cs="Calibri"/>
          <w:i/>
          <w:iCs/>
          <w:noProof/>
          <w:szCs w:val="24"/>
        </w:rPr>
        <w:t>Nature Publishing Group</w:t>
      </w:r>
      <w:r w:rsidRPr="00560F80">
        <w:rPr>
          <w:rFonts w:ascii="Calibri" w:hAnsi="Calibri" w:cs="Calibri"/>
          <w:noProof/>
          <w:szCs w:val="24"/>
        </w:rPr>
        <w:t xml:space="preserve">, </w:t>
      </w:r>
      <w:r w:rsidRPr="00560F80">
        <w:rPr>
          <w:rFonts w:ascii="Calibri" w:hAnsi="Calibri" w:cs="Calibri"/>
          <w:i/>
          <w:iCs/>
          <w:noProof/>
          <w:szCs w:val="24"/>
        </w:rPr>
        <w:t>13</w:t>
      </w:r>
      <w:r w:rsidRPr="00560F80">
        <w:rPr>
          <w:rFonts w:ascii="Calibri" w:hAnsi="Calibri" w:cs="Calibri"/>
          <w:noProof/>
          <w:szCs w:val="24"/>
        </w:rPr>
        <w:t>(10), 713–726. http://doi.org/10.1038/nrn3338</w:t>
      </w:r>
    </w:p>
    <w:p w14:paraId="4A057DF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Ranganath, C., &amp; Ritchey, M. (2012b). Two cortical systems for memory-guided behaviour. </w:t>
      </w:r>
      <w:r w:rsidRPr="00560F80">
        <w:rPr>
          <w:rFonts w:ascii="Calibri" w:hAnsi="Calibri" w:cs="Calibri"/>
          <w:i/>
          <w:iCs/>
          <w:noProof/>
          <w:szCs w:val="24"/>
        </w:rPr>
        <w:t>Nature Reviews Neuroscience</w:t>
      </w:r>
      <w:r w:rsidRPr="00560F80">
        <w:rPr>
          <w:rFonts w:ascii="Calibri" w:hAnsi="Calibri" w:cs="Calibri"/>
          <w:noProof/>
          <w:szCs w:val="24"/>
        </w:rPr>
        <w:t xml:space="preserve">, </w:t>
      </w:r>
      <w:r w:rsidRPr="00560F80">
        <w:rPr>
          <w:rFonts w:ascii="Calibri" w:hAnsi="Calibri" w:cs="Calibri"/>
          <w:i/>
          <w:iCs/>
          <w:noProof/>
          <w:szCs w:val="24"/>
        </w:rPr>
        <w:t>13</w:t>
      </w:r>
      <w:r w:rsidRPr="00560F80">
        <w:rPr>
          <w:rFonts w:ascii="Calibri" w:hAnsi="Calibri" w:cs="Calibri"/>
          <w:noProof/>
          <w:szCs w:val="24"/>
        </w:rPr>
        <w:t>(10), 713–726. http://doi.org/10.1038/nrn3338</w:t>
      </w:r>
    </w:p>
    <w:p w14:paraId="4FBD459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Rolls, E. T., &amp; Kesner, R. P. (2006). A computational theory of hippocampal function, and empirical tests of the theory. </w:t>
      </w:r>
      <w:r w:rsidRPr="00560F80">
        <w:rPr>
          <w:rFonts w:ascii="Calibri" w:hAnsi="Calibri" w:cs="Calibri"/>
          <w:i/>
          <w:iCs/>
          <w:noProof/>
          <w:szCs w:val="24"/>
        </w:rPr>
        <w:t>Progress in Neurobiology</w:t>
      </w:r>
      <w:r w:rsidRPr="00560F80">
        <w:rPr>
          <w:rFonts w:ascii="Calibri" w:hAnsi="Calibri" w:cs="Calibri"/>
          <w:noProof/>
          <w:szCs w:val="24"/>
        </w:rPr>
        <w:t xml:space="preserve">, </w:t>
      </w:r>
      <w:r w:rsidRPr="00560F80">
        <w:rPr>
          <w:rFonts w:ascii="Calibri" w:hAnsi="Calibri" w:cs="Calibri"/>
          <w:i/>
          <w:iCs/>
          <w:noProof/>
          <w:szCs w:val="24"/>
        </w:rPr>
        <w:t>79</w:t>
      </w:r>
      <w:r w:rsidRPr="00560F80">
        <w:rPr>
          <w:rFonts w:ascii="Calibri" w:hAnsi="Calibri" w:cs="Calibri"/>
          <w:noProof/>
          <w:szCs w:val="24"/>
        </w:rPr>
        <w:t>(1), 1–48. http://doi.org/10.1016/j.pneurobio.2006.04.005</w:t>
      </w:r>
    </w:p>
    <w:p w14:paraId="2B229C4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Ryan, J. D., &amp; Cohen, N. J. (2004). Processing and short-term retention of relational information in amnesia. </w:t>
      </w:r>
      <w:r w:rsidRPr="00560F80">
        <w:rPr>
          <w:rFonts w:ascii="Calibri" w:hAnsi="Calibri" w:cs="Calibri"/>
          <w:i/>
          <w:iCs/>
          <w:noProof/>
          <w:szCs w:val="24"/>
        </w:rPr>
        <w:t>Neuropsychologia</w:t>
      </w:r>
      <w:r w:rsidRPr="00560F80">
        <w:rPr>
          <w:rFonts w:ascii="Calibri" w:hAnsi="Calibri" w:cs="Calibri"/>
          <w:noProof/>
          <w:szCs w:val="24"/>
        </w:rPr>
        <w:t xml:space="preserve">, </w:t>
      </w:r>
      <w:r w:rsidRPr="00560F80">
        <w:rPr>
          <w:rFonts w:ascii="Calibri" w:hAnsi="Calibri" w:cs="Calibri"/>
          <w:i/>
          <w:iCs/>
          <w:noProof/>
          <w:szCs w:val="24"/>
        </w:rPr>
        <w:t>42</w:t>
      </w:r>
      <w:r w:rsidRPr="00560F80">
        <w:rPr>
          <w:rFonts w:ascii="Calibri" w:hAnsi="Calibri" w:cs="Calibri"/>
          <w:noProof/>
          <w:szCs w:val="24"/>
        </w:rPr>
        <w:t>(4), 497–511. Retrieved from http://www.ncbi.nlm.nih.gov/pubmed/14728922</w:t>
      </w:r>
    </w:p>
    <w:p w14:paraId="69D2FA8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Ryan, L., Lin, C.-Y., Ketcham, K., &amp; Nadel, L. (2009). The role of medial temporal lobe in retrieving spatial and nonspatial relations from episodic and semantic memory. </w:t>
      </w:r>
      <w:r w:rsidRPr="00560F80">
        <w:rPr>
          <w:rFonts w:ascii="Calibri" w:hAnsi="Calibri" w:cs="Calibri"/>
          <w:i/>
          <w:iCs/>
          <w:noProof/>
          <w:szCs w:val="24"/>
        </w:rPr>
        <w:t>Hippocampus</w:t>
      </w:r>
      <w:r w:rsidRPr="00560F80">
        <w:rPr>
          <w:rFonts w:ascii="Calibri" w:hAnsi="Calibri" w:cs="Calibri"/>
          <w:noProof/>
          <w:szCs w:val="24"/>
        </w:rPr>
        <w:t>, NA-NA. http://doi.org/10.1002/hipo.20607</w:t>
      </w:r>
    </w:p>
    <w:p w14:paraId="5DE214F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Santoro, A., Raposo, D., Barrett, D. G. T., Malinowski, M., Pascanu, R., Battaglia, P., &amp; Lillicrap, T. (2017). A simple neural network module for relational reasoning, 1–16. Retrieved from http://arxiv.org/abs/1706.01427</w:t>
      </w:r>
    </w:p>
    <w:p w14:paraId="454B0E3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Sarel, A., Finkelstein, A., Las, L., &amp; Ulanovsky, N. (2017). Vectorial representation of spatial goals in the hippocampus of bats.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355</w:t>
      </w:r>
      <w:r w:rsidRPr="00560F80">
        <w:rPr>
          <w:rFonts w:ascii="Calibri" w:hAnsi="Calibri" w:cs="Calibri"/>
          <w:noProof/>
          <w:szCs w:val="24"/>
        </w:rPr>
        <w:t>(6321), 176–180. http://doi.org/10.1126/science.aak9589</w:t>
      </w:r>
    </w:p>
    <w:p w14:paraId="6B6E1113"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Schapiro, A. C., Turk-Browne, N. B., Botvinick, M. M., &amp; Norman, K. A. (2017). Complementary learning systems within the hippocampus: a neural network modelling approach to reconciling episodic memory with statistical learning. </w:t>
      </w:r>
      <w:r w:rsidRPr="00560F80">
        <w:rPr>
          <w:rFonts w:ascii="Calibri" w:hAnsi="Calibri" w:cs="Calibri"/>
          <w:i/>
          <w:iCs/>
          <w:noProof/>
          <w:szCs w:val="24"/>
        </w:rPr>
        <w:t>bioRxiv</w:t>
      </w:r>
      <w:r w:rsidRPr="00560F80">
        <w:rPr>
          <w:rFonts w:ascii="Calibri" w:hAnsi="Calibri" w:cs="Calibri"/>
          <w:noProof/>
          <w:szCs w:val="24"/>
        </w:rPr>
        <w:t xml:space="preserve">, </w:t>
      </w:r>
      <w:r w:rsidRPr="00560F80">
        <w:rPr>
          <w:rFonts w:ascii="Calibri" w:hAnsi="Calibri" w:cs="Calibri"/>
          <w:i/>
          <w:iCs/>
          <w:noProof/>
          <w:szCs w:val="24"/>
        </w:rPr>
        <w:t>372</w:t>
      </w:r>
      <w:r w:rsidRPr="00560F80">
        <w:rPr>
          <w:rFonts w:ascii="Calibri" w:hAnsi="Calibri" w:cs="Calibri"/>
          <w:noProof/>
          <w:szCs w:val="24"/>
        </w:rPr>
        <w:t>(1711), 51870. http://doi.org/10.1101/051870</w:t>
      </w:r>
    </w:p>
    <w:p w14:paraId="7891FAB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lastRenderedPageBreak/>
        <w:t xml:space="preserve">Schiller, D., Eichenbaum, H., Buffalo, E. A., Davachi, L., Foster, D. J., Leutgeb, S., &amp; Ranganath, C. (2015). Memory and Space: Towards an Understanding of the Cognitive Map. </w:t>
      </w:r>
      <w:r w:rsidRPr="00560F80">
        <w:rPr>
          <w:rFonts w:ascii="Calibri" w:hAnsi="Calibri" w:cs="Calibri"/>
          <w:i/>
          <w:iCs/>
          <w:noProof/>
          <w:szCs w:val="24"/>
        </w:rPr>
        <w:t>Journal of Neuroscience</w:t>
      </w:r>
      <w:r w:rsidRPr="00560F80">
        <w:rPr>
          <w:rFonts w:ascii="Calibri" w:hAnsi="Calibri" w:cs="Calibri"/>
          <w:noProof/>
          <w:szCs w:val="24"/>
        </w:rPr>
        <w:t xml:space="preserve">, </w:t>
      </w:r>
      <w:r w:rsidRPr="00560F80">
        <w:rPr>
          <w:rFonts w:ascii="Calibri" w:hAnsi="Calibri" w:cs="Calibri"/>
          <w:i/>
          <w:iCs/>
          <w:noProof/>
          <w:szCs w:val="24"/>
        </w:rPr>
        <w:t>35</w:t>
      </w:r>
      <w:r w:rsidRPr="00560F80">
        <w:rPr>
          <w:rFonts w:ascii="Calibri" w:hAnsi="Calibri" w:cs="Calibri"/>
          <w:noProof/>
          <w:szCs w:val="24"/>
        </w:rPr>
        <w:t>(41), 13904–13911. http://doi.org/10.1523/JNEUROSCI.2618-15.2015</w:t>
      </w:r>
    </w:p>
    <w:p w14:paraId="134C1F3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Schultheis, M. T., Himelstein, J., &amp; Rizzo, A. a. (2002). Virtual reality and neuropsychology: upgrading the current tools. </w:t>
      </w:r>
      <w:r w:rsidRPr="00560F80">
        <w:rPr>
          <w:rFonts w:ascii="Calibri" w:hAnsi="Calibri" w:cs="Calibri"/>
          <w:i/>
          <w:iCs/>
          <w:noProof/>
          <w:szCs w:val="24"/>
        </w:rPr>
        <w:t>The Journal of Head Trauma Rehabilitation</w:t>
      </w:r>
      <w:r w:rsidRPr="00560F80">
        <w:rPr>
          <w:rFonts w:ascii="Calibri" w:hAnsi="Calibri" w:cs="Calibri"/>
          <w:noProof/>
          <w:szCs w:val="24"/>
        </w:rPr>
        <w:t xml:space="preserve">, </w:t>
      </w:r>
      <w:r w:rsidRPr="00560F80">
        <w:rPr>
          <w:rFonts w:ascii="Calibri" w:hAnsi="Calibri" w:cs="Calibri"/>
          <w:i/>
          <w:iCs/>
          <w:noProof/>
          <w:szCs w:val="24"/>
        </w:rPr>
        <w:t>17</w:t>
      </w:r>
      <w:r w:rsidRPr="00560F80">
        <w:rPr>
          <w:rFonts w:ascii="Calibri" w:hAnsi="Calibri" w:cs="Calibri"/>
          <w:noProof/>
          <w:szCs w:val="24"/>
        </w:rPr>
        <w:t>(5), 378–394. http://doi.org/10.1097/00001199-200210000-00002</w:t>
      </w:r>
    </w:p>
    <w:p w14:paraId="6A5647A3"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Schwarb, H., Johnson, C. L., Daugherty, A. M., Hillman, C. H., Kramer, A. F., Cohen, N. J., &amp; Barbey, A. K. (2017). Aerobic fitness, hippocampal viscoelasticity, and relational memory performance. </w:t>
      </w:r>
      <w:r w:rsidRPr="00560F80">
        <w:rPr>
          <w:rFonts w:ascii="Calibri" w:hAnsi="Calibri" w:cs="Calibri"/>
          <w:i/>
          <w:iCs/>
          <w:noProof/>
          <w:szCs w:val="24"/>
        </w:rPr>
        <w:t>NeuroImage</w:t>
      </w:r>
      <w:r w:rsidRPr="00560F80">
        <w:rPr>
          <w:rFonts w:ascii="Calibri" w:hAnsi="Calibri" w:cs="Calibri"/>
          <w:noProof/>
          <w:szCs w:val="24"/>
        </w:rPr>
        <w:t xml:space="preserve">, </w:t>
      </w:r>
      <w:r w:rsidRPr="00560F80">
        <w:rPr>
          <w:rFonts w:ascii="Calibri" w:hAnsi="Calibri" w:cs="Calibri"/>
          <w:i/>
          <w:iCs/>
          <w:noProof/>
          <w:szCs w:val="24"/>
        </w:rPr>
        <w:t>153</w:t>
      </w:r>
      <w:r w:rsidRPr="00560F80">
        <w:rPr>
          <w:rFonts w:ascii="Calibri" w:hAnsi="Calibri" w:cs="Calibri"/>
          <w:noProof/>
          <w:szCs w:val="24"/>
        </w:rPr>
        <w:t>(March), 179–188. http://doi.org/10.1016/j.neuroimage.2017.03.061</w:t>
      </w:r>
    </w:p>
    <w:p w14:paraId="0B071D12"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Schwarb, H., Johnson, C. L., McGarry, M. D. J., &amp; Cohen, N. J. (2016). Medial temporal lobe viscoelasticity and relational memory performance. </w:t>
      </w:r>
      <w:r w:rsidRPr="00560F80">
        <w:rPr>
          <w:rFonts w:ascii="Calibri" w:hAnsi="Calibri" w:cs="Calibri"/>
          <w:i/>
          <w:iCs/>
          <w:noProof/>
          <w:szCs w:val="24"/>
        </w:rPr>
        <w:t>NeuroImage</w:t>
      </w:r>
      <w:r w:rsidRPr="00560F80">
        <w:rPr>
          <w:rFonts w:ascii="Calibri" w:hAnsi="Calibri" w:cs="Calibri"/>
          <w:noProof/>
          <w:szCs w:val="24"/>
        </w:rPr>
        <w:t xml:space="preserve">, </w:t>
      </w:r>
      <w:r w:rsidRPr="00560F80">
        <w:rPr>
          <w:rFonts w:ascii="Calibri" w:hAnsi="Calibri" w:cs="Calibri"/>
          <w:i/>
          <w:iCs/>
          <w:noProof/>
          <w:szCs w:val="24"/>
        </w:rPr>
        <w:t>132</w:t>
      </w:r>
      <w:r w:rsidRPr="00560F80">
        <w:rPr>
          <w:rFonts w:ascii="Calibri" w:hAnsi="Calibri" w:cs="Calibri"/>
          <w:noProof/>
          <w:szCs w:val="24"/>
        </w:rPr>
        <w:t>, 534–541. http://doi.org/10.1016/j.neuroimage.2016.02.059</w:t>
      </w:r>
    </w:p>
    <w:p w14:paraId="2AF301C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Sederberg, P. B., Howard, M. W., &amp; Kahana, M. J. (2008). A context-based theory of recency and contiguity in free recall. </w:t>
      </w:r>
      <w:r w:rsidRPr="00560F80">
        <w:rPr>
          <w:rFonts w:ascii="Calibri" w:hAnsi="Calibri" w:cs="Calibri"/>
          <w:i/>
          <w:iCs/>
          <w:noProof/>
          <w:szCs w:val="24"/>
        </w:rPr>
        <w:t>Psychological Review</w:t>
      </w:r>
      <w:r w:rsidRPr="00560F80">
        <w:rPr>
          <w:rFonts w:ascii="Calibri" w:hAnsi="Calibri" w:cs="Calibri"/>
          <w:noProof/>
          <w:szCs w:val="24"/>
        </w:rPr>
        <w:t xml:space="preserve">, </w:t>
      </w:r>
      <w:r w:rsidRPr="00560F80">
        <w:rPr>
          <w:rFonts w:ascii="Calibri" w:hAnsi="Calibri" w:cs="Calibri"/>
          <w:i/>
          <w:iCs/>
          <w:noProof/>
          <w:szCs w:val="24"/>
        </w:rPr>
        <w:t>115</w:t>
      </w:r>
      <w:r w:rsidRPr="00560F80">
        <w:rPr>
          <w:rFonts w:ascii="Calibri" w:hAnsi="Calibri" w:cs="Calibri"/>
          <w:noProof/>
          <w:szCs w:val="24"/>
        </w:rPr>
        <w:t>(4), 893–912. http://doi.org/10.1037/a0013396</w:t>
      </w:r>
    </w:p>
    <w:p w14:paraId="4796DDC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Sei, Y., Arora, P. K., Skolnick, P., &amp; Paul, I. A. (1992). Spatial learning impairment in a murine model of AIDS. </w:t>
      </w:r>
      <w:r w:rsidRPr="00560F80">
        <w:rPr>
          <w:rFonts w:ascii="Calibri" w:hAnsi="Calibri" w:cs="Calibri"/>
          <w:i/>
          <w:iCs/>
          <w:noProof/>
          <w:szCs w:val="24"/>
        </w:rPr>
        <w:t>FASEB Journal</w:t>
      </w:r>
      <w:r w:rsidRPr="00560F80">
        <w:rPr>
          <w:rFonts w:ascii="Calibri" w:hAnsi="Calibri" w:cs="Calibri"/>
          <w:noProof/>
          <w:szCs w:val="24"/>
        </w:rPr>
        <w:t xml:space="preserve">, </w:t>
      </w:r>
      <w:r w:rsidRPr="00560F80">
        <w:rPr>
          <w:rFonts w:ascii="Calibri" w:hAnsi="Calibri" w:cs="Calibri"/>
          <w:i/>
          <w:iCs/>
          <w:noProof/>
          <w:szCs w:val="24"/>
        </w:rPr>
        <w:t>6</w:t>
      </w:r>
      <w:r w:rsidRPr="00560F80">
        <w:rPr>
          <w:rFonts w:ascii="Calibri" w:hAnsi="Calibri" w:cs="Calibri"/>
          <w:noProof/>
          <w:szCs w:val="24"/>
        </w:rPr>
        <w:t>(11).</w:t>
      </w:r>
    </w:p>
    <w:p w14:paraId="01C793A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Shaban, A., Bansal, S., Liu, Z., Essa, I., &amp; Boots, B. (2017). One-Shot Learning for Semantic Segmentation. Retrieved from http://arxiv.org/abs/1709.03410</w:t>
      </w:r>
    </w:p>
    <w:p w14:paraId="6079595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Shankar, K. H., Singh, I., &amp; Howard, M. W. (2016). Neural Mechanism to Simulate a Scale-Invariant Future. </w:t>
      </w:r>
      <w:r w:rsidRPr="00560F80">
        <w:rPr>
          <w:rFonts w:ascii="Calibri" w:hAnsi="Calibri" w:cs="Calibri"/>
          <w:i/>
          <w:iCs/>
          <w:noProof/>
          <w:szCs w:val="24"/>
        </w:rPr>
        <w:t>Neural Computation</w:t>
      </w:r>
      <w:r w:rsidRPr="00560F80">
        <w:rPr>
          <w:rFonts w:ascii="Calibri" w:hAnsi="Calibri" w:cs="Calibri"/>
          <w:noProof/>
          <w:szCs w:val="24"/>
        </w:rPr>
        <w:t xml:space="preserve">, </w:t>
      </w:r>
      <w:r w:rsidRPr="00560F80">
        <w:rPr>
          <w:rFonts w:ascii="Calibri" w:hAnsi="Calibri" w:cs="Calibri"/>
          <w:i/>
          <w:iCs/>
          <w:noProof/>
          <w:szCs w:val="24"/>
        </w:rPr>
        <w:t>28</w:t>
      </w:r>
      <w:r w:rsidRPr="00560F80">
        <w:rPr>
          <w:rFonts w:ascii="Calibri" w:hAnsi="Calibri" w:cs="Calibri"/>
          <w:noProof/>
          <w:szCs w:val="24"/>
        </w:rPr>
        <w:t>(12), 2594–2627. http://doi.org/10.1162/NECO_a_00891</w:t>
      </w:r>
    </w:p>
    <w:p w14:paraId="2A665F37"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Shannon, C. E. (1948). A mathematical theory of communication. </w:t>
      </w:r>
      <w:r w:rsidRPr="00560F80">
        <w:rPr>
          <w:rFonts w:ascii="Calibri" w:hAnsi="Calibri" w:cs="Calibri"/>
          <w:i/>
          <w:iCs/>
          <w:noProof/>
          <w:szCs w:val="24"/>
        </w:rPr>
        <w:t>The Bell System Technical Journal</w:t>
      </w:r>
      <w:r w:rsidRPr="00560F80">
        <w:rPr>
          <w:rFonts w:ascii="Calibri" w:hAnsi="Calibri" w:cs="Calibri"/>
          <w:noProof/>
          <w:szCs w:val="24"/>
        </w:rPr>
        <w:t xml:space="preserve">, </w:t>
      </w:r>
      <w:r w:rsidRPr="00560F80">
        <w:rPr>
          <w:rFonts w:ascii="Calibri" w:hAnsi="Calibri" w:cs="Calibri"/>
          <w:i/>
          <w:iCs/>
          <w:noProof/>
          <w:szCs w:val="24"/>
        </w:rPr>
        <w:t>27</w:t>
      </w:r>
      <w:r w:rsidRPr="00560F80">
        <w:rPr>
          <w:rFonts w:ascii="Calibri" w:hAnsi="Calibri" w:cs="Calibri"/>
          <w:noProof/>
          <w:szCs w:val="24"/>
        </w:rPr>
        <w:t>(July 1928), 379–423. http://doi.org/10.1145/584091.584093</w:t>
      </w:r>
    </w:p>
    <w:p w14:paraId="345F9952"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Smith, A. D., McKeith, L., &amp; Howard, C. J. (2013). The development of path integration: Combining estimations of distance and heading. </w:t>
      </w:r>
      <w:r w:rsidRPr="00560F80">
        <w:rPr>
          <w:rFonts w:ascii="Calibri" w:hAnsi="Calibri" w:cs="Calibri"/>
          <w:i/>
          <w:iCs/>
          <w:noProof/>
          <w:szCs w:val="24"/>
        </w:rPr>
        <w:t>Experimental Brain Research</w:t>
      </w:r>
      <w:r w:rsidRPr="00560F80">
        <w:rPr>
          <w:rFonts w:ascii="Calibri" w:hAnsi="Calibri" w:cs="Calibri"/>
          <w:noProof/>
          <w:szCs w:val="24"/>
        </w:rPr>
        <w:t xml:space="preserve">, </w:t>
      </w:r>
      <w:r w:rsidRPr="00560F80">
        <w:rPr>
          <w:rFonts w:ascii="Calibri" w:hAnsi="Calibri" w:cs="Calibri"/>
          <w:i/>
          <w:iCs/>
          <w:noProof/>
          <w:szCs w:val="24"/>
        </w:rPr>
        <w:t>231</w:t>
      </w:r>
      <w:r w:rsidRPr="00560F80">
        <w:rPr>
          <w:rFonts w:ascii="Calibri" w:hAnsi="Calibri" w:cs="Calibri"/>
          <w:noProof/>
          <w:szCs w:val="24"/>
        </w:rPr>
        <w:t>(4), 445–455. http://doi.org/10.1007/s00221-013-3709-8</w:t>
      </w:r>
    </w:p>
    <w:p w14:paraId="5289BE8C"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Smith, T. G., Lange, G. D., &amp; Marks, W. B. (1996). Fractal methods and results in cellular morphology — dimensions, lacunarity and multifractals. </w:t>
      </w:r>
      <w:r w:rsidRPr="00560F80">
        <w:rPr>
          <w:rFonts w:ascii="Calibri" w:hAnsi="Calibri" w:cs="Calibri"/>
          <w:i/>
          <w:iCs/>
          <w:noProof/>
          <w:szCs w:val="24"/>
        </w:rPr>
        <w:t>Journal of Neuroscience Methods</w:t>
      </w:r>
      <w:r w:rsidRPr="00560F80">
        <w:rPr>
          <w:rFonts w:ascii="Calibri" w:hAnsi="Calibri" w:cs="Calibri"/>
          <w:noProof/>
          <w:szCs w:val="24"/>
        </w:rPr>
        <w:t xml:space="preserve">, </w:t>
      </w:r>
      <w:r w:rsidRPr="00560F80">
        <w:rPr>
          <w:rFonts w:ascii="Calibri" w:hAnsi="Calibri" w:cs="Calibri"/>
          <w:i/>
          <w:iCs/>
          <w:noProof/>
          <w:szCs w:val="24"/>
        </w:rPr>
        <w:t>69</w:t>
      </w:r>
      <w:r w:rsidRPr="00560F80">
        <w:rPr>
          <w:rFonts w:ascii="Calibri" w:hAnsi="Calibri" w:cs="Calibri"/>
          <w:noProof/>
          <w:szCs w:val="24"/>
        </w:rPr>
        <w:t>(2), 123–136. http://doi.org/10.1016/S0165-0270(96)00080-5</w:t>
      </w:r>
    </w:p>
    <w:p w14:paraId="095FDFF2"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Smith, M. Lou, &amp; Milner, B. (1981). The role of the right hippocampus in the recall of spatial location. </w:t>
      </w:r>
      <w:r w:rsidRPr="00560F80">
        <w:rPr>
          <w:rFonts w:ascii="Calibri" w:hAnsi="Calibri" w:cs="Calibri"/>
          <w:i/>
          <w:iCs/>
          <w:noProof/>
          <w:szCs w:val="24"/>
        </w:rPr>
        <w:t>Neuropsychologia</w:t>
      </w:r>
      <w:r w:rsidRPr="00560F80">
        <w:rPr>
          <w:rFonts w:ascii="Calibri" w:hAnsi="Calibri" w:cs="Calibri"/>
          <w:noProof/>
          <w:szCs w:val="24"/>
        </w:rPr>
        <w:t xml:space="preserve">, </w:t>
      </w:r>
      <w:r w:rsidRPr="00560F80">
        <w:rPr>
          <w:rFonts w:ascii="Calibri" w:hAnsi="Calibri" w:cs="Calibri"/>
          <w:i/>
          <w:iCs/>
          <w:noProof/>
          <w:szCs w:val="24"/>
        </w:rPr>
        <w:t>19</w:t>
      </w:r>
      <w:r w:rsidRPr="00560F80">
        <w:rPr>
          <w:rFonts w:ascii="Calibri" w:hAnsi="Calibri" w:cs="Calibri"/>
          <w:noProof/>
          <w:szCs w:val="24"/>
        </w:rPr>
        <w:t>(6), 781–793. http://doi.org/10.1016/0028-3932(81)90090-7</w:t>
      </w:r>
    </w:p>
    <w:p w14:paraId="3E1F0DA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Spiers, H. J., Burgess, N., Hartley, T., Vargha-Khadem, F., &amp; O’Keefe, J. (2001). Bilateral hippocampal pathology impairs topographical and episodic memory but not visual pattern matching.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11</w:t>
      </w:r>
      <w:r w:rsidRPr="00560F80">
        <w:rPr>
          <w:rFonts w:ascii="Calibri" w:hAnsi="Calibri" w:cs="Calibri"/>
          <w:noProof/>
          <w:szCs w:val="24"/>
        </w:rPr>
        <w:t>(6), 715–725. http://doi.org/10.1002/hipo.1087</w:t>
      </w:r>
    </w:p>
    <w:p w14:paraId="485B5EC3"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Squire, L. R., &amp; Zola-Morgan, S. (1991). The medial temporal lobe memory system. </w:t>
      </w:r>
      <w:r w:rsidRPr="00560F80">
        <w:rPr>
          <w:rFonts w:ascii="Calibri" w:hAnsi="Calibri" w:cs="Calibri"/>
          <w:i/>
          <w:iCs/>
          <w:noProof/>
          <w:szCs w:val="24"/>
        </w:rPr>
        <w:t>Science (New York, N.Y.)</w:t>
      </w:r>
      <w:r w:rsidRPr="00560F80">
        <w:rPr>
          <w:rFonts w:ascii="Calibri" w:hAnsi="Calibri" w:cs="Calibri"/>
          <w:noProof/>
          <w:szCs w:val="24"/>
        </w:rPr>
        <w:t xml:space="preserve">, </w:t>
      </w:r>
      <w:r w:rsidRPr="00560F80">
        <w:rPr>
          <w:rFonts w:ascii="Calibri" w:hAnsi="Calibri" w:cs="Calibri"/>
          <w:i/>
          <w:iCs/>
          <w:noProof/>
          <w:szCs w:val="24"/>
        </w:rPr>
        <w:t>253</w:t>
      </w:r>
      <w:r w:rsidRPr="00560F80">
        <w:rPr>
          <w:rFonts w:ascii="Calibri" w:hAnsi="Calibri" w:cs="Calibri"/>
          <w:noProof/>
          <w:szCs w:val="24"/>
        </w:rPr>
        <w:t>(5026), 1380–6. Retrieved from http://www.ncbi.nlm.nih.gov/pubmed/1896849</w:t>
      </w:r>
    </w:p>
    <w:p w14:paraId="744F4749"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Stern, C. E., Sherman, S. J., Kirchhoff, B. A., &amp; Hasselmo, M. E. (2001). Medial temporal and prefrontal contributions to working memory tasks with novel and familiar stimuli.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11</w:t>
      </w:r>
      <w:r w:rsidRPr="00560F80">
        <w:rPr>
          <w:rFonts w:ascii="Calibri" w:hAnsi="Calibri" w:cs="Calibri"/>
          <w:noProof/>
          <w:szCs w:val="24"/>
        </w:rPr>
        <w:t>(4), 337–346. http://doi.org/10.1002/hipo.1048</w:t>
      </w:r>
    </w:p>
    <w:p w14:paraId="206EC3A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Taube, J. S., Muller, R. U., &amp; Ranck, J. B. (1990). Head-direction cells recorded from the postsubiculum in </w:t>
      </w:r>
      <w:r w:rsidRPr="00560F80">
        <w:rPr>
          <w:rFonts w:ascii="Calibri" w:hAnsi="Calibri" w:cs="Calibri"/>
          <w:noProof/>
          <w:szCs w:val="24"/>
        </w:rPr>
        <w:lastRenderedPageBreak/>
        <w:t xml:space="preserve">freely moving rats. I. Description and quantitative analysis. </w:t>
      </w:r>
      <w:r w:rsidRPr="00560F80">
        <w:rPr>
          <w:rFonts w:ascii="Calibri" w:hAnsi="Calibri" w:cs="Calibri"/>
          <w:i/>
          <w:iCs/>
          <w:noProof/>
          <w:szCs w:val="24"/>
        </w:rPr>
        <w:t>The Journal of Neuroscience : The Official Journal of the Society for Neuroscience</w:t>
      </w:r>
      <w:r w:rsidRPr="00560F80">
        <w:rPr>
          <w:rFonts w:ascii="Calibri" w:hAnsi="Calibri" w:cs="Calibri"/>
          <w:noProof/>
          <w:szCs w:val="24"/>
        </w:rPr>
        <w:t xml:space="preserve">, </w:t>
      </w:r>
      <w:r w:rsidRPr="00560F80">
        <w:rPr>
          <w:rFonts w:ascii="Calibri" w:hAnsi="Calibri" w:cs="Calibri"/>
          <w:i/>
          <w:iCs/>
          <w:noProof/>
          <w:szCs w:val="24"/>
        </w:rPr>
        <w:t>10</w:t>
      </w:r>
      <w:r w:rsidRPr="00560F80">
        <w:rPr>
          <w:rFonts w:ascii="Calibri" w:hAnsi="Calibri" w:cs="Calibri"/>
          <w:noProof/>
          <w:szCs w:val="24"/>
        </w:rPr>
        <w:t>(2), 420–35. http://doi.org/10.1212/01.wnl.0000299117.48935.2e</w:t>
      </w:r>
    </w:p>
    <w:p w14:paraId="54552C3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Tavares, R. M., Mendelsohn, A., Grossman, Y., Williams, C. H., Shapiro, M., Trope, Y., &amp; Schiller, D. (2015). A Map for Social Navigation in the Human Brain. </w:t>
      </w:r>
      <w:r w:rsidRPr="00560F80">
        <w:rPr>
          <w:rFonts w:ascii="Calibri" w:hAnsi="Calibri" w:cs="Calibri"/>
          <w:i/>
          <w:iCs/>
          <w:noProof/>
          <w:szCs w:val="24"/>
        </w:rPr>
        <w:t>Neuron</w:t>
      </w:r>
      <w:r w:rsidRPr="00560F80">
        <w:rPr>
          <w:rFonts w:ascii="Calibri" w:hAnsi="Calibri" w:cs="Calibri"/>
          <w:noProof/>
          <w:szCs w:val="24"/>
        </w:rPr>
        <w:t xml:space="preserve">, </w:t>
      </w:r>
      <w:r w:rsidRPr="00560F80">
        <w:rPr>
          <w:rFonts w:ascii="Calibri" w:hAnsi="Calibri" w:cs="Calibri"/>
          <w:i/>
          <w:iCs/>
          <w:noProof/>
          <w:szCs w:val="24"/>
        </w:rPr>
        <w:t>87</w:t>
      </w:r>
      <w:r w:rsidRPr="00560F80">
        <w:rPr>
          <w:rFonts w:ascii="Calibri" w:hAnsi="Calibri" w:cs="Calibri"/>
          <w:noProof/>
          <w:szCs w:val="24"/>
        </w:rPr>
        <w:t>(1), 231–243. http://doi.org/10.1016/j.neuron.2015.06.011</w:t>
      </w:r>
    </w:p>
    <w:p w14:paraId="628F3E6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Tolman, E. C. (1948). Cognitive maps in rats and men. </w:t>
      </w:r>
      <w:r w:rsidRPr="00560F80">
        <w:rPr>
          <w:rFonts w:ascii="Calibri" w:hAnsi="Calibri" w:cs="Calibri"/>
          <w:i/>
          <w:iCs/>
          <w:noProof/>
          <w:szCs w:val="24"/>
        </w:rPr>
        <w:t>Psychological Review</w:t>
      </w:r>
      <w:r w:rsidRPr="00560F80">
        <w:rPr>
          <w:rFonts w:ascii="Calibri" w:hAnsi="Calibri" w:cs="Calibri"/>
          <w:noProof/>
          <w:szCs w:val="24"/>
        </w:rPr>
        <w:t xml:space="preserve">, </w:t>
      </w:r>
      <w:r w:rsidRPr="00560F80">
        <w:rPr>
          <w:rFonts w:ascii="Calibri" w:hAnsi="Calibri" w:cs="Calibri"/>
          <w:i/>
          <w:iCs/>
          <w:noProof/>
          <w:szCs w:val="24"/>
        </w:rPr>
        <w:t>55</w:t>
      </w:r>
      <w:r w:rsidRPr="00560F80">
        <w:rPr>
          <w:rFonts w:ascii="Calibri" w:hAnsi="Calibri" w:cs="Calibri"/>
          <w:noProof/>
          <w:szCs w:val="24"/>
        </w:rPr>
        <w:t>(4), 189–208. http://doi.org/10.1037/h0061626</w:t>
      </w:r>
    </w:p>
    <w:p w14:paraId="2C5A0D99"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Trullier, O., Wiener, S. I., Berthoz, A., &amp; Meyer, J.-A. (1997). Biologically Based Artificial Navigation Systems: Review and Prospects. </w:t>
      </w:r>
      <w:r w:rsidRPr="00560F80">
        <w:rPr>
          <w:rFonts w:ascii="Calibri" w:hAnsi="Calibri" w:cs="Calibri"/>
          <w:i/>
          <w:iCs/>
          <w:noProof/>
          <w:szCs w:val="24"/>
        </w:rPr>
        <w:t>Progress in Neurobiology</w:t>
      </w:r>
      <w:r w:rsidRPr="00560F80">
        <w:rPr>
          <w:rFonts w:ascii="Calibri" w:hAnsi="Calibri" w:cs="Calibri"/>
          <w:noProof/>
          <w:szCs w:val="24"/>
        </w:rPr>
        <w:t xml:space="preserve">, </w:t>
      </w:r>
      <w:r w:rsidRPr="00560F80">
        <w:rPr>
          <w:rFonts w:ascii="Calibri" w:hAnsi="Calibri" w:cs="Calibri"/>
          <w:i/>
          <w:iCs/>
          <w:noProof/>
          <w:szCs w:val="24"/>
        </w:rPr>
        <w:t>51</w:t>
      </w:r>
      <w:r w:rsidRPr="00560F80">
        <w:rPr>
          <w:rFonts w:ascii="Calibri" w:hAnsi="Calibri" w:cs="Calibri"/>
          <w:noProof/>
          <w:szCs w:val="24"/>
        </w:rPr>
        <w:t>(5), 483–544. http://doi.org/10.1016/S0301-0082(96)00060-3</w:t>
      </w:r>
    </w:p>
    <w:p w14:paraId="15C87D0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Tulving, E. (1989). Memory: Performance, knowledge, and experience. </w:t>
      </w:r>
      <w:r w:rsidRPr="00560F80">
        <w:rPr>
          <w:rFonts w:ascii="Calibri" w:hAnsi="Calibri" w:cs="Calibri"/>
          <w:i/>
          <w:iCs/>
          <w:noProof/>
          <w:szCs w:val="24"/>
        </w:rPr>
        <w:t>European Journal of Cognitive Psychology</w:t>
      </w:r>
      <w:r w:rsidRPr="00560F80">
        <w:rPr>
          <w:rFonts w:ascii="Calibri" w:hAnsi="Calibri" w:cs="Calibri"/>
          <w:noProof/>
          <w:szCs w:val="24"/>
        </w:rPr>
        <w:t>. http://doi.org/10.1080/09541448908403069</w:t>
      </w:r>
    </w:p>
    <w:p w14:paraId="477226BA"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Tulving, E. (2002). Episodic Memory: From Mind to Brain. </w:t>
      </w:r>
      <w:r w:rsidRPr="00560F80">
        <w:rPr>
          <w:rFonts w:ascii="Calibri" w:hAnsi="Calibri" w:cs="Calibri"/>
          <w:i/>
          <w:iCs/>
          <w:noProof/>
          <w:szCs w:val="24"/>
        </w:rPr>
        <w:t>Annual Review of Psychology</w:t>
      </w:r>
      <w:r w:rsidRPr="00560F80">
        <w:rPr>
          <w:rFonts w:ascii="Calibri" w:hAnsi="Calibri" w:cs="Calibri"/>
          <w:noProof/>
          <w:szCs w:val="24"/>
        </w:rPr>
        <w:t xml:space="preserve">, </w:t>
      </w:r>
      <w:r w:rsidRPr="00560F80">
        <w:rPr>
          <w:rFonts w:ascii="Calibri" w:hAnsi="Calibri" w:cs="Calibri"/>
          <w:i/>
          <w:iCs/>
          <w:noProof/>
          <w:szCs w:val="24"/>
        </w:rPr>
        <w:t>53</w:t>
      </w:r>
      <w:r w:rsidRPr="00560F80">
        <w:rPr>
          <w:rFonts w:ascii="Calibri" w:hAnsi="Calibri" w:cs="Calibri"/>
          <w:noProof/>
          <w:szCs w:val="24"/>
        </w:rPr>
        <w:t>(1), 1–25. http://doi.org/10.1146/annurev.psych.53.100901.135114</w:t>
      </w:r>
    </w:p>
    <w:p w14:paraId="0144809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Umeyama, S. (1991). Least-Squares Estimation of Transformation Parameters Between Two Point Patterns. </w:t>
      </w:r>
      <w:r w:rsidRPr="00560F80">
        <w:rPr>
          <w:rFonts w:ascii="Calibri" w:hAnsi="Calibri" w:cs="Calibri"/>
          <w:i/>
          <w:iCs/>
          <w:noProof/>
          <w:szCs w:val="24"/>
        </w:rPr>
        <w:t>IEEE Transactions on Pattern Analysis and Machine Intelligence</w:t>
      </w:r>
      <w:r w:rsidRPr="00560F80">
        <w:rPr>
          <w:rFonts w:ascii="Calibri" w:hAnsi="Calibri" w:cs="Calibri"/>
          <w:noProof/>
          <w:szCs w:val="24"/>
        </w:rPr>
        <w:t>. http://doi.org/10.1109/34.88573</w:t>
      </w:r>
    </w:p>
    <w:p w14:paraId="3C060496"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Uttal, D. H., &amp; Chiong, C. (2004). Seeing space in more than one way: Children’s use of higher order patterns in spatial memory and cognition. In G. L. Allen (Ed.), </w:t>
      </w:r>
      <w:r w:rsidRPr="00560F80">
        <w:rPr>
          <w:rFonts w:ascii="Calibri" w:hAnsi="Calibri" w:cs="Calibri"/>
          <w:i/>
          <w:iCs/>
          <w:noProof/>
          <w:szCs w:val="24"/>
        </w:rPr>
        <w:t>Human spatial memory: Remembering where</w:t>
      </w:r>
      <w:r w:rsidRPr="00560F80">
        <w:rPr>
          <w:rFonts w:ascii="Calibri" w:hAnsi="Calibri" w:cs="Calibri"/>
          <w:noProof/>
          <w:szCs w:val="24"/>
        </w:rPr>
        <w:t xml:space="preserve"> (pp. 125–142). Mahwah, NJ: Erlbaum.</w:t>
      </w:r>
    </w:p>
    <w:p w14:paraId="4DEABF4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van der Spoel, E., Rozing, M. P., Houwing-Duistermaat, J. J., Eline Slagboom, P., Beekman, M., de Craen, A. J. M., … van Heemst, D. (2015). Siamese Neural Networks for One-Shot Image Recognition. </w:t>
      </w:r>
      <w:r w:rsidRPr="00560F80">
        <w:rPr>
          <w:rFonts w:ascii="Calibri" w:hAnsi="Calibri" w:cs="Calibri"/>
          <w:i/>
          <w:iCs/>
          <w:noProof/>
          <w:szCs w:val="24"/>
        </w:rPr>
        <w:t>Aging</w:t>
      </w:r>
      <w:r w:rsidRPr="00560F80">
        <w:rPr>
          <w:rFonts w:ascii="Calibri" w:hAnsi="Calibri" w:cs="Calibri"/>
          <w:noProof/>
          <w:szCs w:val="24"/>
        </w:rPr>
        <w:t xml:space="preserve">, </w:t>
      </w:r>
      <w:r w:rsidRPr="00560F80">
        <w:rPr>
          <w:rFonts w:ascii="Calibri" w:hAnsi="Calibri" w:cs="Calibri"/>
          <w:i/>
          <w:iCs/>
          <w:noProof/>
          <w:szCs w:val="24"/>
        </w:rPr>
        <w:t>7</w:t>
      </w:r>
      <w:r w:rsidRPr="00560F80">
        <w:rPr>
          <w:rFonts w:ascii="Calibri" w:hAnsi="Calibri" w:cs="Calibri"/>
          <w:noProof/>
          <w:szCs w:val="24"/>
        </w:rPr>
        <w:t>(11), 956–963. http://doi.org/10.1017/CBO9781107415324.004</w:t>
      </w:r>
    </w:p>
    <w:p w14:paraId="41B871AA"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Van Hoesen, G. W., Rosene, D. L., &amp; Mesulam, M. M. (1979). Subicular input from temporal cortex in the rhesus monkey. </w:t>
      </w:r>
      <w:r w:rsidRPr="00560F80">
        <w:rPr>
          <w:rFonts w:ascii="Calibri" w:hAnsi="Calibri" w:cs="Calibri"/>
          <w:i/>
          <w:iCs/>
          <w:noProof/>
          <w:szCs w:val="24"/>
        </w:rPr>
        <w:t>Science (New York, N.Y.)</w:t>
      </w:r>
      <w:r w:rsidRPr="00560F80">
        <w:rPr>
          <w:rFonts w:ascii="Calibri" w:hAnsi="Calibri" w:cs="Calibri"/>
          <w:noProof/>
          <w:szCs w:val="24"/>
        </w:rPr>
        <w:t xml:space="preserve">, </w:t>
      </w:r>
      <w:r w:rsidRPr="00560F80">
        <w:rPr>
          <w:rFonts w:ascii="Calibri" w:hAnsi="Calibri" w:cs="Calibri"/>
          <w:i/>
          <w:iCs/>
          <w:noProof/>
          <w:szCs w:val="24"/>
        </w:rPr>
        <w:t>205</w:t>
      </w:r>
      <w:r w:rsidRPr="00560F80">
        <w:rPr>
          <w:rFonts w:ascii="Calibri" w:hAnsi="Calibri" w:cs="Calibri"/>
          <w:noProof/>
          <w:szCs w:val="24"/>
        </w:rPr>
        <w:t>(4406), 608–10. Retrieved from http://www.ncbi.nlm.nih.gov/pubmed/109926</w:t>
      </w:r>
    </w:p>
    <w:p w14:paraId="5BED580E"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Vargha-Khadem, F. (1997). Differential Effects of Early Hippocampal Pathology on Episodic and Semantic Memory. </w:t>
      </w:r>
      <w:r w:rsidRPr="00560F80">
        <w:rPr>
          <w:rFonts w:ascii="Calibri" w:hAnsi="Calibri" w:cs="Calibri"/>
          <w:i/>
          <w:iCs/>
          <w:noProof/>
          <w:szCs w:val="24"/>
        </w:rPr>
        <w:t>Science</w:t>
      </w:r>
      <w:r w:rsidRPr="00560F80">
        <w:rPr>
          <w:rFonts w:ascii="Calibri" w:hAnsi="Calibri" w:cs="Calibri"/>
          <w:noProof/>
          <w:szCs w:val="24"/>
        </w:rPr>
        <w:t xml:space="preserve">, </w:t>
      </w:r>
      <w:r w:rsidRPr="00560F80">
        <w:rPr>
          <w:rFonts w:ascii="Calibri" w:hAnsi="Calibri" w:cs="Calibri"/>
          <w:i/>
          <w:iCs/>
          <w:noProof/>
          <w:szCs w:val="24"/>
        </w:rPr>
        <w:t>277</w:t>
      </w:r>
      <w:r w:rsidRPr="00560F80">
        <w:rPr>
          <w:rFonts w:ascii="Calibri" w:hAnsi="Calibri" w:cs="Calibri"/>
          <w:noProof/>
          <w:szCs w:val="24"/>
        </w:rPr>
        <w:t>(5324), 376–380. http://doi.org/10.1126/science.277.5324.376</w:t>
      </w:r>
    </w:p>
    <w:p w14:paraId="3B57EDFF"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Voss, J. L., Bridge, D. J., Cohen, N. J., &amp; Walker, J. A. (2017). A Closer Look at the Hippocampus and Memory. </w:t>
      </w:r>
      <w:r w:rsidRPr="00560F80">
        <w:rPr>
          <w:rFonts w:ascii="Calibri" w:hAnsi="Calibri" w:cs="Calibri"/>
          <w:i/>
          <w:iCs/>
          <w:noProof/>
          <w:szCs w:val="24"/>
        </w:rPr>
        <w:t>Trends in Cognitive Sciences</w:t>
      </w:r>
      <w:r w:rsidRPr="00560F80">
        <w:rPr>
          <w:rFonts w:ascii="Calibri" w:hAnsi="Calibri" w:cs="Calibri"/>
          <w:noProof/>
          <w:szCs w:val="24"/>
        </w:rPr>
        <w:t xml:space="preserve">, </w:t>
      </w:r>
      <w:r w:rsidRPr="00560F80">
        <w:rPr>
          <w:rFonts w:ascii="Calibri" w:hAnsi="Calibri" w:cs="Calibri"/>
          <w:i/>
          <w:iCs/>
          <w:noProof/>
          <w:szCs w:val="24"/>
        </w:rPr>
        <w:t>xx</w:t>
      </w:r>
      <w:r w:rsidRPr="00560F80">
        <w:rPr>
          <w:rFonts w:ascii="Calibri" w:hAnsi="Calibri" w:cs="Calibri"/>
          <w:noProof/>
          <w:szCs w:val="24"/>
        </w:rPr>
        <w:t>, 1–12. http://doi.org/10.1016/j.tics.2017.05.008</w:t>
      </w:r>
    </w:p>
    <w:p w14:paraId="37523278"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Wang, J. X., Cohen, N. J., &amp; Voss, J. L. (2015). Covert rapid action-memory simulation (CRAMS): A hypothesis of hippocampal-prefrontal interactions for adaptive behavior. </w:t>
      </w:r>
      <w:r w:rsidRPr="00560F80">
        <w:rPr>
          <w:rFonts w:ascii="Calibri" w:hAnsi="Calibri" w:cs="Calibri"/>
          <w:i/>
          <w:iCs/>
          <w:noProof/>
          <w:szCs w:val="24"/>
        </w:rPr>
        <w:t>Neurobiology of Learning and Memory</w:t>
      </w:r>
      <w:r w:rsidRPr="00560F80">
        <w:rPr>
          <w:rFonts w:ascii="Calibri" w:hAnsi="Calibri" w:cs="Calibri"/>
          <w:noProof/>
          <w:szCs w:val="24"/>
        </w:rPr>
        <w:t xml:space="preserve">, </w:t>
      </w:r>
      <w:r w:rsidRPr="00560F80">
        <w:rPr>
          <w:rFonts w:ascii="Calibri" w:hAnsi="Calibri" w:cs="Calibri"/>
          <w:i/>
          <w:iCs/>
          <w:noProof/>
          <w:szCs w:val="24"/>
        </w:rPr>
        <w:t>117</w:t>
      </w:r>
      <w:r w:rsidRPr="00560F80">
        <w:rPr>
          <w:rFonts w:ascii="Calibri" w:hAnsi="Calibri" w:cs="Calibri"/>
          <w:noProof/>
          <w:szCs w:val="24"/>
        </w:rPr>
        <w:t>, 22–33. http://doi.org/10.1016/j.nlm.2014.04.003</w:t>
      </w:r>
    </w:p>
    <w:p w14:paraId="6766EF79"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Warren, D. E., Duff, M. C., Cohen, N. J., &amp; Tranel, D. (2015). Hippocampus contributes to the maintenance but not the quality of visual information over time. </w:t>
      </w:r>
      <w:r w:rsidRPr="00560F80">
        <w:rPr>
          <w:rFonts w:ascii="Calibri" w:hAnsi="Calibri" w:cs="Calibri"/>
          <w:i/>
          <w:iCs/>
          <w:noProof/>
          <w:szCs w:val="24"/>
        </w:rPr>
        <w:t>Learning &amp; Memory</w:t>
      </w:r>
      <w:r w:rsidRPr="00560F80">
        <w:rPr>
          <w:rFonts w:ascii="Calibri" w:hAnsi="Calibri" w:cs="Calibri"/>
          <w:noProof/>
          <w:szCs w:val="24"/>
        </w:rPr>
        <w:t xml:space="preserve">, </w:t>
      </w:r>
      <w:r w:rsidRPr="00560F80">
        <w:rPr>
          <w:rFonts w:ascii="Calibri" w:hAnsi="Calibri" w:cs="Calibri"/>
          <w:i/>
          <w:iCs/>
          <w:noProof/>
          <w:szCs w:val="24"/>
        </w:rPr>
        <w:t>22</w:t>
      </w:r>
      <w:r w:rsidRPr="00560F80">
        <w:rPr>
          <w:rFonts w:ascii="Calibri" w:hAnsi="Calibri" w:cs="Calibri"/>
          <w:noProof/>
          <w:szCs w:val="24"/>
        </w:rPr>
        <w:t>(1), 6–10. http://doi.org/10.1101/lm.037127.114</w:t>
      </w:r>
    </w:p>
    <w:p w14:paraId="72FDD28A"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Warren, D. E., Duff, M. C., Jensen, U., Tranel, D., &amp; Cohen, N. J. (2012). Hiding in plain view: Lesions of the medial temporal lobe impair online representation.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22</w:t>
      </w:r>
      <w:r w:rsidRPr="00560F80">
        <w:rPr>
          <w:rFonts w:ascii="Calibri" w:hAnsi="Calibri" w:cs="Calibri"/>
          <w:noProof/>
          <w:szCs w:val="24"/>
        </w:rPr>
        <w:t xml:space="preserve">(7), 1577–1588. </w:t>
      </w:r>
      <w:r w:rsidRPr="00560F80">
        <w:rPr>
          <w:rFonts w:ascii="Calibri" w:hAnsi="Calibri" w:cs="Calibri"/>
          <w:noProof/>
          <w:szCs w:val="24"/>
        </w:rPr>
        <w:lastRenderedPageBreak/>
        <w:t>http://doi.org/10.1002/hipo.21000</w:t>
      </w:r>
    </w:p>
    <w:p w14:paraId="0E82F351"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Watson, P. D., Voss, J. L., Warren, D. E., Tranel, D., &amp; Cohen, N. J. (2013). Spatial reconstruction by patients with hippocampal damage is dominated by relational memory errors. </w:t>
      </w:r>
      <w:r w:rsidRPr="00560F80">
        <w:rPr>
          <w:rFonts w:ascii="Calibri" w:hAnsi="Calibri" w:cs="Calibri"/>
          <w:i/>
          <w:iCs/>
          <w:noProof/>
          <w:szCs w:val="24"/>
        </w:rPr>
        <w:t>Hippocampus</w:t>
      </w:r>
      <w:r w:rsidRPr="00560F80">
        <w:rPr>
          <w:rFonts w:ascii="Calibri" w:hAnsi="Calibri" w:cs="Calibri"/>
          <w:noProof/>
          <w:szCs w:val="24"/>
        </w:rPr>
        <w:t xml:space="preserve">, </w:t>
      </w:r>
      <w:r w:rsidRPr="00560F80">
        <w:rPr>
          <w:rFonts w:ascii="Calibri" w:hAnsi="Calibri" w:cs="Calibri"/>
          <w:i/>
          <w:iCs/>
          <w:noProof/>
          <w:szCs w:val="24"/>
        </w:rPr>
        <w:t>23</w:t>
      </w:r>
      <w:r w:rsidRPr="00560F80">
        <w:rPr>
          <w:rFonts w:ascii="Calibri" w:hAnsi="Calibri" w:cs="Calibri"/>
          <w:noProof/>
          <w:szCs w:val="24"/>
        </w:rPr>
        <w:t>(7), 570–580. http://doi.org/10.1002/hipo.22115</w:t>
      </w:r>
    </w:p>
    <w:p w14:paraId="50BD359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Wiener, J. M., Berthoz, A., &amp; Wolbers, T. (2011). Dissociable cognitive mechanisms underlying human path integration. </w:t>
      </w:r>
      <w:r w:rsidRPr="00560F80">
        <w:rPr>
          <w:rFonts w:ascii="Calibri" w:hAnsi="Calibri" w:cs="Calibri"/>
          <w:i/>
          <w:iCs/>
          <w:noProof/>
          <w:szCs w:val="24"/>
        </w:rPr>
        <w:t>Experimental Brain Research</w:t>
      </w:r>
      <w:r w:rsidRPr="00560F80">
        <w:rPr>
          <w:rFonts w:ascii="Calibri" w:hAnsi="Calibri" w:cs="Calibri"/>
          <w:noProof/>
          <w:szCs w:val="24"/>
        </w:rPr>
        <w:t xml:space="preserve">, </w:t>
      </w:r>
      <w:r w:rsidRPr="00560F80">
        <w:rPr>
          <w:rFonts w:ascii="Calibri" w:hAnsi="Calibri" w:cs="Calibri"/>
          <w:i/>
          <w:iCs/>
          <w:noProof/>
          <w:szCs w:val="24"/>
        </w:rPr>
        <w:t>208</w:t>
      </w:r>
      <w:r w:rsidRPr="00560F80">
        <w:rPr>
          <w:rFonts w:ascii="Calibri" w:hAnsi="Calibri" w:cs="Calibri"/>
          <w:noProof/>
          <w:szCs w:val="24"/>
        </w:rPr>
        <w:t>(1), 61–71. http://doi.org/10.1007/s00221-010-2460-7</w:t>
      </w:r>
    </w:p>
    <w:p w14:paraId="05BD4FBA"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Wilson, S. D. R., &amp; Hulme, A. (1983). The Effect of Bubbles Attached to an Electrode on Electrical Resistance and Dissolved Gas Concentration. </w:t>
      </w:r>
      <w:r w:rsidRPr="00560F80">
        <w:rPr>
          <w:rFonts w:ascii="Calibri" w:hAnsi="Calibri" w:cs="Calibri"/>
          <w:i/>
          <w:iCs/>
          <w:noProof/>
          <w:szCs w:val="24"/>
        </w:rPr>
        <w:t>Proceedings of the Royal Society A: Mathematical, Physical and Engineering Sciences</w:t>
      </w:r>
      <w:r w:rsidRPr="00560F80">
        <w:rPr>
          <w:rFonts w:ascii="Calibri" w:hAnsi="Calibri" w:cs="Calibri"/>
          <w:noProof/>
          <w:szCs w:val="24"/>
        </w:rPr>
        <w:t xml:space="preserve">, </w:t>
      </w:r>
      <w:r w:rsidRPr="00560F80">
        <w:rPr>
          <w:rFonts w:ascii="Calibri" w:hAnsi="Calibri" w:cs="Calibri"/>
          <w:i/>
          <w:iCs/>
          <w:noProof/>
          <w:szCs w:val="24"/>
        </w:rPr>
        <w:t>387</w:t>
      </w:r>
      <w:r w:rsidRPr="00560F80">
        <w:rPr>
          <w:rFonts w:ascii="Calibri" w:hAnsi="Calibri" w:cs="Calibri"/>
          <w:noProof/>
          <w:szCs w:val="24"/>
        </w:rPr>
        <w:t>(1792), 133–146. http://doi.org/10.1098/rspa.1983.0054</w:t>
      </w:r>
    </w:p>
    <w:p w14:paraId="4AA847B2"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Wolbers, T., &amp; Hegarty, M. (2010). What determines our navigational abilities? </w:t>
      </w:r>
      <w:r w:rsidRPr="00560F80">
        <w:rPr>
          <w:rFonts w:ascii="Calibri" w:hAnsi="Calibri" w:cs="Calibri"/>
          <w:i/>
          <w:iCs/>
          <w:noProof/>
          <w:szCs w:val="24"/>
        </w:rPr>
        <w:t>Trends in Cognitive Sciences</w:t>
      </w:r>
      <w:r w:rsidRPr="00560F80">
        <w:rPr>
          <w:rFonts w:ascii="Calibri" w:hAnsi="Calibri" w:cs="Calibri"/>
          <w:noProof/>
          <w:szCs w:val="24"/>
        </w:rPr>
        <w:t xml:space="preserve">, </w:t>
      </w:r>
      <w:r w:rsidRPr="00560F80">
        <w:rPr>
          <w:rFonts w:ascii="Calibri" w:hAnsi="Calibri" w:cs="Calibri"/>
          <w:i/>
          <w:iCs/>
          <w:noProof/>
          <w:szCs w:val="24"/>
        </w:rPr>
        <w:t>14</w:t>
      </w:r>
      <w:r w:rsidRPr="00560F80">
        <w:rPr>
          <w:rFonts w:ascii="Calibri" w:hAnsi="Calibri" w:cs="Calibri"/>
          <w:noProof/>
          <w:szCs w:val="24"/>
        </w:rPr>
        <w:t>(3), 138–146. http://doi.org/10.1016/j.tics.2010.01.001</w:t>
      </w:r>
    </w:p>
    <w:p w14:paraId="34D34930"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Wolf, M. J. P. (2010). Theorizing Navigable Space in Video Games. </w:t>
      </w:r>
      <w:r w:rsidRPr="00560F80">
        <w:rPr>
          <w:rFonts w:ascii="Calibri" w:hAnsi="Calibri" w:cs="Calibri"/>
          <w:i/>
          <w:iCs/>
          <w:noProof/>
          <w:szCs w:val="24"/>
        </w:rPr>
        <w:t>Logic and Structure of the Computer Game</w:t>
      </w:r>
      <w:r w:rsidRPr="00560F80">
        <w:rPr>
          <w:rFonts w:ascii="Calibri" w:hAnsi="Calibri" w:cs="Calibri"/>
          <w:noProof/>
          <w:szCs w:val="24"/>
        </w:rPr>
        <w:t>, 36–62.</w:t>
      </w:r>
    </w:p>
    <w:p w14:paraId="28AB81E4"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Yee, T. S. L. (2012). </w:t>
      </w:r>
      <w:r w:rsidRPr="00560F80">
        <w:rPr>
          <w:rFonts w:ascii="Calibri" w:hAnsi="Calibri" w:cs="Calibri"/>
          <w:i/>
          <w:iCs/>
          <w:noProof/>
          <w:szCs w:val="24"/>
        </w:rPr>
        <w:t>Medial Temporal Lobe and Prefrontal Cortex Contributions to Memory Expressed on Short Timescales</w:t>
      </w:r>
      <w:r w:rsidRPr="00560F80">
        <w:rPr>
          <w:rFonts w:ascii="Calibri" w:hAnsi="Calibri" w:cs="Calibri"/>
          <w:noProof/>
          <w:szCs w:val="24"/>
        </w:rPr>
        <w:t>. University of Illinois Urbana-Champaign.</w:t>
      </w:r>
    </w:p>
    <w:p w14:paraId="56A2DE4B"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szCs w:val="24"/>
        </w:rPr>
      </w:pPr>
      <w:r w:rsidRPr="00560F80">
        <w:rPr>
          <w:rFonts w:ascii="Calibri" w:hAnsi="Calibri" w:cs="Calibri"/>
          <w:noProof/>
          <w:szCs w:val="24"/>
        </w:rPr>
        <w:t xml:space="preserve">Yonelinas, A. P. (2013). The hippocampus supports high-resolution binding in the service of perception, working memory and long-term memory. </w:t>
      </w:r>
      <w:r w:rsidRPr="00560F80">
        <w:rPr>
          <w:rFonts w:ascii="Calibri" w:hAnsi="Calibri" w:cs="Calibri"/>
          <w:i/>
          <w:iCs/>
          <w:noProof/>
          <w:szCs w:val="24"/>
        </w:rPr>
        <w:t>Behavioural Brain Research</w:t>
      </w:r>
      <w:r w:rsidRPr="00560F80">
        <w:rPr>
          <w:rFonts w:ascii="Calibri" w:hAnsi="Calibri" w:cs="Calibri"/>
          <w:noProof/>
          <w:szCs w:val="24"/>
        </w:rPr>
        <w:t xml:space="preserve">, </w:t>
      </w:r>
      <w:r w:rsidRPr="00560F80">
        <w:rPr>
          <w:rFonts w:ascii="Calibri" w:hAnsi="Calibri" w:cs="Calibri"/>
          <w:i/>
          <w:iCs/>
          <w:noProof/>
          <w:szCs w:val="24"/>
        </w:rPr>
        <w:t>254</w:t>
      </w:r>
      <w:r w:rsidRPr="00560F80">
        <w:rPr>
          <w:rFonts w:ascii="Calibri" w:hAnsi="Calibri" w:cs="Calibri"/>
          <w:noProof/>
          <w:szCs w:val="24"/>
        </w:rPr>
        <w:t>, 34–44. http://doi.org/10.1016/j.bbr.2013.05.030</w:t>
      </w:r>
    </w:p>
    <w:p w14:paraId="4136D49D" w14:textId="77777777" w:rsidR="00560F80" w:rsidRPr="00560F80" w:rsidRDefault="00560F80" w:rsidP="00560F80">
      <w:pPr>
        <w:widowControl w:val="0"/>
        <w:autoSpaceDE w:val="0"/>
        <w:autoSpaceDN w:val="0"/>
        <w:adjustRightInd w:val="0"/>
        <w:spacing w:line="240" w:lineRule="auto"/>
        <w:ind w:left="480" w:hanging="480"/>
        <w:rPr>
          <w:rFonts w:ascii="Calibri" w:hAnsi="Calibri" w:cs="Calibri"/>
          <w:noProof/>
        </w:rPr>
      </w:pPr>
      <w:r w:rsidRPr="00560F80">
        <w:rPr>
          <w:rFonts w:ascii="Calibri" w:hAnsi="Calibri" w:cs="Calibri"/>
          <w:noProof/>
          <w:szCs w:val="24"/>
        </w:rPr>
        <w:t xml:space="preserve">Zacks, J. M., Speer, N. K., Swallow, K. M., Braver, T. S., &amp; Reynolds, J. R. (2007). Event perception: A mind-brain perspective. </w:t>
      </w:r>
      <w:r w:rsidRPr="00560F80">
        <w:rPr>
          <w:rFonts w:ascii="Calibri" w:hAnsi="Calibri" w:cs="Calibri"/>
          <w:i/>
          <w:iCs/>
          <w:noProof/>
          <w:szCs w:val="24"/>
        </w:rPr>
        <w:t>Psychological Bulletin</w:t>
      </w:r>
      <w:r w:rsidRPr="00560F80">
        <w:rPr>
          <w:rFonts w:ascii="Calibri" w:hAnsi="Calibri" w:cs="Calibri"/>
          <w:noProof/>
          <w:szCs w:val="24"/>
        </w:rPr>
        <w:t xml:space="preserve">, </w:t>
      </w:r>
      <w:r w:rsidRPr="00560F80">
        <w:rPr>
          <w:rFonts w:ascii="Calibri" w:hAnsi="Calibri" w:cs="Calibri"/>
          <w:i/>
          <w:iCs/>
          <w:noProof/>
          <w:szCs w:val="24"/>
        </w:rPr>
        <w:t>133</w:t>
      </w:r>
      <w:r w:rsidRPr="00560F80">
        <w:rPr>
          <w:rFonts w:ascii="Calibri" w:hAnsi="Calibri" w:cs="Calibri"/>
          <w:noProof/>
          <w:szCs w:val="24"/>
        </w:rPr>
        <w:t>(2), 273–293. http://doi.org/10.1037/0033-2909.133.2.273</w:t>
      </w:r>
    </w:p>
    <w:p w14:paraId="6F875E0E" w14:textId="77777777" w:rsidR="009C43C4" w:rsidRDefault="00015541" w:rsidP="008B5A19">
      <w:pPr>
        <w:widowControl w:val="0"/>
        <w:autoSpaceDE w:val="0"/>
        <w:autoSpaceDN w:val="0"/>
        <w:adjustRightInd w:val="0"/>
        <w:spacing w:line="240" w:lineRule="auto"/>
        <w:ind w:left="480" w:hanging="480"/>
      </w:pPr>
      <w:r>
        <w:fldChar w:fldCharType="end"/>
      </w:r>
    </w:p>
    <w:sectPr w:rsidR="009C43C4" w:rsidSect="00DA6AEA">
      <w:footerReference w:type="first" r:id="rId79"/>
      <w:pgSz w:w="12240" w:h="15840" w:code="1"/>
      <w:pgMar w:top="1440" w:right="1440" w:bottom="1440" w:left="1440" w:header="720" w:footer="720" w:gutter="0"/>
      <w:pgNumType w:start="1"/>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Hillary Schwarb" w:date="2018-03-07T11:10:00Z" w:initials="HDS">
    <w:p w14:paraId="555E380C" w14:textId="77777777" w:rsidR="00CD5B06" w:rsidRDefault="00CD5B06">
      <w:pPr>
        <w:pStyle w:val="CommentText"/>
      </w:pPr>
      <w:r>
        <w:rPr>
          <w:rStyle w:val="CommentReference"/>
        </w:rPr>
        <w:annotationRef/>
      </w:r>
      <w:r>
        <w:t>During?</w:t>
      </w:r>
    </w:p>
  </w:comment>
  <w:comment w:id="41" w:author="Hillary Schwarb" w:date="2018-03-07T12:53:00Z" w:initials="HDS">
    <w:p w14:paraId="1A98FA01" w14:textId="77777777" w:rsidR="00CD5B06" w:rsidRDefault="00CD5B06">
      <w:pPr>
        <w:pStyle w:val="CommentText"/>
      </w:pPr>
      <w:r>
        <w:rPr>
          <w:rStyle w:val="CommentReference"/>
        </w:rPr>
        <w:annotationRef/>
      </w:r>
      <w:r>
        <w:t>Generally I think in the discussion it is appropriate to talk about the work that you have done in the past tense. Particularly when you want to emphasize the finality of this project (and why you’re ready to graduate). I made changes, but if you disagree you should ignore them.</w:t>
      </w:r>
    </w:p>
  </w:comment>
  <w:comment w:id="49" w:author="Hillary Schwarb" w:date="2018-03-07T12:51:00Z" w:initials="HDS">
    <w:p w14:paraId="79BBC370" w14:textId="77777777" w:rsidR="00CD5B06" w:rsidRDefault="00CD5B06">
      <w:pPr>
        <w:pStyle w:val="CommentText"/>
      </w:pPr>
      <w:r>
        <w:rPr>
          <w:rStyle w:val="CommentReference"/>
        </w:rPr>
        <w:annotationRef/>
      </w:r>
      <w:r>
        <w:t xml:space="preserve">This might be nit-picky, but do you think your data shows that there are unique biases in the </w:t>
      </w:r>
      <w:r w:rsidRPr="00595E76">
        <w:rPr>
          <w:i/>
        </w:rPr>
        <w:t>ability to retain</w:t>
      </w:r>
      <w:r>
        <w:t xml:space="preserve"> relational representations, or that there are unique biases that shape the nature of the retained representations?</w:t>
      </w:r>
    </w:p>
  </w:comment>
  <w:comment w:id="54" w:author="Hillary Schwarb" w:date="2018-03-07T12:53:00Z" w:initials="HDS">
    <w:p w14:paraId="3345A00A" w14:textId="77777777" w:rsidR="00CD5B06" w:rsidRDefault="00CD5B06">
      <w:pPr>
        <w:pStyle w:val="CommentText"/>
      </w:pPr>
      <w:r>
        <w:rPr>
          <w:rStyle w:val="CommentReference"/>
        </w:rPr>
        <w:annotationRef/>
      </w:r>
      <w:r>
        <w:t>More often than what?</w:t>
      </w:r>
    </w:p>
  </w:comment>
  <w:comment w:id="64" w:author="Hillary Schwarb" w:date="2018-03-07T12:57:00Z" w:initials="HDS">
    <w:p w14:paraId="11197F52" w14:textId="77777777" w:rsidR="00CD5B06" w:rsidRDefault="00CD5B06">
      <w:pPr>
        <w:pStyle w:val="CommentText"/>
      </w:pPr>
      <w:r>
        <w:rPr>
          <w:rStyle w:val="CommentReference"/>
        </w:rPr>
        <w:annotationRef/>
      </w:r>
      <w:r>
        <w:t>This next section seems okay in the present tense because you’re describing what the pipeline does and will continue to do on new data sets.</w:t>
      </w:r>
    </w:p>
  </w:comment>
  <w:comment w:id="77" w:author="Hillary Schwarb" w:date="2018-03-07T13:19:00Z" w:initials="HDS">
    <w:p w14:paraId="1A361E8B" w14:textId="77777777" w:rsidR="00CD5B06" w:rsidRDefault="00CD5B06">
      <w:pPr>
        <w:pStyle w:val="CommentText"/>
      </w:pPr>
      <w:r>
        <w:rPr>
          <w:rStyle w:val="CommentReference"/>
        </w:rPr>
        <w:annotationRef/>
      </w:r>
      <w:r>
        <w:t>This seems unnecessary to me at this point in the document. But maybe if you also directly named the Spatial Reconstruction Task in the previous paragraph it would seem less out of place. But I don’t think you need it. Also it’s a little weird to give the same task two different names I think. It’s your task. You get to decide what it’s called!</w:t>
      </w:r>
    </w:p>
  </w:comment>
  <w:comment w:id="78" w:author="Hillary Schwarb" w:date="2018-03-07T13:17:00Z" w:initials="HDS">
    <w:p w14:paraId="293E855A" w14:textId="77777777" w:rsidR="00CD5B06" w:rsidRDefault="00CD5B06">
      <w:pPr>
        <w:pStyle w:val="CommentText"/>
      </w:pPr>
      <w:r>
        <w:rPr>
          <w:rStyle w:val="CommentReference"/>
        </w:rPr>
        <w:annotationRef/>
      </w:r>
      <w:r>
        <w:t>I liked this paragraph a lot. It concisely summarizes the important points of the chapter and gives the big take-</w:t>
      </w:r>
      <w:proofErr w:type="spellStart"/>
      <w:r>
        <w:t>aways</w:t>
      </w:r>
      <w:proofErr w:type="spellEnd"/>
      <w:r>
        <w:t>! Also it was already mostly in past tense so if you decide to not change the earlier bits to past, then you’ll want to update this to present.</w:t>
      </w:r>
    </w:p>
  </w:comment>
  <w:comment w:id="82" w:author="Hillary Schwarb" w:date="2018-03-07T13:17:00Z" w:initials="HDS">
    <w:p w14:paraId="5E8E92C7" w14:textId="77777777" w:rsidR="00CD5B06" w:rsidRDefault="00CD5B06">
      <w:pPr>
        <w:pStyle w:val="CommentText"/>
      </w:pPr>
      <w:r>
        <w:rPr>
          <w:rStyle w:val="CommentReference"/>
        </w:rPr>
        <w:annotationRef/>
      </w:r>
      <w:r>
        <w:t xml:space="preserve">Reexamined? </w:t>
      </w:r>
    </w:p>
  </w:comment>
  <w:comment w:id="89" w:author="Hillary Schwarb" w:date="2018-03-07T13:23:00Z" w:initials="HDS">
    <w:p w14:paraId="1EA1C844" w14:textId="77777777" w:rsidR="00CD5B06" w:rsidRDefault="00CD5B06">
      <w:pPr>
        <w:pStyle w:val="CommentText"/>
      </w:pPr>
      <w:r>
        <w:rPr>
          <w:rStyle w:val="CommentReference"/>
        </w:rPr>
        <w:annotationRef/>
      </w:r>
      <w:r>
        <w:t xml:space="preserve">This is sort of a beast of a sentence. Might be worth considering more periods and fewer semicolons. There are several distinct important points and I think they’re sort of obscured by jamming them all into one </w:t>
      </w:r>
      <w:proofErr w:type="spellStart"/>
      <w:r>
        <w:t>megasentence</w:t>
      </w:r>
      <w:proofErr w:type="spellEnd"/>
      <w:r>
        <w:t xml:space="preserve">. </w:t>
      </w:r>
    </w:p>
  </w:comment>
  <w:comment w:id="102" w:author="Hillary Schwarb" w:date="2018-03-07T13:24:00Z" w:initials="HDS">
    <w:p w14:paraId="3F8CA8BA" w14:textId="77777777" w:rsidR="00CD5B06" w:rsidRDefault="00CD5B06">
      <w:pPr>
        <w:pStyle w:val="CommentText"/>
      </w:pPr>
      <w:r>
        <w:rPr>
          <w:rStyle w:val="CommentReference"/>
        </w:rPr>
        <w:annotationRef/>
      </w:r>
      <w:r>
        <w:t>I think this type of sentence could use some references. Or even a “see so-an-so for a review.”</w:t>
      </w:r>
    </w:p>
  </w:comment>
  <w:comment w:id="103" w:author="Hillary Schwarb" w:date="2018-03-07T13:27:00Z" w:initials="HDS">
    <w:p w14:paraId="1231C11D" w14:textId="77777777" w:rsidR="00CD5B06" w:rsidRDefault="00CD5B06">
      <w:pPr>
        <w:pStyle w:val="CommentText"/>
      </w:pPr>
      <w:r>
        <w:rPr>
          <w:rStyle w:val="CommentReference"/>
        </w:rPr>
        <w:annotationRef/>
      </w:r>
      <w:r>
        <w:t>This is another weirdo reference, Howard shouldn’t be there.</w:t>
      </w:r>
    </w:p>
  </w:comment>
  <w:comment w:id="104" w:author="Hillary Schwarb" w:date="2018-03-07T13:28:00Z" w:initials="HDS">
    <w:p w14:paraId="19CA2B56" w14:textId="77777777" w:rsidR="00CD5B06" w:rsidRDefault="00CD5B06">
      <w:pPr>
        <w:pStyle w:val="CommentText"/>
      </w:pPr>
      <w:r>
        <w:rPr>
          <w:rStyle w:val="CommentReference"/>
        </w:rPr>
        <w:annotationRef/>
      </w:r>
      <w:r>
        <w:t>Earlier you capitalized “task” in this context. Just be consistent.</w:t>
      </w:r>
    </w:p>
  </w:comment>
  <w:comment w:id="108" w:author="Hillary Schwarb" w:date="2018-03-07T13:29:00Z" w:initials="HDS">
    <w:p w14:paraId="7BED45C0" w14:textId="77777777" w:rsidR="00CD5B06" w:rsidRDefault="00CD5B06">
      <w:pPr>
        <w:pStyle w:val="CommentText"/>
      </w:pPr>
      <w:r>
        <w:rPr>
          <w:rStyle w:val="CommentReference"/>
        </w:rPr>
        <w:annotationRef/>
      </w:r>
      <w:r>
        <w:t>Get rid of “Neal J” here</w:t>
      </w:r>
    </w:p>
  </w:comment>
  <w:comment w:id="110" w:author="Hillary Schwarb" w:date="2018-03-07T13:30:00Z" w:initials="HDS">
    <w:p w14:paraId="5899C9D7" w14:textId="77777777" w:rsidR="00CD5B06" w:rsidRDefault="00CD5B06">
      <w:pPr>
        <w:pStyle w:val="CommentText"/>
      </w:pPr>
      <w:r>
        <w:rPr>
          <w:rStyle w:val="CommentReference"/>
        </w:rPr>
        <w:annotationRef/>
      </w:r>
      <w:r>
        <w:t>Get rid of “BJJ”</w:t>
      </w:r>
    </w:p>
  </w:comment>
  <w:comment w:id="111" w:author="Hillary Schwarb" w:date="2018-03-07T13:32:00Z" w:initials="HDS">
    <w:p w14:paraId="1EE116F2" w14:textId="77777777" w:rsidR="00CD5B06" w:rsidRDefault="00CD5B06">
      <w:pPr>
        <w:pStyle w:val="CommentText"/>
      </w:pPr>
      <w:r>
        <w:rPr>
          <w:rStyle w:val="CommentReference"/>
        </w:rPr>
        <w:annotationRef/>
      </w:r>
      <w:r>
        <w:t xml:space="preserve">This is an interesting discussion. If I were a committee member I would want to talk about this more at the defense. </w:t>
      </w:r>
    </w:p>
  </w:comment>
  <w:comment w:id="116" w:author="Hillary Schwarb" w:date="2018-03-07T14:11:00Z" w:initials="HDS">
    <w:p w14:paraId="3C3A1396" w14:textId="77777777" w:rsidR="00CD5B06" w:rsidRDefault="00CD5B06">
      <w:pPr>
        <w:pStyle w:val="CommentText"/>
      </w:pPr>
      <w:r>
        <w:rPr>
          <w:rStyle w:val="CommentReference"/>
        </w:rPr>
        <w:annotationRef/>
      </w:r>
      <w:r>
        <w:t>Include?</w:t>
      </w:r>
    </w:p>
  </w:comment>
  <w:comment w:id="117" w:author="Hillary Schwarb" w:date="2018-03-07T13:56:00Z" w:initials="HDS">
    <w:p w14:paraId="1B0E3AE2" w14:textId="77777777" w:rsidR="00CD5B06" w:rsidRDefault="00CD5B06">
      <w:pPr>
        <w:pStyle w:val="CommentText"/>
      </w:pPr>
      <w:ins w:id="119" w:author="Hillary Schwarb" w:date="2018-03-07T13:54:00Z">
        <w:r>
          <w:rPr>
            <w:rStyle w:val="CommentReference"/>
          </w:rPr>
          <w:annotationRef/>
        </w:r>
      </w:ins>
      <w:r>
        <w:t>If possible, I would avoid “we” language talking about future studies. I think your committee is very reasonable and wouldn’t be like, “yeah, we should do that and it should go in your dissertation.” But I still think you want to focus on the utility of this tool you’ve developed to the community, not just to the lab.</w:t>
      </w:r>
    </w:p>
  </w:comment>
  <w:comment w:id="137" w:author="Hillary Schwarb" w:date="2018-03-07T14:01:00Z" w:initials="HDS">
    <w:p w14:paraId="0BF5BE55" w14:textId="77777777" w:rsidR="00CD5B06" w:rsidRDefault="00CD5B06">
      <w:pPr>
        <w:pStyle w:val="CommentText"/>
      </w:pPr>
      <w:r>
        <w:rPr>
          <w:rStyle w:val="CommentReference"/>
        </w:rPr>
        <w:annotationRef/>
      </w:r>
      <w:proofErr w:type="spellStart"/>
      <w:r>
        <w:t>Ooo</w:t>
      </w:r>
      <w:proofErr w:type="spellEnd"/>
      <w:r>
        <w:t xml:space="preserve"> that’s sharp!</w:t>
      </w:r>
    </w:p>
  </w:comment>
  <w:comment w:id="140" w:author="Hillary Schwarb" w:date="2018-03-07T14:14:00Z" w:initials="HDS">
    <w:p w14:paraId="6D936844" w14:textId="77777777" w:rsidR="00CD5B06" w:rsidRDefault="00CD5B06">
      <w:pPr>
        <w:pStyle w:val="CommentText"/>
      </w:pPr>
      <w:r>
        <w:rPr>
          <w:rStyle w:val="CommentReference"/>
        </w:rPr>
        <w:annotationRef/>
      </w:r>
      <w:r>
        <w:t>Which cognitive and behavioral concepts? You’ve talked about A LOT in the document so I think it would help to be specific here.</w:t>
      </w:r>
    </w:p>
  </w:comment>
  <w:comment w:id="141" w:author="Hillary Schwarb" w:date="2018-03-07T14:14:00Z" w:initials="HDS">
    <w:p w14:paraId="4B13EB0B" w14:textId="77777777" w:rsidR="00CD5B06" w:rsidRDefault="00CD5B06">
      <w:pPr>
        <w:pStyle w:val="CommentText"/>
      </w:pPr>
      <w:r>
        <w:rPr>
          <w:rStyle w:val="CommentReference"/>
        </w:rPr>
        <w:annotationRef/>
      </w:r>
      <w:r>
        <w:t>Problem?</w:t>
      </w:r>
    </w:p>
  </w:comment>
  <w:comment w:id="182" w:author="Hillary Schwarb" w:date="2018-03-07T14:31:00Z" w:initials="HDS">
    <w:p w14:paraId="562CE607" w14:textId="77777777" w:rsidR="008E4742" w:rsidRDefault="008E4742">
      <w:pPr>
        <w:pStyle w:val="CommentText"/>
      </w:pPr>
      <w:r>
        <w:rPr>
          <w:rStyle w:val="CommentReference"/>
        </w:rPr>
        <w:annotationRef/>
      </w:r>
      <w:r>
        <w:t>For me this was more of a summary of findings than a clear “conclusion.”</w:t>
      </w:r>
      <w:r>
        <w:t xml:space="preserve"> I think this last sentence hints toward a distinct take-home, but maybe another sentence or two could drive the main conclusion home? Taken all together, what are the global take-</w:t>
      </w:r>
      <w:proofErr w:type="spellStart"/>
      <w:r>
        <w:t>aways</w:t>
      </w:r>
      <w:proofErr w:type="spellEnd"/>
      <w:r>
        <w:t xml:space="preserve"> that you want to leave the reader with?</w:t>
      </w:r>
    </w:p>
    <w:p w14:paraId="13817D00" w14:textId="77777777" w:rsidR="008E4742" w:rsidRDefault="008E4742">
      <w:pPr>
        <w:pStyle w:val="CommentText"/>
      </w:pPr>
    </w:p>
    <w:p w14:paraId="69A53666" w14:textId="77777777" w:rsidR="008E4742" w:rsidRDefault="008E4742">
      <w:pPr>
        <w:pStyle w:val="CommentText"/>
      </w:pPr>
      <w:r>
        <w:t>I’m not sure I’m being clear, but maybe it would be helpful to see the “conclusion” section from my dissertation. You’ll notice it doesn’t necessarily summarize the key findings related to specific data points, but gives a big-picture take-away about what we learned from the work presented. If it’s not helpful, just ignore it:</w:t>
      </w:r>
    </w:p>
    <w:p w14:paraId="0224D940" w14:textId="77777777" w:rsidR="008E4742" w:rsidRDefault="008E4742">
      <w:pPr>
        <w:pStyle w:val="CommentText"/>
      </w:pPr>
    </w:p>
    <w:p w14:paraId="5AAF18D5" w14:textId="77777777" w:rsidR="008E4742" w:rsidRPr="00A02FB8" w:rsidRDefault="008E4742" w:rsidP="008E4742">
      <w:pPr>
        <w:spacing w:line="480" w:lineRule="auto"/>
        <w:jc w:val="center"/>
        <w:outlineLvl w:val="0"/>
        <w:rPr>
          <w:b/>
        </w:rPr>
      </w:pPr>
      <w:r w:rsidRPr="00A02FB8">
        <w:rPr>
          <w:b/>
        </w:rPr>
        <w:t>Conclusions</w:t>
      </w:r>
    </w:p>
    <w:p w14:paraId="0A588025" w14:textId="77777777" w:rsidR="008E4742" w:rsidRPr="00A02FB8" w:rsidRDefault="008E4742" w:rsidP="008E4742">
      <w:pPr>
        <w:spacing w:line="480" w:lineRule="auto"/>
      </w:pPr>
      <w:r w:rsidRPr="00A02FB8">
        <w:tab/>
        <w:t xml:space="preserve">Three main conclusions can be drawn from these data. First, an optimized training design does, in fact, promote a high level of performance across training trails. This may be important if the amount of improvement demonstrated during training is related to the amount of improvement on other untrained tasks (i.e., the WM data presented here). Second, adaptive </w:t>
      </w:r>
      <w:r w:rsidRPr="00A02FB8">
        <w:rPr>
          <w:i/>
        </w:rPr>
        <w:t>n</w:t>
      </w:r>
      <w:r w:rsidRPr="00A02FB8">
        <w:t xml:space="preserve">-back training can be effective in improving performance on related, but separate tasks; however, transfer is not global and only occurs when the processes that improved during training are also required in the transfer tasks </w:t>
      </w:r>
      <w:r w:rsidRPr="00A02FB8">
        <w:fldChar w:fldCharType="begin"/>
      </w:r>
      <w:r w:rsidRPr="00A02FB8">
        <w:instrText xml:space="preserve"> ADDIN EN.CITE &lt;EndNote&gt;&lt;Cite&gt;&lt;Author&gt;Dahlin&lt;/Author&gt;&lt;Year&gt;2008&lt;/Year&gt;&lt;RecNum&gt;305&lt;/RecNum&gt;&lt;Prefix&gt;e.g.`, &lt;/Prefix&gt;&lt;DisplayText&gt;(e.g., Dahlin, Neely, et al., 2008; Dahlin, Nyberg, et al., 2008)&lt;/DisplayText&gt;&lt;record&gt;&lt;rec-number&gt;305&lt;/rec-number&gt;&lt;foreign-keys&gt;&lt;key app="EN" db-id="ed0rwddav0x92ledvf1ve0x0v5dpp2d95szs"&gt;305&lt;/key&gt;&lt;/foreign-keys&gt;&lt;ref-type name="Journal Article"&gt;17&lt;/ref-type&gt;&lt;contributors&gt;&lt;authors&gt;&lt;author&gt;Dahlin, E.&lt;/author&gt;&lt;author&gt;Neely, A. S.&lt;/author&gt;&lt;author&gt;Larsson, A.&lt;/author&gt;&lt;author&gt;Backman, L.&lt;/author&gt;&lt;author&gt;Nyberg, L.&lt;/author&gt;&lt;/authors&gt;&lt;/contributors&gt;&lt;titles&gt;&lt;title&gt;Transfer of learning after updating training mediated by the striatum&lt;/title&gt;&lt;secondary-title&gt;Science&lt;/secondary-title&gt;&lt;/titles&gt;&lt;periodical&gt;&lt;full-title&gt;Science&lt;/full-title&gt;&lt;/periodical&gt;&lt;pages&gt;1510-1512&lt;/pages&gt;&lt;volume&gt;320&lt;/volume&gt;&lt;dates&gt;&lt;year&gt;2008&lt;/year&gt;&lt;/dates&gt;&lt;urls&gt;&lt;/urls&gt;&lt;electronic-resource-num&gt;10.1126/science.1155466&lt;/electronic-resource-num&gt;&lt;/record&gt;&lt;/Cite&gt;&lt;Cite&gt;&lt;Author&gt;Dahlin&lt;/Author&gt;&lt;Year&gt;2008&lt;/Year&gt;&lt;RecNum&gt;332&lt;/RecNum&gt;&lt;record&gt;&lt;rec-number&gt;332&lt;/rec-number&gt;&lt;foreign-keys&gt;&lt;key app="EN" db-id="ed0rwddav0x92ledvf1ve0x0v5dpp2d95szs"&gt;332&lt;/key&gt;&lt;/foreign-keys&gt;&lt;ref-type name="Journal Article"&gt;17&lt;/ref-type&gt;&lt;contributors&gt;&lt;authors&gt;&lt;author&gt;Dahlin, E.&lt;/author&gt;&lt;author&gt;Nyberg, L.&lt;/author&gt;&lt;author&gt;Backman, L.&lt;/author&gt;&lt;author&gt;Neely, A. S.&lt;/author&gt;&lt;/authors&gt;&lt;/contributors&gt;&lt;titles&gt;&lt;title&gt;Plasticity of executive functioning in young and older adults: Immediate training gains, transfer, and long-term maintenance&lt;/title&gt;&lt;secondary-title&gt;Psychology and Aging&lt;/secondary-title&gt;&lt;/titles&gt;&lt;periodical&gt;&lt;full-title&gt;Psychology and Aging&lt;/full-title&gt;&lt;/periodical&gt;&lt;pages&gt;720-730&lt;/pages&gt;&lt;volume&gt;23&lt;/volume&gt;&lt;number&gt;4&lt;/number&gt;&lt;dates&gt;&lt;year&gt;2008&lt;/year&gt;&lt;/dates&gt;&lt;urls&gt;&lt;/urls&gt;&lt;electronic-resource-num&gt;10.1037/a0014296&lt;/electronic-resource-num&gt;&lt;/record&gt;&lt;/Cite&gt;&lt;/EndNote&gt;</w:instrText>
      </w:r>
      <w:r w:rsidRPr="00A02FB8">
        <w:fldChar w:fldCharType="separate"/>
      </w:r>
      <w:r w:rsidRPr="00A02FB8">
        <w:rPr>
          <w:noProof/>
        </w:rPr>
        <w:t xml:space="preserve">(e.g., </w:t>
      </w:r>
      <w:hyperlink w:anchor="_ENREF_20" w:tooltip="Dahlin, 2008 #305" w:history="1">
        <w:r w:rsidRPr="00A02FB8">
          <w:rPr>
            <w:noProof/>
          </w:rPr>
          <w:t>Dahlin, Neely, et al., 2008</w:t>
        </w:r>
      </w:hyperlink>
      <w:r w:rsidRPr="00A02FB8">
        <w:rPr>
          <w:noProof/>
        </w:rPr>
        <w:t xml:space="preserve">; </w:t>
      </w:r>
      <w:hyperlink w:anchor="_ENREF_21" w:tooltip="Dahlin, 2008 #319" w:history="1">
        <w:r w:rsidRPr="00A02FB8">
          <w:rPr>
            <w:noProof/>
          </w:rPr>
          <w:t>Dahlin, Nyberg, et al., 2008</w:t>
        </w:r>
      </w:hyperlink>
      <w:r w:rsidRPr="00A02FB8">
        <w:rPr>
          <w:noProof/>
        </w:rPr>
        <w:t>)</w:t>
      </w:r>
      <w:r w:rsidRPr="00A02FB8">
        <w:fldChar w:fldCharType="end"/>
      </w:r>
      <w:r w:rsidRPr="00A02FB8">
        <w:t xml:space="preserve">. Finally, WM training is an effective means of improving performance on the change detection task and training influences both number and resolution processes. To the best of my knowledge, this is the first study demonstrating significant improvement on a measure of VSTM number and resolution following WM training. Recently inconsistencies in the literature and flaws in experimental design have lead researchers to question the importance or viability of brain training to enhance performance on untrained tasks </w:t>
      </w:r>
      <w:r w:rsidRPr="00A02FB8">
        <w:fldChar w:fldCharType="begin"/>
      </w:r>
      <w:r w:rsidRPr="00A02FB8">
        <w:instrText xml:space="preserve"> ADDIN EN.CITE &lt;EndNote&gt;&lt;Cite&gt;&lt;Author&gt;Owen&lt;/Author&gt;&lt;Year&gt;2010&lt;/Year&gt;&lt;RecNum&gt;318&lt;/RecNum&gt;&lt;DisplayText&gt;(Owen, et al., 2010; Shipstead, et al., 2010)&lt;/DisplayText&gt;&lt;record&gt;&lt;rec-number&gt;318&lt;/rec-number&gt;&lt;foreign-keys&gt;&lt;key app="EN" db-id="ed0rwddav0x92ledvf1ve0x0v5dpp2d95szs"&gt;318&lt;/key&gt;&lt;/foreign-keys&gt;&lt;ref-type name="Journal Article"&gt;17&lt;/ref-type&gt;&lt;contributors&gt;&lt;authors&gt;&lt;author&gt;Owen, A. M.&lt;/author&gt;&lt;author&gt;Hampshire, A.&lt;/author&gt;&lt;author&gt;Grahn, J. A.&lt;/author&gt;&lt;author&gt;Stenton, R.&lt;/author&gt;&lt;author&gt;Dajani, S.&lt;/author&gt;&lt;author&gt;Burns, A. S.&lt;/author&gt;&lt;author&gt;Howard, R. J.&lt;/author&gt;&lt;author&gt;Ballard, C. G.&lt;/author&gt;&lt;/authors&gt;&lt;/contributors&gt;&lt;titles&gt;&lt;title&gt;Putting brain training to the test&lt;/title&gt;&lt;secondary-title&gt;Nature&lt;/secondary-title&gt;&lt;/titles&gt;&lt;periodical&gt;&lt;full-title&gt;Nature&lt;/full-title&gt;&lt;abbr-1&gt;Nature&lt;/abbr-1&gt;&lt;/periodical&gt;&lt;pages&gt;775-779&lt;/pages&gt;&lt;volume&gt;465&lt;/volume&gt;&lt;number&gt;7299&lt;/number&gt;&lt;dates&gt;&lt;year&gt;2010&lt;/year&gt;&lt;/dates&gt;&lt;urls&gt;&lt;/urls&gt;&lt;electronic-resource-num&gt;10.1038/nature09042 &lt;/electronic-resource-num&gt;&lt;/record&gt;&lt;/Cite&gt;&lt;Cite&gt;&lt;Author&gt;Shipstead&lt;/Author&gt;&lt;Year&gt;2010&lt;/Year&gt;&lt;RecNum&gt;275&lt;/RecNum&gt;&lt;record&gt;&lt;rec-number&gt;275&lt;/rec-number&gt;&lt;foreign-keys&gt;&lt;key app="EN" db-id="ed0rwddav0x92ledvf1ve0x0v5dpp2d95szs"&gt;275&lt;/key&gt;&lt;/foreign-keys&gt;&lt;ref-type name="Journal Article"&gt;17&lt;/ref-type&gt;&lt;contributors&gt;&lt;authors&gt;&lt;author&gt;Shipstead, Z.&lt;/author&gt;&lt;author&gt;Redick, T. A.&lt;/author&gt;&lt;author&gt;Engle, R. W.&lt;/author&gt;&lt;/authors&gt;&lt;/contributors&gt;&lt;titles&gt;&lt;title&gt;Does working memory training generalize?&lt;/title&gt;&lt;secondary-title&gt;Psychologica Belgica&lt;/secondary-title&gt;&lt;/titles&gt;&lt;periodical&gt;&lt;full-title&gt;Psychologica Belgica&lt;/full-title&gt;&lt;/periodical&gt;&lt;pages&gt;245-276&lt;/pages&gt;&lt;volume&gt;50&lt;/volume&gt;&lt;dates&gt;&lt;year&gt;2010&lt;/year&gt;&lt;/dates&gt;&lt;urls&gt;&lt;/urls&gt;&lt;/record&gt;&lt;/Cite&gt;&lt;/EndNote&gt;</w:instrText>
      </w:r>
      <w:r w:rsidRPr="00A02FB8">
        <w:fldChar w:fldCharType="separate"/>
      </w:r>
      <w:r w:rsidRPr="00A02FB8">
        <w:rPr>
          <w:noProof/>
        </w:rPr>
        <w:t>(</w:t>
      </w:r>
      <w:hyperlink w:anchor="_ENREF_67" w:tooltip="Owen, 2010 #318" w:history="1">
        <w:r w:rsidRPr="00A02FB8">
          <w:rPr>
            <w:noProof/>
          </w:rPr>
          <w:t>Owen, et al., 2010</w:t>
        </w:r>
      </w:hyperlink>
      <w:r w:rsidRPr="00A02FB8">
        <w:rPr>
          <w:noProof/>
        </w:rPr>
        <w:t xml:space="preserve">; </w:t>
      </w:r>
      <w:hyperlink w:anchor="_ENREF_85" w:tooltip="Shipstead, 2010 #275" w:history="1">
        <w:r w:rsidRPr="00A02FB8">
          <w:rPr>
            <w:noProof/>
          </w:rPr>
          <w:t>Shipstead, et al., 2010</w:t>
        </w:r>
      </w:hyperlink>
      <w:r w:rsidRPr="00A02FB8">
        <w:rPr>
          <w:noProof/>
        </w:rPr>
        <w:t>)</w:t>
      </w:r>
      <w:r w:rsidRPr="00A02FB8">
        <w:fldChar w:fldCharType="end"/>
      </w:r>
      <w:r w:rsidRPr="00A02FB8">
        <w:t xml:space="preserve">. The current study suggests that perhaps this situation might not be so dire and that with thoughtful experimental design and reasonable expectations about the breadth of transfer, perhaps a coherent and informative literature can develop providing a comprehensive and comprehensible foundation for cognitive improvement. </w:t>
      </w:r>
    </w:p>
    <w:p w14:paraId="0038D0FB" w14:textId="77777777" w:rsidR="008E4742" w:rsidRPr="00A02FB8" w:rsidRDefault="008E4742" w:rsidP="008E4742">
      <w:pPr>
        <w:spacing w:line="480" w:lineRule="auto"/>
      </w:pPr>
    </w:p>
    <w:p w14:paraId="1EB5CFE1" w14:textId="77777777" w:rsidR="008E4742" w:rsidRPr="00A02FB8" w:rsidRDefault="008E4742" w:rsidP="008E4742">
      <w:pPr>
        <w:spacing w:line="480" w:lineRule="auto"/>
      </w:pPr>
    </w:p>
    <w:p w14:paraId="3FF4A20A" w14:textId="77777777" w:rsidR="008E4742" w:rsidRDefault="008E4742">
      <w:pPr>
        <w:pStyle w:val="CommentText"/>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3AAA189" w14:textId="77777777" w:rsidR="00CD5B06" w:rsidRDefault="00CD5B06" w:rsidP="004E0AC8">
      <w:pPr>
        <w:spacing w:after="0" w:line="240" w:lineRule="auto"/>
      </w:pPr>
      <w:r>
        <w:separator/>
      </w:r>
    </w:p>
  </w:endnote>
  <w:endnote w:type="continuationSeparator" w:id="0">
    <w:p w14:paraId="5CC325F0" w14:textId="77777777" w:rsidR="00CD5B06" w:rsidRDefault="00CD5B06" w:rsidP="004E0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Segoe UI">
    <w:altName w:val="Menlo Bold"/>
    <w:charset w:val="00"/>
    <w:family w:val="swiss"/>
    <w:pitch w:val="variable"/>
    <w:sig w:usb0="E10022FF" w:usb1="C000E47F" w:usb2="00000029" w:usb3="00000000" w:csb0="000001D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090924"/>
      <w:docPartObj>
        <w:docPartGallery w:val="Page Numbers (Bottom of Page)"/>
        <w:docPartUnique/>
      </w:docPartObj>
    </w:sdtPr>
    <w:sdtEndPr>
      <w:rPr>
        <w:noProof/>
      </w:rPr>
    </w:sdtEndPr>
    <w:sdtContent>
      <w:p w14:paraId="3FE27AFD" w14:textId="77777777" w:rsidR="00CD5B06" w:rsidRDefault="00CD5B06">
        <w:pPr>
          <w:pStyle w:val="Footer"/>
          <w:jc w:val="center"/>
        </w:pPr>
        <w:r>
          <w:fldChar w:fldCharType="begin"/>
        </w:r>
        <w:r>
          <w:instrText xml:space="preserve"> PAGE   \* MERGEFORMAT </w:instrText>
        </w:r>
        <w:r>
          <w:fldChar w:fldCharType="separate"/>
        </w:r>
        <w:r w:rsidR="008E4742">
          <w:rPr>
            <w:noProof/>
          </w:rPr>
          <w:t>91</w:t>
        </w:r>
        <w:r>
          <w:rPr>
            <w:noProof/>
          </w:rPr>
          <w:fldChar w:fldCharType="end"/>
        </w:r>
      </w:p>
    </w:sdtContent>
  </w:sdt>
  <w:p w14:paraId="6E950AA8" w14:textId="77777777" w:rsidR="00CD5B06" w:rsidRDefault="00CD5B0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9785778"/>
      <w:docPartObj>
        <w:docPartGallery w:val="Page Numbers (Bottom of Page)"/>
        <w:docPartUnique/>
      </w:docPartObj>
    </w:sdtPr>
    <w:sdtEndPr>
      <w:rPr>
        <w:noProof/>
      </w:rPr>
    </w:sdtEndPr>
    <w:sdtContent>
      <w:p w14:paraId="737C28F4" w14:textId="77777777" w:rsidR="00CD5B06" w:rsidRDefault="00CD5B06" w:rsidP="0033055E">
        <w:pPr>
          <w:pStyle w:val="Footer"/>
          <w:jc w:val="center"/>
        </w:pPr>
        <w:r>
          <w:fldChar w:fldCharType="begin"/>
        </w:r>
        <w:r>
          <w:instrText xml:space="preserve"> PAGE   \* MERGEFORMAT </w:instrText>
        </w:r>
        <w:r>
          <w:fldChar w:fldCharType="separate"/>
        </w:r>
        <w:r w:rsidR="008E4742">
          <w:rPr>
            <w:noProof/>
          </w:rPr>
          <w:t>i</w:t>
        </w:r>
        <w:r>
          <w:rPr>
            <w:noProof/>
          </w:rPr>
          <w:fldChar w:fldCharType="end"/>
        </w:r>
      </w:p>
    </w:sdtContent>
  </w:sdt>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9816207"/>
      <w:docPartObj>
        <w:docPartGallery w:val="Page Numbers (Bottom of Page)"/>
        <w:docPartUnique/>
      </w:docPartObj>
    </w:sdtPr>
    <w:sdtEndPr>
      <w:rPr>
        <w:noProof/>
      </w:rPr>
    </w:sdtEndPr>
    <w:sdtContent>
      <w:p w14:paraId="035BA1C6" w14:textId="77777777" w:rsidR="00CD5B06" w:rsidRDefault="00CD5B06" w:rsidP="0033055E">
        <w:pPr>
          <w:pStyle w:val="Footer"/>
          <w:jc w:val="center"/>
          <w:rPr>
            <w:noProof/>
          </w:rPr>
        </w:pPr>
        <w:r>
          <w:fldChar w:fldCharType="begin"/>
        </w:r>
        <w:r>
          <w:instrText xml:space="preserve"> PAGE   \* MERGEFORMAT </w:instrText>
        </w:r>
        <w:r>
          <w:fldChar w:fldCharType="separate"/>
        </w:r>
        <w:r w:rsidR="008E4742">
          <w:rPr>
            <w:noProof/>
          </w:rPr>
          <w:t>1</w:t>
        </w:r>
        <w:r>
          <w:rPr>
            <w:noProof/>
          </w:rPr>
          <w:fldChar w:fldCharType="end"/>
        </w:r>
        <w:r>
          <w:rPr>
            <w:noProof/>
          </w:rPr>
          <w:br/>
        </w:r>
      </w:p>
      <w:p w14:paraId="6D59C9D2" w14:textId="77777777" w:rsidR="00CD5B06" w:rsidRDefault="00CD5B06" w:rsidP="0033055E">
        <w:pPr>
          <w:pStyle w:val="Footer"/>
        </w:pPr>
        <w:r>
          <w:t>This chapter is previous published work, included with permission of the copyright owner:</w:t>
        </w:r>
        <w:r>
          <w:br/>
        </w:r>
        <w:r>
          <w:rPr>
            <w:rFonts w:ascii="Arial" w:hAnsi="Arial" w:cs="Arial"/>
            <w:color w:val="222222"/>
            <w:sz w:val="20"/>
            <w:szCs w:val="20"/>
            <w:shd w:val="clear" w:color="auto" w:fill="FFFFFF"/>
          </w:rPr>
          <w:br/>
        </w:r>
        <w:proofErr w:type="spellStart"/>
        <w:r>
          <w:rPr>
            <w:rFonts w:ascii="Arial" w:hAnsi="Arial" w:cs="Arial"/>
            <w:color w:val="222222"/>
            <w:sz w:val="20"/>
            <w:szCs w:val="20"/>
            <w:shd w:val="clear" w:color="auto" w:fill="FFFFFF"/>
          </w:rPr>
          <w:t>Horecka</w:t>
        </w:r>
        <w:proofErr w:type="spellEnd"/>
        <w:r>
          <w:rPr>
            <w:rFonts w:ascii="Arial" w:hAnsi="Arial" w:cs="Arial"/>
            <w:color w:val="222222"/>
            <w:sz w:val="20"/>
            <w:szCs w:val="20"/>
            <w:shd w:val="clear" w:color="auto" w:fill="FFFFFF"/>
          </w:rPr>
          <w:t xml:space="preserve">, K. M., </w:t>
        </w:r>
        <w:proofErr w:type="spellStart"/>
        <w:r>
          <w:rPr>
            <w:rFonts w:ascii="Arial" w:hAnsi="Arial" w:cs="Arial"/>
            <w:color w:val="222222"/>
            <w:sz w:val="20"/>
            <w:szCs w:val="20"/>
            <w:shd w:val="clear" w:color="auto" w:fill="FFFFFF"/>
          </w:rPr>
          <w:t>Dulas</w:t>
        </w:r>
        <w:proofErr w:type="spellEnd"/>
        <w:r>
          <w:rPr>
            <w:rFonts w:ascii="Arial" w:hAnsi="Arial" w:cs="Arial"/>
            <w:color w:val="222222"/>
            <w:sz w:val="20"/>
            <w:szCs w:val="20"/>
            <w:shd w:val="clear" w:color="auto" w:fill="FFFFFF"/>
          </w:rPr>
          <w:t>, M. R., Schwarb, H., Lucas, H. D., Duff, M., &amp; Cohen, N. J. (2017). Reconstructing relational information. </w:t>
        </w:r>
        <w:r>
          <w:rPr>
            <w:rFonts w:ascii="Arial" w:hAnsi="Arial" w:cs="Arial"/>
            <w:i/>
            <w:iCs/>
            <w:color w:val="222222"/>
            <w:sz w:val="20"/>
            <w:szCs w:val="20"/>
            <w:shd w:val="clear" w:color="auto" w:fill="FFFFFF"/>
          </w:rPr>
          <w:t>Hippocampus</w:t>
        </w:r>
        <w:r>
          <w:rPr>
            <w:rFonts w:ascii="Arial" w:hAnsi="Arial" w:cs="Arial"/>
            <w:color w:val="222222"/>
            <w:sz w:val="20"/>
            <w:szCs w:val="20"/>
            <w:shd w:val="clear" w:color="auto" w:fill="FFFFFF"/>
          </w:rPr>
          <w:t>.</w:t>
        </w:r>
      </w:p>
      <w:p w14:paraId="28A07387" w14:textId="77777777" w:rsidR="00CD5B06" w:rsidRDefault="00CD5B06" w:rsidP="0033055E">
        <w:pPr>
          <w:pStyle w:val="Footer"/>
          <w:jc w:val="center"/>
        </w:pP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B60A7" w14:textId="77777777" w:rsidR="00CD5B06" w:rsidRDefault="00CD5B06" w:rsidP="004E0AC8">
      <w:pPr>
        <w:spacing w:after="0" w:line="240" w:lineRule="auto"/>
      </w:pPr>
      <w:r>
        <w:separator/>
      </w:r>
    </w:p>
  </w:footnote>
  <w:footnote w:type="continuationSeparator" w:id="0">
    <w:p w14:paraId="1858A95A" w14:textId="77777777" w:rsidR="00CD5B06" w:rsidRDefault="00CD5B06" w:rsidP="004E0AC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5.5pt;height:15.5pt;visibility:visible;mso-wrap-style:square" o:bullet="t">
        <v:imagedata r:id="rId1" o:title=""/>
      </v:shape>
    </w:pict>
  </w:numPicBullet>
  <w:abstractNum w:abstractNumId="0">
    <w:nsid w:val="0D7E3F8E"/>
    <w:multiLevelType w:val="hybridMultilevel"/>
    <w:tmpl w:val="CA1A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416F04"/>
    <w:multiLevelType w:val="hybridMultilevel"/>
    <w:tmpl w:val="9E2C7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9733BE"/>
    <w:multiLevelType w:val="hybridMultilevel"/>
    <w:tmpl w:val="9D44D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14D83"/>
    <w:multiLevelType w:val="hybridMultilevel"/>
    <w:tmpl w:val="0C5EDC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BBE2CE7"/>
    <w:multiLevelType w:val="hybridMultilevel"/>
    <w:tmpl w:val="A94EA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FFA2990"/>
    <w:multiLevelType w:val="hybridMultilevel"/>
    <w:tmpl w:val="66228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985378"/>
    <w:multiLevelType w:val="hybridMultilevel"/>
    <w:tmpl w:val="026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AA0485"/>
    <w:multiLevelType w:val="hybridMultilevel"/>
    <w:tmpl w:val="F29A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3B13811"/>
    <w:multiLevelType w:val="hybridMultilevel"/>
    <w:tmpl w:val="5C9E9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065A13"/>
    <w:multiLevelType w:val="hybridMultilevel"/>
    <w:tmpl w:val="A574E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4"/>
  </w:num>
  <w:num w:numId="4">
    <w:abstractNumId w:val="6"/>
  </w:num>
  <w:num w:numId="5">
    <w:abstractNumId w:val="7"/>
  </w:num>
  <w:num w:numId="6">
    <w:abstractNumId w:val="0"/>
  </w:num>
  <w:num w:numId="7">
    <w:abstractNumId w:val="2"/>
  </w:num>
  <w:num w:numId="8">
    <w:abstractNumId w:val="8"/>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activeWritingStyle w:appName="MSWord" w:lang="en-US" w:vendorID="64" w:dllVersion="0"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6D2"/>
    <w:rsid w:val="00000E37"/>
    <w:rsid w:val="00015541"/>
    <w:rsid w:val="0002455A"/>
    <w:rsid w:val="00027EB2"/>
    <w:rsid w:val="00031BF8"/>
    <w:rsid w:val="00074733"/>
    <w:rsid w:val="00074F01"/>
    <w:rsid w:val="00075F11"/>
    <w:rsid w:val="00077DB8"/>
    <w:rsid w:val="0008499A"/>
    <w:rsid w:val="00090BDE"/>
    <w:rsid w:val="00095564"/>
    <w:rsid w:val="00096E75"/>
    <w:rsid w:val="0009720B"/>
    <w:rsid w:val="000973B7"/>
    <w:rsid w:val="000A129F"/>
    <w:rsid w:val="000B1F2C"/>
    <w:rsid w:val="000C351A"/>
    <w:rsid w:val="000C431F"/>
    <w:rsid w:val="000E5CE7"/>
    <w:rsid w:val="00101B0D"/>
    <w:rsid w:val="0011095C"/>
    <w:rsid w:val="00114801"/>
    <w:rsid w:val="001278F0"/>
    <w:rsid w:val="00134286"/>
    <w:rsid w:val="0014116B"/>
    <w:rsid w:val="00141F9B"/>
    <w:rsid w:val="001545AB"/>
    <w:rsid w:val="0016123B"/>
    <w:rsid w:val="00163223"/>
    <w:rsid w:val="001717DD"/>
    <w:rsid w:val="00173DD7"/>
    <w:rsid w:val="0017410B"/>
    <w:rsid w:val="00180A7E"/>
    <w:rsid w:val="00183A3E"/>
    <w:rsid w:val="00184327"/>
    <w:rsid w:val="00187093"/>
    <w:rsid w:val="00193486"/>
    <w:rsid w:val="001958F9"/>
    <w:rsid w:val="001A6F4D"/>
    <w:rsid w:val="001A7B23"/>
    <w:rsid w:val="001B44E3"/>
    <w:rsid w:val="001B755B"/>
    <w:rsid w:val="001D67C1"/>
    <w:rsid w:val="001E19AD"/>
    <w:rsid w:val="001E276F"/>
    <w:rsid w:val="001E2D82"/>
    <w:rsid w:val="001F0FE1"/>
    <w:rsid w:val="001F171B"/>
    <w:rsid w:val="00201C1E"/>
    <w:rsid w:val="002054AC"/>
    <w:rsid w:val="00206467"/>
    <w:rsid w:val="00212961"/>
    <w:rsid w:val="002217EF"/>
    <w:rsid w:val="00223886"/>
    <w:rsid w:val="0022708C"/>
    <w:rsid w:val="002317D7"/>
    <w:rsid w:val="00234244"/>
    <w:rsid w:val="00234F67"/>
    <w:rsid w:val="0024378C"/>
    <w:rsid w:val="00246FD8"/>
    <w:rsid w:val="00247215"/>
    <w:rsid w:val="00251125"/>
    <w:rsid w:val="00257F9B"/>
    <w:rsid w:val="002605A8"/>
    <w:rsid w:val="0026239C"/>
    <w:rsid w:val="002632A2"/>
    <w:rsid w:val="0026796A"/>
    <w:rsid w:val="0027211D"/>
    <w:rsid w:val="00286C57"/>
    <w:rsid w:val="00295374"/>
    <w:rsid w:val="002969D8"/>
    <w:rsid w:val="002A2DD4"/>
    <w:rsid w:val="002A3BBD"/>
    <w:rsid w:val="002B328B"/>
    <w:rsid w:val="002B4E05"/>
    <w:rsid w:val="002B7776"/>
    <w:rsid w:val="002C7262"/>
    <w:rsid w:val="002D5C66"/>
    <w:rsid w:val="002E3904"/>
    <w:rsid w:val="002E59E4"/>
    <w:rsid w:val="002E6DE6"/>
    <w:rsid w:val="002F6642"/>
    <w:rsid w:val="0032077D"/>
    <w:rsid w:val="00327E3C"/>
    <w:rsid w:val="0033055E"/>
    <w:rsid w:val="00337079"/>
    <w:rsid w:val="00337765"/>
    <w:rsid w:val="00341020"/>
    <w:rsid w:val="00346172"/>
    <w:rsid w:val="003547EF"/>
    <w:rsid w:val="00356DD5"/>
    <w:rsid w:val="00364158"/>
    <w:rsid w:val="003732FA"/>
    <w:rsid w:val="00375495"/>
    <w:rsid w:val="00376B51"/>
    <w:rsid w:val="00387152"/>
    <w:rsid w:val="00392ED0"/>
    <w:rsid w:val="00392F24"/>
    <w:rsid w:val="003947B1"/>
    <w:rsid w:val="0039551B"/>
    <w:rsid w:val="003A2EE0"/>
    <w:rsid w:val="003A7F85"/>
    <w:rsid w:val="003B760E"/>
    <w:rsid w:val="003C14A3"/>
    <w:rsid w:val="003E12E6"/>
    <w:rsid w:val="003E19B9"/>
    <w:rsid w:val="003E29F6"/>
    <w:rsid w:val="003F6014"/>
    <w:rsid w:val="004003CD"/>
    <w:rsid w:val="00404A47"/>
    <w:rsid w:val="00422C7B"/>
    <w:rsid w:val="00426D63"/>
    <w:rsid w:val="00453818"/>
    <w:rsid w:val="00462E89"/>
    <w:rsid w:val="00465C4C"/>
    <w:rsid w:val="004701AC"/>
    <w:rsid w:val="00475A78"/>
    <w:rsid w:val="004952D6"/>
    <w:rsid w:val="00497A6B"/>
    <w:rsid w:val="004A312C"/>
    <w:rsid w:val="004B52DB"/>
    <w:rsid w:val="004B72B9"/>
    <w:rsid w:val="004C2159"/>
    <w:rsid w:val="004C38FD"/>
    <w:rsid w:val="004C57EE"/>
    <w:rsid w:val="004C7410"/>
    <w:rsid w:val="004D01C9"/>
    <w:rsid w:val="004E0AC8"/>
    <w:rsid w:val="004E3C0F"/>
    <w:rsid w:val="004E51A9"/>
    <w:rsid w:val="004F1A08"/>
    <w:rsid w:val="00501467"/>
    <w:rsid w:val="005035E2"/>
    <w:rsid w:val="005039DB"/>
    <w:rsid w:val="005041D4"/>
    <w:rsid w:val="005136F5"/>
    <w:rsid w:val="00515104"/>
    <w:rsid w:val="00522435"/>
    <w:rsid w:val="0053275B"/>
    <w:rsid w:val="00543341"/>
    <w:rsid w:val="00552250"/>
    <w:rsid w:val="00552E6E"/>
    <w:rsid w:val="0055519E"/>
    <w:rsid w:val="00560F80"/>
    <w:rsid w:val="00562919"/>
    <w:rsid w:val="00563ABB"/>
    <w:rsid w:val="00565F0B"/>
    <w:rsid w:val="00566C24"/>
    <w:rsid w:val="005672AE"/>
    <w:rsid w:val="00570545"/>
    <w:rsid w:val="00574178"/>
    <w:rsid w:val="0057770E"/>
    <w:rsid w:val="005933DE"/>
    <w:rsid w:val="00595E76"/>
    <w:rsid w:val="005A200D"/>
    <w:rsid w:val="005A68E1"/>
    <w:rsid w:val="005B35B1"/>
    <w:rsid w:val="005B43EC"/>
    <w:rsid w:val="005B60BA"/>
    <w:rsid w:val="005B7651"/>
    <w:rsid w:val="005C3793"/>
    <w:rsid w:val="005C3B70"/>
    <w:rsid w:val="005C6CEB"/>
    <w:rsid w:val="005F0DD8"/>
    <w:rsid w:val="005F3E32"/>
    <w:rsid w:val="005F622C"/>
    <w:rsid w:val="006020C4"/>
    <w:rsid w:val="006162C9"/>
    <w:rsid w:val="00617970"/>
    <w:rsid w:val="00617D09"/>
    <w:rsid w:val="00625AB3"/>
    <w:rsid w:val="0062754F"/>
    <w:rsid w:val="006300F0"/>
    <w:rsid w:val="00636D16"/>
    <w:rsid w:val="00651A85"/>
    <w:rsid w:val="00660505"/>
    <w:rsid w:val="00674801"/>
    <w:rsid w:val="00687FE2"/>
    <w:rsid w:val="006936F0"/>
    <w:rsid w:val="00693F41"/>
    <w:rsid w:val="006A06E4"/>
    <w:rsid w:val="006A51C9"/>
    <w:rsid w:val="006A5D4C"/>
    <w:rsid w:val="006A6F11"/>
    <w:rsid w:val="006C4E32"/>
    <w:rsid w:val="006C64E8"/>
    <w:rsid w:val="006C6BFE"/>
    <w:rsid w:val="006E5646"/>
    <w:rsid w:val="006E61A3"/>
    <w:rsid w:val="006F1B78"/>
    <w:rsid w:val="00700F34"/>
    <w:rsid w:val="00704BC8"/>
    <w:rsid w:val="00705D23"/>
    <w:rsid w:val="00706068"/>
    <w:rsid w:val="007101D6"/>
    <w:rsid w:val="007137FC"/>
    <w:rsid w:val="00721779"/>
    <w:rsid w:val="0072413B"/>
    <w:rsid w:val="007246BD"/>
    <w:rsid w:val="007353F3"/>
    <w:rsid w:val="00740F1B"/>
    <w:rsid w:val="007473E5"/>
    <w:rsid w:val="007530E0"/>
    <w:rsid w:val="007560CC"/>
    <w:rsid w:val="0075613E"/>
    <w:rsid w:val="00760BE5"/>
    <w:rsid w:val="00761DED"/>
    <w:rsid w:val="007666D2"/>
    <w:rsid w:val="0078095E"/>
    <w:rsid w:val="00780F30"/>
    <w:rsid w:val="00781588"/>
    <w:rsid w:val="00781D25"/>
    <w:rsid w:val="00783BAA"/>
    <w:rsid w:val="007B21AE"/>
    <w:rsid w:val="007B3341"/>
    <w:rsid w:val="007B35FD"/>
    <w:rsid w:val="007B454C"/>
    <w:rsid w:val="007B4B79"/>
    <w:rsid w:val="007C3648"/>
    <w:rsid w:val="00803C16"/>
    <w:rsid w:val="00807041"/>
    <w:rsid w:val="008170ED"/>
    <w:rsid w:val="0082313E"/>
    <w:rsid w:val="008378A8"/>
    <w:rsid w:val="00840BB5"/>
    <w:rsid w:val="0084248D"/>
    <w:rsid w:val="008443C1"/>
    <w:rsid w:val="00850ACE"/>
    <w:rsid w:val="00851C6A"/>
    <w:rsid w:val="00853DD0"/>
    <w:rsid w:val="008600D6"/>
    <w:rsid w:val="00863218"/>
    <w:rsid w:val="00871443"/>
    <w:rsid w:val="00875013"/>
    <w:rsid w:val="00876A03"/>
    <w:rsid w:val="008774A8"/>
    <w:rsid w:val="008777B4"/>
    <w:rsid w:val="00880BAB"/>
    <w:rsid w:val="008845CB"/>
    <w:rsid w:val="00885499"/>
    <w:rsid w:val="0089174C"/>
    <w:rsid w:val="008A336E"/>
    <w:rsid w:val="008A66B0"/>
    <w:rsid w:val="008B5A19"/>
    <w:rsid w:val="008B6BE1"/>
    <w:rsid w:val="008C3FB5"/>
    <w:rsid w:val="008C7857"/>
    <w:rsid w:val="008C7F66"/>
    <w:rsid w:val="008D62C3"/>
    <w:rsid w:val="008E0545"/>
    <w:rsid w:val="008E1645"/>
    <w:rsid w:val="008E4742"/>
    <w:rsid w:val="008E65F6"/>
    <w:rsid w:val="008F18CB"/>
    <w:rsid w:val="008F2984"/>
    <w:rsid w:val="00904AAD"/>
    <w:rsid w:val="00904BC9"/>
    <w:rsid w:val="00915776"/>
    <w:rsid w:val="0092349E"/>
    <w:rsid w:val="00927DDA"/>
    <w:rsid w:val="00932E52"/>
    <w:rsid w:val="009341C9"/>
    <w:rsid w:val="009361C2"/>
    <w:rsid w:val="009403BE"/>
    <w:rsid w:val="00940598"/>
    <w:rsid w:val="009413D6"/>
    <w:rsid w:val="00941DA3"/>
    <w:rsid w:val="00953D3B"/>
    <w:rsid w:val="00960029"/>
    <w:rsid w:val="00961B58"/>
    <w:rsid w:val="00966395"/>
    <w:rsid w:val="009773D7"/>
    <w:rsid w:val="009933FD"/>
    <w:rsid w:val="00997EAD"/>
    <w:rsid w:val="009A1544"/>
    <w:rsid w:val="009C43C4"/>
    <w:rsid w:val="009D2B88"/>
    <w:rsid w:val="009D558D"/>
    <w:rsid w:val="009D7CAE"/>
    <w:rsid w:val="009E0267"/>
    <w:rsid w:val="009E3B47"/>
    <w:rsid w:val="009E7E6A"/>
    <w:rsid w:val="009E7EC3"/>
    <w:rsid w:val="009E7F67"/>
    <w:rsid w:val="00A00367"/>
    <w:rsid w:val="00A17388"/>
    <w:rsid w:val="00A31B4A"/>
    <w:rsid w:val="00A32CBC"/>
    <w:rsid w:val="00A44984"/>
    <w:rsid w:val="00A4507A"/>
    <w:rsid w:val="00A50C4B"/>
    <w:rsid w:val="00A532A4"/>
    <w:rsid w:val="00A633D7"/>
    <w:rsid w:val="00A65013"/>
    <w:rsid w:val="00A80191"/>
    <w:rsid w:val="00A8096D"/>
    <w:rsid w:val="00A829D3"/>
    <w:rsid w:val="00A92435"/>
    <w:rsid w:val="00A94C8C"/>
    <w:rsid w:val="00AA15F8"/>
    <w:rsid w:val="00AA706F"/>
    <w:rsid w:val="00AB1EDE"/>
    <w:rsid w:val="00AC50F7"/>
    <w:rsid w:val="00AD1CF4"/>
    <w:rsid w:val="00AD2CA6"/>
    <w:rsid w:val="00AE05E5"/>
    <w:rsid w:val="00AE1D22"/>
    <w:rsid w:val="00AE22A6"/>
    <w:rsid w:val="00AE6BB0"/>
    <w:rsid w:val="00B014D4"/>
    <w:rsid w:val="00B05497"/>
    <w:rsid w:val="00B138EA"/>
    <w:rsid w:val="00B27FBD"/>
    <w:rsid w:val="00B3194F"/>
    <w:rsid w:val="00B31C3A"/>
    <w:rsid w:val="00B34899"/>
    <w:rsid w:val="00B366F3"/>
    <w:rsid w:val="00B44FCB"/>
    <w:rsid w:val="00B544E9"/>
    <w:rsid w:val="00B63870"/>
    <w:rsid w:val="00B84B98"/>
    <w:rsid w:val="00B857A0"/>
    <w:rsid w:val="00B9248E"/>
    <w:rsid w:val="00B968E7"/>
    <w:rsid w:val="00BA058B"/>
    <w:rsid w:val="00BB0174"/>
    <w:rsid w:val="00BB2FF0"/>
    <w:rsid w:val="00BB7D0D"/>
    <w:rsid w:val="00BC3311"/>
    <w:rsid w:val="00BD1F08"/>
    <w:rsid w:val="00BE1935"/>
    <w:rsid w:val="00BE53EE"/>
    <w:rsid w:val="00BE54BB"/>
    <w:rsid w:val="00BF561B"/>
    <w:rsid w:val="00C02775"/>
    <w:rsid w:val="00C34F0A"/>
    <w:rsid w:val="00C46962"/>
    <w:rsid w:val="00C6411C"/>
    <w:rsid w:val="00C71567"/>
    <w:rsid w:val="00C901B6"/>
    <w:rsid w:val="00C93D34"/>
    <w:rsid w:val="00C956EA"/>
    <w:rsid w:val="00C971D6"/>
    <w:rsid w:val="00CA6CA8"/>
    <w:rsid w:val="00CC0BD9"/>
    <w:rsid w:val="00CC5774"/>
    <w:rsid w:val="00CD5B06"/>
    <w:rsid w:val="00CD5D2F"/>
    <w:rsid w:val="00CD6720"/>
    <w:rsid w:val="00CE1FED"/>
    <w:rsid w:val="00CE287D"/>
    <w:rsid w:val="00CE5DED"/>
    <w:rsid w:val="00CF2907"/>
    <w:rsid w:val="00CF298B"/>
    <w:rsid w:val="00D01287"/>
    <w:rsid w:val="00D04F64"/>
    <w:rsid w:val="00D05F81"/>
    <w:rsid w:val="00D060F5"/>
    <w:rsid w:val="00D065EB"/>
    <w:rsid w:val="00D17836"/>
    <w:rsid w:val="00D240BA"/>
    <w:rsid w:val="00D341A2"/>
    <w:rsid w:val="00D44758"/>
    <w:rsid w:val="00D45284"/>
    <w:rsid w:val="00D46AB1"/>
    <w:rsid w:val="00D77A77"/>
    <w:rsid w:val="00D8051D"/>
    <w:rsid w:val="00D80EFA"/>
    <w:rsid w:val="00D832D9"/>
    <w:rsid w:val="00D91636"/>
    <w:rsid w:val="00D91A1A"/>
    <w:rsid w:val="00D97BE4"/>
    <w:rsid w:val="00DA3D09"/>
    <w:rsid w:val="00DA6AEA"/>
    <w:rsid w:val="00DB15EC"/>
    <w:rsid w:val="00DB4B3E"/>
    <w:rsid w:val="00DE15D8"/>
    <w:rsid w:val="00DE2DF3"/>
    <w:rsid w:val="00DF6251"/>
    <w:rsid w:val="00E01F04"/>
    <w:rsid w:val="00E056D2"/>
    <w:rsid w:val="00E12B24"/>
    <w:rsid w:val="00E16C1E"/>
    <w:rsid w:val="00E4653E"/>
    <w:rsid w:val="00E53EDE"/>
    <w:rsid w:val="00E54683"/>
    <w:rsid w:val="00E6156C"/>
    <w:rsid w:val="00E757CE"/>
    <w:rsid w:val="00E85A77"/>
    <w:rsid w:val="00E9136F"/>
    <w:rsid w:val="00EA13EC"/>
    <w:rsid w:val="00EB1068"/>
    <w:rsid w:val="00EB50C9"/>
    <w:rsid w:val="00EC723F"/>
    <w:rsid w:val="00EE30AA"/>
    <w:rsid w:val="00EE64EF"/>
    <w:rsid w:val="00EF438F"/>
    <w:rsid w:val="00EF4BE5"/>
    <w:rsid w:val="00EF7D5A"/>
    <w:rsid w:val="00F075F7"/>
    <w:rsid w:val="00F1408E"/>
    <w:rsid w:val="00F14402"/>
    <w:rsid w:val="00F24602"/>
    <w:rsid w:val="00F24F14"/>
    <w:rsid w:val="00F277DE"/>
    <w:rsid w:val="00F364A7"/>
    <w:rsid w:val="00F45F2D"/>
    <w:rsid w:val="00F53158"/>
    <w:rsid w:val="00F76AD2"/>
    <w:rsid w:val="00F779C4"/>
    <w:rsid w:val="00F810C1"/>
    <w:rsid w:val="00F81F31"/>
    <w:rsid w:val="00F858BD"/>
    <w:rsid w:val="00F861DD"/>
    <w:rsid w:val="00F91A61"/>
    <w:rsid w:val="00F92F7F"/>
    <w:rsid w:val="00F93664"/>
    <w:rsid w:val="00FA07EE"/>
    <w:rsid w:val="00FA5755"/>
    <w:rsid w:val="00FA74FB"/>
    <w:rsid w:val="00FB11E1"/>
    <w:rsid w:val="00FB30EF"/>
    <w:rsid w:val="00FB4AA8"/>
    <w:rsid w:val="00FB65CC"/>
    <w:rsid w:val="00FC566C"/>
    <w:rsid w:val="00FC5D71"/>
    <w:rsid w:val="00FC61D4"/>
    <w:rsid w:val="00FE19A1"/>
    <w:rsid w:val="00FE49F1"/>
    <w:rsid w:val="00FE64FA"/>
    <w:rsid w:val="00FE6C4F"/>
    <w:rsid w:val="00FF10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40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600D6"/>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9174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774A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774A8"/>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286C57"/>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0D6"/>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89174C"/>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774A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774A8"/>
    <w:rPr>
      <w:rFonts w:asciiTheme="majorHAnsi" w:eastAsiaTheme="majorEastAsia" w:hAnsiTheme="majorHAnsi" w:cstheme="majorBidi"/>
      <w:i/>
      <w:iCs/>
      <w:color w:val="A5A5A5" w:themeColor="accent1" w:themeShade="BF"/>
    </w:rPr>
  </w:style>
  <w:style w:type="paragraph" w:styleId="ListParagraph">
    <w:name w:val="List Paragraph"/>
    <w:basedOn w:val="Normal"/>
    <w:uiPriority w:val="34"/>
    <w:qFormat/>
    <w:rsid w:val="00E056D2"/>
    <w:pPr>
      <w:ind w:left="720"/>
      <w:contextualSpacing/>
    </w:pPr>
  </w:style>
  <w:style w:type="character" w:styleId="Hyperlink">
    <w:name w:val="Hyperlink"/>
    <w:basedOn w:val="DefaultParagraphFont"/>
    <w:uiPriority w:val="99"/>
    <w:unhideWhenUsed/>
    <w:rsid w:val="00141F9B"/>
    <w:rPr>
      <w:color w:val="5F5F5F" w:themeColor="hyperlink"/>
      <w:u w:val="single"/>
    </w:rPr>
  </w:style>
  <w:style w:type="character" w:customStyle="1" w:styleId="UnresolvedMention">
    <w:name w:val="Unresolved Mention"/>
    <w:basedOn w:val="DefaultParagraphFont"/>
    <w:uiPriority w:val="99"/>
    <w:semiHidden/>
    <w:unhideWhenUsed/>
    <w:rsid w:val="00141F9B"/>
    <w:rPr>
      <w:color w:val="808080"/>
      <w:shd w:val="clear" w:color="auto" w:fill="E6E6E6"/>
    </w:rPr>
  </w:style>
  <w:style w:type="table" w:styleId="TableGrid">
    <w:name w:val="Table Grid"/>
    <w:basedOn w:val="TableNormal"/>
    <w:uiPriority w:val="39"/>
    <w:rsid w:val="008917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B84B98"/>
    <w:rPr>
      <w:sz w:val="16"/>
      <w:szCs w:val="16"/>
    </w:rPr>
  </w:style>
  <w:style w:type="paragraph" w:styleId="CommentText">
    <w:name w:val="annotation text"/>
    <w:basedOn w:val="Normal"/>
    <w:link w:val="CommentTextChar"/>
    <w:uiPriority w:val="99"/>
    <w:unhideWhenUsed/>
    <w:rsid w:val="00B84B98"/>
    <w:pPr>
      <w:spacing w:line="240" w:lineRule="auto"/>
    </w:pPr>
    <w:rPr>
      <w:sz w:val="20"/>
      <w:szCs w:val="20"/>
    </w:rPr>
  </w:style>
  <w:style w:type="character" w:customStyle="1" w:styleId="CommentTextChar">
    <w:name w:val="Comment Text Char"/>
    <w:basedOn w:val="DefaultParagraphFont"/>
    <w:link w:val="CommentText"/>
    <w:uiPriority w:val="99"/>
    <w:rsid w:val="00B84B98"/>
    <w:rPr>
      <w:sz w:val="20"/>
      <w:szCs w:val="20"/>
    </w:rPr>
  </w:style>
  <w:style w:type="paragraph" w:styleId="CommentSubject">
    <w:name w:val="annotation subject"/>
    <w:basedOn w:val="CommentText"/>
    <w:next w:val="CommentText"/>
    <w:link w:val="CommentSubjectChar"/>
    <w:uiPriority w:val="99"/>
    <w:semiHidden/>
    <w:unhideWhenUsed/>
    <w:rsid w:val="00B84B98"/>
    <w:rPr>
      <w:b/>
      <w:bCs/>
    </w:rPr>
  </w:style>
  <w:style w:type="character" w:customStyle="1" w:styleId="CommentSubjectChar">
    <w:name w:val="Comment Subject Char"/>
    <w:basedOn w:val="CommentTextChar"/>
    <w:link w:val="CommentSubject"/>
    <w:uiPriority w:val="99"/>
    <w:semiHidden/>
    <w:rsid w:val="00B84B98"/>
    <w:rPr>
      <w:b/>
      <w:bCs/>
      <w:sz w:val="20"/>
      <w:szCs w:val="20"/>
    </w:rPr>
  </w:style>
  <w:style w:type="paragraph" w:styleId="BalloonText">
    <w:name w:val="Balloon Text"/>
    <w:basedOn w:val="Normal"/>
    <w:link w:val="BalloonTextChar"/>
    <w:uiPriority w:val="99"/>
    <w:semiHidden/>
    <w:unhideWhenUsed/>
    <w:rsid w:val="00B8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B98"/>
    <w:rPr>
      <w:rFonts w:ascii="Segoe UI" w:hAnsi="Segoe UI" w:cs="Segoe UI"/>
      <w:sz w:val="18"/>
      <w:szCs w:val="18"/>
    </w:rPr>
  </w:style>
  <w:style w:type="paragraph" w:styleId="TOCHeading">
    <w:name w:val="TOC Heading"/>
    <w:basedOn w:val="Heading1"/>
    <w:next w:val="Normal"/>
    <w:uiPriority w:val="39"/>
    <w:unhideWhenUsed/>
    <w:qFormat/>
    <w:rsid w:val="007530E0"/>
    <w:pPr>
      <w:outlineLvl w:val="9"/>
    </w:pPr>
  </w:style>
  <w:style w:type="paragraph" w:styleId="TOC1">
    <w:name w:val="toc 1"/>
    <w:basedOn w:val="Normal"/>
    <w:next w:val="Normal"/>
    <w:autoRedefine/>
    <w:uiPriority w:val="39"/>
    <w:unhideWhenUsed/>
    <w:rsid w:val="007530E0"/>
    <w:pPr>
      <w:spacing w:after="100"/>
    </w:pPr>
  </w:style>
  <w:style w:type="paragraph" w:styleId="TOC2">
    <w:name w:val="toc 2"/>
    <w:basedOn w:val="Normal"/>
    <w:next w:val="Normal"/>
    <w:autoRedefine/>
    <w:uiPriority w:val="39"/>
    <w:unhideWhenUsed/>
    <w:rsid w:val="007530E0"/>
    <w:pPr>
      <w:spacing w:after="100"/>
      <w:ind w:left="220"/>
    </w:pPr>
  </w:style>
  <w:style w:type="paragraph" w:styleId="TOC4">
    <w:name w:val="toc 4"/>
    <w:basedOn w:val="Normal"/>
    <w:next w:val="Normal"/>
    <w:autoRedefine/>
    <w:uiPriority w:val="39"/>
    <w:unhideWhenUsed/>
    <w:rsid w:val="007530E0"/>
    <w:pPr>
      <w:spacing w:after="100"/>
      <w:ind w:left="660"/>
    </w:pPr>
  </w:style>
  <w:style w:type="paragraph" w:styleId="Subtitle">
    <w:name w:val="Subtitle"/>
    <w:basedOn w:val="Normal"/>
    <w:next w:val="Normal"/>
    <w:link w:val="SubtitleChar"/>
    <w:uiPriority w:val="11"/>
    <w:qFormat/>
    <w:rsid w:val="007241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13B"/>
    <w:rPr>
      <w:rFonts w:eastAsiaTheme="minorEastAsia"/>
      <w:color w:val="5A5A5A" w:themeColor="text1" w:themeTint="A5"/>
      <w:spacing w:val="15"/>
    </w:rPr>
  </w:style>
  <w:style w:type="character" w:styleId="IntenseEmphasis">
    <w:name w:val="Intense Emphasis"/>
    <w:basedOn w:val="DefaultParagraphFont"/>
    <w:uiPriority w:val="21"/>
    <w:qFormat/>
    <w:rsid w:val="0072413B"/>
    <w:rPr>
      <w:i/>
      <w:iCs/>
      <w:color w:val="DDDDDD" w:themeColor="accent1"/>
    </w:rPr>
  </w:style>
  <w:style w:type="character" w:styleId="Emphasis">
    <w:name w:val="Emphasis"/>
    <w:basedOn w:val="DefaultParagraphFont"/>
    <w:uiPriority w:val="20"/>
    <w:qFormat/>
    <w:rsid w:val="0072413B"/>
    <w:rPr>
      <w:i/>
      <w:iCs/>
    </w:rPr>
  </w:style>
  <w:style w:type="paragraph" w:styleId="Title">
    <w:name w:val="Title"/>
    <w:basedOn w:val="Normal"/>
    <w:next w:val="Normal"/>
    <w:link w:val="TitleChar"/>
    <w:uiPriority w:val="10"/>
    <w:qFormat/>
    <w:rsid w:val="00724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2413B"/>
    <w:rPr>
      <w:b/>
      <w:bCs/>
    </w:rPr>
  </w:style>
  <w:style w:type="paragraph" w:styleId="Header">
    <w:name w:val="header"/>
    <w:basedOn w:val="Normal"/>
    <w:link w:val="HeaderChar"/>
    <w:uiPriority w:val="99"/>
    <w:unhideWhenUsed/>
    <w:rsid w:val="00724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3B"/>
  </w:style>
  <w:style w:type="paragraph" w:styleId="Footer">
    <w:name w:val="footer"/>
    <w:basedOn w:val="Normal"/>
    <w:link w:val="FooterChar"/>
    <w:uiPriority w:val="99"/>
    <w:unhideWhenUsed/>
    <w:rsid w:val="00724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3B"/>
  </w:style>
  <w:style w:type="character" w:customStyle="1" w:styleId="DocumentMapChar">
    <w:name w:val="Document Map Char"/>
    <w:basedOn w:val="DefaultParagraphFont"/>
    <w:link w:val="DocumentMap"/>
    <w:uiPriority w:val="99"/>
    <w:semiHidden/>
    <w:rsid w:val="0072413B"/>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2413B"/>
    <w:pPr>
      <w:spacing w:after="0"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286C57"/>
    <w:pPr>
      <w:spacing w:after="100"/>
      <w:ind w:left="440"/>
    </w:pPr>
  </w:style>
  <w:style w:type="character" w:customStyle="1" w:styleId="Heading5Char">
    <w:name w:val="Heading 5 Char"/>
    <w:basedOn w:val="DefaultParagraphFont"/>
    <w:link w:val="Heading5"/>
    <w:uiPriority w:val="9"/>
    <w:rsid w:val="00286C57"/>
    <w:rPr>
      <w:rFonts w:asciiTheme="majorHAnsi" w:eastAsiaTheme="majorEastAsia" w:hAnsiTheme="majorHAnsi" w:cstheme="majorBidi"/>
      <w:color w:val="A5A5A5" w:themeColor="accent1" w:themeShade="BF"/>
    </w:rPr>
  </w:style>
  <w:style w:type="table" w:customStyle="1" w:styleId="ListTable7Colorful">
    <w:name w:val="List Table 7 Colorful"/>
    <w:basedOn w:val="TableNormal"/>
    <w:uiPriority w:val="52"/>
    <w:rsid w:val="00563ABB"/>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50ACE"/>
    <w:rPr>
      <w:color w:val="808080"/>
    </w:rPr>
  </w:style>
  <w:style w:type="table" w:customStyle="1" w:styleId="GridTable2">
    <w:name w:val="Grid Table 2"/>
    <w:basedOn w:val="TableNormal"/>
    <w:uiPriority w:val="47"/>
    <w:rsid w:val="00074733"/>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600D6"/>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9174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774A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774A8"/>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286C57"/>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0D6"/>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89174C"/>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774A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774A8"/>
    <w:rPr>
      <w:rFonts w:asciiTheme="majorHAnsi" w:eastAsiaTheme="majorEastAsia" w:hAnsiTheme="majorHAnsi" w:cstheme="majorBidi"/>
      <w:i/>
      <w:iCs/>
      <w:color w:val="A5A5A5" w:themeColor="accent1" w:themeShade="BF"/>
    </w:rPr>
  </w:style>
  <w:style w:type="paragraph" w:styleId="ListParagraph">
    <w:name w:val="List Paragraph"/>
    <w:basedOn w:val="Normal"/>
    <w:uiPriority w:val="34"/>
    <w:qFormat/>
    <w:rsid w:val="00E056D2"/>
    <w:pPr>
      <w:ind w:left="720"/>
      <w:contextualSpacing/>
    </w:pPr>
  </w:style>
  <w:style w:type="character" w:styleId="Hyperlink">
    <w:name w:val="Hyperlink"/>
    <w:basedOn w:val="DefaultParagraphFont"/>
    <w:uiPriority w:val="99"/>
    <w:unhideWhenUsed/>
    <w:rsid w:val="00141F9B"/>
    <w:rPr>
      <w:color w:val="5F5F5F" w:themeColor="hyperlink"/>
      <w:u w:val="single"/>
    </w:rPr>
  </w:style>
  <w:style w:type="character" w:customStyle="1" w:styleId="UnresolvedMention">
    <w:name w:val="Unresolved Mention"/>
    <w:basedOn w:val="DefaultParagraphFont"/>
    <w:uiPriority w:val="99"/>
    <w:semiHidden/>
    <w:unhideWhenUsed/>
    <w:rsid w:val="00141F9B"/>
    <w:rPr>
      <w:color w:val="808080"/>
      <w:shd w:val="clear" w:color="auto" w:fill="E6E6E6"/>
    </w:rPr>
  </w:style>
  <w:style w:type="table" w:styleId="TableGrid">
    <w:name w:val="Table Grid"/>
    <w:basedOn w:val="TableNormal"/>
    <w:uiPriority w:val="39"/>
    <w:rsid w:val="008917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B84B98"/>
    <w:rPr>
      <w:sz w:val="16"/>
      <w:szCs w:val="16"/>
    </w:rPr>
  </w:style>
  <w:style w:type="paragraph" w:styleId="CommentText">
    <w:name w:val="annotation text"/>
    <w:basedOn w:val="Normal"/>
    <w:link w:val="CommentTextChar"/>
    <w:uiPriority w:val="99"/>
    <w:unhideWhenUsed/>
    <w:rsid w:val="00B84B98"/>
    <w:pPr>
      <w:spacing w:line="240" w:lineRule="auto"/>
    </w:pPr>
    <w:rPr>
      <w:sz w:val="20"/>
      <w:szCs w:val="20"/>
    </w:rPr>
  </w:style>
  <w:style w:type="character" w:customStyle="1" w:styleId="CommentTextChar">
    <w:name w:val="Comment Text Char"/>
    <w:basedOn w:val="DefaultParagraphFont"/>
    <w:link w:val="CommentText"/>
    <w:uiPriority w:val="99"/>
    <w:rsid w:val="00B84B98"/>
    <w:rPr>
      <w:sz w:val="20"/>
      <w:szCs w:val="20"/>
    </w:rPr>
  </w:style>
  <w:style w:type="paragraph" w:styleId="CommentSubject">
    <w:name w:val="annotation subject"/>
    <w:basedOn w:val="CommentText"/>
    <w:next w:val="CommentText"/>
    <w:link w:val="CommentSubjectChar"/>
    <w:uiPriority w:val="99"/>
    <w:semiHidden/>
    <w:unhideWhenUsed/>
    <w:rsid w:val="00B84B98"/>
    <w:rPr>
      <w:b/>
      <w:bCs/>
    </w:rPr>
  </w:style>
  <w:style w:type="character" w:customStyle="1" w:styleId="CommentSubjectChar">
    <w:name w:val="Comment Subject Char"/>
    <w:basedOn w:val="CommentTextChar"/>
    <w:link w:val="CommentSubject"/>
    <w:uiPriority w:val="99"/>
    <w:semiHidden/>
    <w:rsid w:val="00B84B98"/>
    <w:rPr>
      <w:b/>
      <w:bCs/>
      <w:sz w:val="20"/>
      <w:szCs w:val="20"/>
    </w:rPr>
  </w:style>
  <w:style w:type="paragraph" w:styleId="BalloonText">
    <w:name w:val="Balloon Text"/>
    <w:basedOn w:val="Normal"/>
    <w:link w:val="BalloonTextChar"/>
    <w:uiPriority w:val="99"/>
    <w:semiHidden/>
    <w:unhideWhenUsed/>
    <w:rsid w:val="00B8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B98"/>
    <w:rPr>
      <w:rFonts w:ascii="Segoe UI" w:hAnsi="Segoe UI" w:cs="Segoe UI"/>
      <w:sz w:val="18"/>
      <w:szCs w:val="18"/>
    </w:rPr>
  </w:style>
  <w:style w:type="paragraph" w:styleId="TOCHeading">
    <w:name w:val="TOC Heading"/>
    <w:basedOn w:val="Heading1"/>
    <w:next w:val="Normal"/>
    <w:uiPriority w:val="39"/>
    <w:unhideWhenUsed/>
    <w:qFormat/>
    <w:rsid w:val="007530E0"/>
    <w:pPr>
      <w:outlineLvl w:val="9"/>
    </w:pPr>
  </w:style>
  <w:style w:type="paragraph" w:styleId="TOC1">
    <w:name w:val="toc 1"/>
    <w:basedOn w:val="Normal"/>
    <w:next w:val="Normal"/>
    <w:autoRedefine/>
    <w:uiPriority w:val="39"/>
    <w:unhideWhenUsed/>
    <w:rsid w:val="007530E0"/>
    <w:pPr>
      <w:spacing w:after="100"/>
    </w:pPr>
  </w:style>
  <w:style w:type="paragraph" w:styleId="TOC2">
    <w:name w:val="toc 2"/>
    <w:basedOn w:val="Normal"/>
    <w:next w:val="Normal"/>
    <w:autoRedefine/>
    <w:uiPriority w:val="39"/>
    <w:unhideWhenUsed/>
    <w:rsid w:val="007530E0"/>
    <w:pPr>
      <w:spacing w:after="100"/>
      <w:ind w:left="220"/>
    </w:pPr>
  </w:style>
  <w:style w:type="paragraph" w:styleId="TOC4">
    <w:name w:val="toc 4"/>
    <w:basedOn w:val="Normal"/>
    <w:next w:val="Normal"/>
    <w:autoRedefine/>
    <w:uiPriority w:val="39"/>
    <w:unhideWhenUsed/>
    <w:rsid w:val="007530E0"/>
    <w:pPr>
      <w:spacing w:after="100"/>
      <w:ind w:left="660"/>
    </w:pPr>
  </w:style>
  <w:style w:type="paragraph" w:styleId="Subtitle">
    <w:name w:val="Subtitle"/>
    <w:basedOn w:val="Normal"/>
    <w:next w:val="Normal"/>
    <w:link w:val="SubtitleChar"/>
    <w:uiPriority w:val="11"/>
    <w:qFormat/>
    <w:rsid w:val="007241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13B"/>
    <w:rPr>
      <w:rFonts w:eastAsiaTheme="minorEastAsia"/>
      <w:color w:val="5A5A5A" w:themeColor="text1" w:themeTint="A5"/>
      <w:spacing w:val="15"/>
    </w:rPr>
  </w:style>
  <w:style w:type="character" w:styleId="IntenseEmphasis">
    <w:name w:val="Intense Emphasis"/>
    <w:basedOn w:val="DefaultParagraphFont"/>
    <w:uiPriority w:val="21"/>
    <w:qFormat/>
    <w:rsid w:val="0072413B"/>
    <w:rPr>
      <w:i/>
      <w:iCs/>
      <w:color w:val="DDDDDD" w:themeColor="accent1"/>
    </w:rPr>
  </w:style>
  <w:style w:type="character" w:styleId="Emphasis">
    <w:name w:val="Emphasis"/>
    <w:basedOn w:val="DefaultParagraphFont"/>
    <w:uiPriority w:val="20"/>
    <w:qFormat/>
    <w:rsid w:val="0072413B"/>
    <w:rPr>
      <w:i/>
      <w:iCs/>
    </w:rPr>
  </w:style>
  <w:style w:type="paragraph" w:styleId="Title">
    <w:name w:val="Title"/>
    <w:basedOn w:val="Normal"/>
    <w:next w:val="Normal"/>
    <w:link w:val="TitleChar"/>
    <w:uiPriority w:val="10"/>
    <w:qFormat/>
    <w:rsid w:val="00724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2413B"/>
    <w:rPr>
      <w:b/>
      <w:bCs/>
    </w:rPr>
  </w:style>
  <w:style w:type="paragraph" w:styleId="Header">
    <w:name w:val="header"/>
    <w:basedOn w:val="Normal"/>
    <w:link w:val="HeaderChar"/>
    <w:uiPriority w:val="99"/>
    <w:unhideWhenUsed/>
    <w:rsid w:val="00724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3B"/>
  </w:style>
  <w:style w:type="paragraph" w:styleId="Footer">
    <w:name w:val="footer"/>
    <w:basedOn w:val="Normal"/>
    <w:link w:val="FooterChar"/>
    <w:uiPriority w:val="99"/>
    <w:unhideWhenUsed/>
    <w:rsid w:val="00724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3B"/>
  </w:style>
  <w:style w:type="character" w:customStyle="1" w:styleId="DocumentMapChar">
    <w:name w:val="Document Map Char"/>
    <w:basedOn w:val="DefaultParagraphFont"/>
    <w:link w:val="DocumentMap"/>
    <w:uiPriority w:val="99"/>
    <w:semiHidden/>
    <w:rsid w:val="0072413B"/>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2413B"/>
    <w:pPr>
      <w:spacing w:after="0"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286C57"/>
    <w:pPr>
      <w:spacing w:after="100"/>
      <w:ind w:left="440"/>
    </w:pPr>
  </w:style>
  <w:style w:type="character" w:customStyle="1" w:styleId="Heading5Char">
    <w:name w:val="Heading 5 Char"/>
    <w:basedOn w:val="DefaultParagraphFont"/>
    <w:link w:val="Heading5"/>
    <w:uiPriority w:val="9"/>
    <w:rsid w:val="00286C57"/>
    <w:rPr>
      <w:rFonts w:asciiTheme="majorHAnsi" w:eastAsiaTheme="majorEastAsia" w:hAnsiTheme="majorHAnsi" w:cstheme="majorBidi"/>
      <w:color w:val="A5A5A5" w:themeColor="accent1" w:themeShade="BF"/>
    </w:rPr>
  </w:style>
  <w:style w:type="table" w:customStyle="1" w:styleId="ListTable7Colorful">
    <w:name w:val="List Table 7 Colorful"/>
    <w:basedOn w:val="TableNormal"/>
    <w:uiPriority w:val="52"/>
    <w:rsid w:val="00563ABB"/>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50ACE"/>
    <w:rPr>
      <w:color w:val="808080"/>
    </w:rPr>
  </w:style>
  <w:style w:type="table" w:customStyle="1" w:styleId="GridTable2">
    <w:name w:val="Grid Table 2"/>
    <w:basedOn w:val="TableNormal"/>
    <w:uiPriority w:val="47"/>
    <w:rsid w:val="00074733"/>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085879">
      <w:bodyDiv w:val="1"/>
      <w:marLeft w:val="0"/>
      <w:marRight w:val="0"/>
      <w:marTop w:val="0"/>
      <w:marBottom w:val="0"/>
      <w:divBdr>
        <w:top w:val="none" w:sz="0" w:space="0" w:color="auto"/>
        <w:left w:val="none" w:sz="0" w:space="0" w:color="auto"/>
        <w:bottom w:val="none" w:sz="0" w:space="0" w:color="auto"/>
        <w:right w:val="none" w:sz="0" w:space="0" w:color="auto"/>
      </w:divBdr>
    </w:div>
    <w:div w:id="203056908">
      <w:bodyDiv w:val="1"/>
      <w:marLeft w:val="0"/>
      <w:marRight w:val="0"/>
      <w:marTop w:val="0"/>
      <w:marBottom w:val="0"/>
      <w:divBdr>
        <w:top w:val="none" w:sz="0" w:space="0" w:color="auto"/>
        <w:left w:val="none" w:sz="0" w:space="0" w:color="auto"/>
        <w:bottom w:val="none" w:sz="0" w:space="0" w:color="auto"/>
        <w:right w:val="none" w:sz="0" w:space="0" w:color="auto"/>
      </w:divBdr>
    </w:div>
    <w:div w:id="422801895">
      <w:bodyDiv w:val="1"/>
      <w:marLeft w:val="0"/>
      <w:marRight w:val="0"/>
      <w:marTop w:val="0"/>
      <w:marBottom w:val="0"/>
      <w:divBdr>
        <w:top w:val="none" w:sz="0" w:space="0" w:color="auto"/>
        <w:left w:val="none" w:sz="0" w:space="0" w:color="auto"/>
        <w:bottom w:val="none" w:sz="0" w:space="0" w:color="auto"/>
        <w:right w:val="none" w:sz="0" w:space="0" w:color="auto"/>
      </w:divBdr>
    </w:div>
    <w:div w:id="464205492">
      <w:bodyDiv w:val="1"/>
      <w:marLeft w:val="0"/>
      <w:marRight w:val="0"/>
      <w:marTop w:val="0"/>
      <w:marBottom w:val="0"/>
      <w:divBdr>
        <w:top w:val="none" w:sz="0" w:space="0" w:color="auto"/>
        <w:left w:val="none" w:sz="0" w:space="0" w:color="auto"/>
        <w:bottom w:val="none" w:sz="0" w:space="0" w:color="auto"/>
        <w:right w:val="none" w:sz="0" w:space="0" w:color="auto"/>
      </w:divBdr>
      <w:divsChild>
        <w:div w:id="2008244770">
          <w:marLeft w:val="0"/>
          <w:marRight w:val="0"/>
          <w:marTop w:val="0"/>
          <w:marBottom w:val="0"/>
          <w:divBdr>
            <w:top w:val="none" w:sz="0" w:space="0" w:color="auto"/>
            <w:left w:val="none" w:sz="0" w:space="0" w:color="auto"/>
            <w:bottom w:val="none" w:sz="0" w:space="0" w:color="auto"/>
            <w:right w:val="none" w:sz="0" w:space="0" w:color="auto"/>
          </w:divBdr>
        </w:div>
      </w:divsChild>
    </w:div>
    <w:div w:id="498615594">
      <w:bodyDiv w:val="1"/>
      <w:marLeft w:val="0"/>
      <w:marRight w:val="0"/>
      <w:marTop w:val="0"/>
      <w:marBottom w:val="0"/>
      <w:divBdr>
        <w:top w:val="none" w:sz="0" w:space="0" w:color="auto"/>
        <w:left w:val="none" w:sz="0" w:space="0" w:color="auto"/>
        <w:bottom w:val="none" w:sz="0" w:space="0" w:color="auto"/>
        <w:right w:val="none" w:sz="0" w:space="0" w:color="auto"/>
      </w:divBdr>
    </w:div>
    <w:div w:id="498621394">
      <w:bodyDiv w:val="1"/>
      <w:marLeft w:val="0"/>
      <w:marRight w:val="0"/>
      <w:marTop w:val="0"/>
      <w:marBottom w:val="0"/>
      <w:divBdr>
        <w:top w:val="none" w:sz="0" w:space="0" w:color="auto"/>
        <w:left w:val="none" w:sz="0" w:space="0" w:color="auto"/>
        <w:bottom w:val="none" w:sz="0" w:space="0" w:color="auto"/>
        <w:right w:val="none" w:sz="0" w:space="0" w:color="auto"/>
      </w:divBdr>
    </w:div>
    <w:div w:id="629633244">
      <w:bodyDiv w:val="1"/>
      <w:marLeft w:val="0"/>
      <w:marRight w:val="0"/>
      <w:marTop w:val="0"/>
      <w:marBottom w:val="0"/>
      <w:divBdr>
        <w:top w:val="none" w:sz="0" w:space="0" w:color="auto"/>
        <w:left w:val="none" w:sz="0" w:space="0" w:color="auto"/>
        <w:bottom w:val="none" w:sz="0" w:space="0" w:color="auto"/>
        <w:right w:val="none" w:sz="0" w:space="0" w:color="auto"/>
      </w:divBdr>
    </w:div>
    <w:div w:id="837421370">
      <w:bodyDiv w:val="1"/>
      <w:marLeft w:val="0"/>
      <w:marRight w:val="0"/>
      <w:marTop w:val="0"/>
      <w:marBottom w:val="0"/>
      <w:divBdr>
        <w:top w:val="none" w:sz="0" w:space="0" w:color="auto"/>
        <w:left w:val="none" w:sz="0" w:space="0" w:color="auto"/>
        <w:bottom w:val="none" w:sz="0" w:space="0" w:color="auto"/>
        <w:right w:val="none" w:sz="0" w:space="0" w:color="auto"/>
      </w:divBdr>
    </w:div>
    <w:div w:id="1121459665">
      <w:bodyDiv w:val="1"/>
      <w:marLeft w:val="0"/>
      <w:marRight w:val="0"/>
      <w:marTop w:val="0"/>
      <w:marBottom w:val="0"/>
      <w:divBdr>
        <w:top w:val="none" w:sz="0" w:space="0" w:color="auto"/>
        <w:left w:val="none" w:sz="0" w:space="0" w:color="auto"/>
        <w:bottom w:val="none" w:sz="0" w:space="0" w:color="auto"/>
        <w:right w:val="none" w:sz="0" w:space="0" w:color="auto"/>
      </w:divBdr>
    </w:div>
    <w:div w:id="1327705547">
      <w:bodyDiv w:val="1"/>
      <w:marLeft w:val="0"/>
      <w:marRight w:val="0"/>
      <w:marTop w:val="0"/>
      <w:marBottom w:val="0"/>
      <w:divBdr>
        <w:top w:val="none" w:sz="0" w:space="0" w:color="auto"/>
        <w:left w:val="none" w:sz="0" w:space="0" w:color="auto"/>
        <w:bottom w:val="none" w:sz="0" w:space="0" w:color="auto"/>
        <w:right w:val="none" w:sz="0" w:space="0" w:color="auto"/>
      </w:divBdr>
    </w:div>
    <w:div w:id="1370446530">
      <w:bodyDiv w:val="1"/>
      <w:marLeft w:val="0"/>
      <w:marRight w:val="0"/>
      <w:marTop w:val="0"/>
      <w:marBottom w:val="0"/>
      <w:divBdr>
        <w:top w:val="none" w:sz="0" w:space="0" w:color="auto"/>
        <w:left w:val="none" w:sz="0" w:space="0" w:color="auto"/>
        <w:bottom w:val="none" w:sz="0" w:space="0" w:color="auto"/>
        <w:right w:val="none" w:sz="0" w:space="0" w:color="auto"/>
      </w:divBdr>
    </w:div>
    <w:div w:id="1398555012">
      <w:bodyDiv w:val="1"/>
      <w:marLeft w:val="0"/>
      <w:marRight w:val="0"/>
      <w:marTop w:val="0"/>
      <w:marBottom w:val="0"/>
      <w:divBdr>
        <w:top w:val="none" w:sz="0" w:space="0" w:color="auto"/>
        <w:left w:val="none" w:sz="0" w:space="0" w:color="auto"/>
        <w:bottom w:val="none" w:sz="0" w:space="0" w:color="auto"/>
        <w:right w:val="none" w:sz="0" w:space="0" w:color="auto"/>
      </w:divBdr>
    </w:div>
    <w:div w:id="1483347397">
      <w:bodyDiv w:val="1"/>
      <w:marLeft w:val="0"/>
      <w:marRight w:val="0"/>
      <w:marTop w:val="0"/>
      <w:marBottom w:val="0"/>
      <w:divBdr>
        <w:top w:val="none" w:sz="0" w:space="0" w:color="auto"/>
        <w:left w:val="none" w:sz="0" w:space="0" w:color="auto"/>
        <w:bottom w:val="none" w:sz="0" w:space="0" w:color="auto"/>
        <w:right w:val="none" w:sz="0" w:space="0" w:color="auto"/>
      </w:divBdr>
    </w:div>
    <w:div w:id="1503202449">
      <w:bodyDiv w:val="1"/>
      <w:marLeft w:val="0"/>
      <w:marRight w:val="0"/>
      <w:marTop w:val="0"/>
      <w:marBottom w:val="0"/>
      <w:divBdr>
        <w:top w:val="none" w:sz="0" w:space="0" w:color="auto"/>
        <w:left w:val="none" w:sz="0" w:space="0" w:color="auto"/>
        <w:bottom w:val="none" w:sz="0" w:space="0" w:color="auto"/>
        <w:right w:val="none" w:sz="0" w:space="0" w:color="auto"/>
      </w:divBdr>
    </w:div>
    <w:div w:id="1663925761">
      <w:bodyDiv w:val="1"/>
      <w:marLeft w:val="0"/>
      <w:marRight w:val="0"/>
      <w:marTop w:val="0"/>
      <w:marBottom w:val="0"/>
      <w:divBdr>
        <w:top w:val="none" w:sz="0" w:space="0" w:color="auto"/>
        <w:left w:val="none" w:sz="0" w:space="0" w:color="auto"/>
        <w:bottom w:val="none" w:sz="0" w:space="0" w:color="auto"/>
        <w:right w:val="none" w:sz="0" w:space="0" w:color="auto"/>
      </w:divBdr>
    </w:div>
    <w:div w:id="1698312424">
      <w:bodyDiv w:val="1"/>
      <w:marLeft w:val="0"/>
      <w:marRight w:val="0"/>
      <w:marTop w:val="0"/>
      <w:marBottom w:val="0"/>
      <w:divBdr>
        <w:top w:val="none" w:sz="0" w:space="0" w:color="auto"/>
        <w:left w:val="none" w:sz="0" w:space="0" w:color="auto"/>
        <w:bottom w:val="none" w:sz="0" w:space="0" w:color="auto"/>
        <w:right w:val="none" w:sz="0" w:space="0" w:color="auto"/>
      </w:divBdr>
    </w:div>
    <w:div w:id="1838225003">
      <w:bodyDiv w:val="1"/>
      <w:marLeft w:val="0"/>
      <w:marRight w:val="0"/>
      <w:marTop w:val="0"/>
      <w:marBottom w:val="0"/>
      <w:divBdr>
        <w:top w:val="none" w:sz="0" w:space="0" w:color="auto"/>
        <w:left w:val="none" w:sz="0" w:space="0" w:color="auto"/>
        <w:bottom w:val="none" w:sz="0" w:space="0" w:color="auto"/>
        <w:right w:val="none" w:sz="0" w:space="0" w:color="auto"/>
      </w:divBdr>
    </w:div>
    <w:div w:id="1846482016">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2011717452">
      <w:bodyDiv w:val="1"/>
      <w:marLeft w:val="0"/>
      <w:marRight w:val="0"/>
      <w:marTop w:val="0"/>
      <w:marBottom w:val="0"/>
      <w:divBdr>
        <w:top w:val="none" w:sz="0" w:space="0" w:color="auto"/>
        <w:left w:val="none" w:sz="0" w:space="0" w:color="auto"/>
        <w:bottom w:val="none" w:sz="0" w:space="0" w:color="auto"/>
        <w:right w:val="none" w:sz="0" w:space="0" w:color="auto"/>
      </w:divBdr>
    </w:div>
    <w:div w:id="2117282719">
      <w:bodyDiv w:val="1"/>
      <w:marLeft w:val="0"/>
      <w:marRight w:val="0"/>
      <w:marTop w:val="0"/>
      <w:marBottom w:val="0"/>
      <w:divBdr>
        <w:top w:val="none" w:sz="0" w:space="0" w:color="auto"/>
        <w:left w:val="none" w:sz="0" w:space="0" w:color="auto"/>
        <w:bottom w:val="none" w:sz="0" w:space="0" w:color="auto"/>
        <w:right w:val="none" w:sz="0" w:space="0" w:color="auto"/>
      </w:divBdr>
    </w:div>
    <w:div w:id="2119720171">
      <w:bodyDiv w:val="1"/>
      <w:marLeft w:val="0"/>
      <w:marRight w:val="0"/>
      <w:marTop w:val="0"/>
      <w:marBottom w:val="0"/>
      <w:divBdr>
        <w:top w:val="none" w:sz="0" w:space="0" w:color="auto"/>
        <w:left w:val="none" w:sz="0" w:space="0" w:color="auto"/>
        <w:bottom w:val="none" w:sz="0" w:space="0" w:color="auto"/>
        <w:right w:val="none" w:sz="0" w:space="0" w:color="auto"/>
      </w:divBdr>
    </w:div>
    <w:div w:id="213590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32.png"/><Relationship Id="rId64" Type="http://schemas.openxmlformats.org/officeDocument/2006/relationships/image" Target="media/image33.png"/><Relationship Id="rId65" Type="http://schemas.openxmlformats.org/officeDocument/2006/relationships/image" Target="media/image34.png"/><Relationship Id="rId66" Type="http://schemas.openxmlformats.org/officeDocument/2006/relationships/image" Target="media/image35.png"/><Relationship Id="rId67" Type="http://schemas.openxmlformats.org/officeDocument/2006/relationships/image" Target="media/image36.png"/><Relationship Id="rId68" Type="http://schemas.openxmlformats.org/officeDocument/2006/relationships/image" Target="media/image37.png"/><Relationship Id="rId69" Type="http://schemas.openxmlformats.org/officeDocument/2006/relationships/image" Target="media/image38.png"/><Relationship Id="rId50" Type="http://schemas.openxmlformats.org/officeDocument/2006/relationships/image" Target="media/image33.jpeg"/><Relationship Id="rId51" Type="http://schemas.openxmlformats.org/officeDocument/2006/relationships/chart" Target="charts/chart1.xml"/><Relationship Id="rId52" Type="http://schemas.openxmlformats.org/officeDocument/2006/relationships/chart" Target="charts/chart2.xml"/><Relationship Id="rId53" Type="http://schemas.openxmlformats.org/officeDocument/2006/relationships/chart" Target="charts/chart3.xml"/><Relationship Id="rId54" Type="http://schemas.openxmlformats.org/officeDocument/2006/relationships/chart" Target="charts/chart4.xml"/><Relationship Id="rId55" Type="http://schemas.openxmlformats.org/officeDocument/2006/relationships/chart" Target="charts/chart5.xml"/><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28.tiff"/><Relationship Id="rId41" Type="http://schemas.openxmlformats.org/officeDocument/2006/relationships/image" Target="media/image29.png"/><Relationship Id="rId42" Type="http://schemas.openxmlformats.org/officeDocument/2006/relationships/image" Target="media/image30.jpeg"/><Relationship Id="rId43" Type="http://schemas.openxmlformats.org/officeDocument/2006/relationships/image" Target="media/image31.jpeg"/><Relationship Id="rId49" Type="http://schemas.openxmlformats.org/officeDocument/2006/relationships/image" Target="media/image3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39.png"/><Relationship Id="rId71" Type="http://schemas.openxmlformats.org/officeDocument/2006/relationships/image" Target="media/image40.png"/><Relationship Id="rId72" Type="http://schemas.openxmlformats.org/officeDocument/2006/relationships/image" Target="media/image41.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microsoft.com/office/2007/relationships/hdphoto" Target="media/hdphoto1.wdp"/><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microsoft.com/office/2007/relationships/hdphoto" Target="media/hdphoto2.wdp"/><Relationship Id="rId29" Type="http://schemas.openxmlformats.org/officeDocument/2006/relationships/image" Target="media/image17.png"/><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image" Target="media/image45.png"/><Relationship Id="rId77" Type="http://schemas.openxmlformats.org/officeDocument/2006/relationships/image" Target="media/image46.png"/><Relationship Id="rId78" Type="http://schemas.openxmlformats.org/officeDocument/2006/relationships/image" Target="media/image47.png"/><Relationship Id="rId79" Type="http://schemas.openxmlformats.org/officeDocument/2006/relationships/footer" Target="footer3.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footer" Target="footer2.xml"/><Relationship Id="rId11" Type="http://schemas.openxmlformats.org/officeDocument/2006/relationships/comments" Target="comments.xml"/><Relationship Id="rId12"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 Id="rId2" Type="http://schemas.microsoft.com/office/2011/relationships/chartStyle" Target="style3.xml"/><Relationship Id="rId3" Type="http://schemas.microsoft.com/office/2011/relationships/chartColorStyle" Target="colors3.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Style" Target="style1.xml"/><Relationship Id="rId3" Type="http://schemas.microsoft.com/office/2011/relationships/chartColorStyle" Target="colors1.xml"/></Relationships>
</file>

<file path=word/charts/_rels/chart5.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Style" Target="style2.xml"/><Relationship Id="rId3" Type="http://schemas.microsoft.com/office/2011/relationships/chartColorStyle" Target="colors2.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Space Misplacement</a:t>
            </a:r>
          </a:p>
        </c:rich>
      </c:tx>
      <c:overlay val="0"/>
      <c:spPr>
        <a:noFill/>
        <a:ln>
          <a:noFill/>
        </a:ln>
        <a:effectLst/>
      </c:spPr>
    </c:title>
    <c:autoTitleDeleted val="0"/>
    <c:plotArea>
      <c:layout/>
      <c:lineChart>
        <c:grouping val="standard"/>
        <c:varyColors val="0"/>
        <c:ser>
          <c:idx val="1"/>
          <c:order val="0"/>
          <c:tx>
            <c:strRef>
              <c:f>out!$O$298</c:f>
              <c:strCache>
                <c:ptCount val="1"/>
                <c:pt idx="0">
                  <c:v>Space Misplacement</c:v>
                </c:pt>
              </c:strCache>
            </c:strRef>
          </c:tx>
          <c:spPr>
            <a:ln w="28575" cap="rnd">
              <a:solidFill>
                <a:schemeClr val="accent2"/>
              </a:solidFill>
              <a:round/>
            </a:ln>
            <a:effectLst/>
          </c:spPr>
          <c:marker>
            <c:symbol val="none"/>
          </c:marker>
          <c:errBars>
            <c:errDir val="y"/>
            <c:errBarType val="both"/>
            <c:errValType val="cust"/>
            <c:noEndCap val="0"/>
            <c:plus>
              <c:numRef>
                <c:f>out!$P$300:$S$300</c:f>
                <c:numCache>
                  <c:formatCode>General</c:formatCode>
                  <c:ptCount val="4"/>
                  <c:pt idx="0">
                    <c:v>5.472217038194556</c:v>
                  </c:pt>
                  <c:pt idx="1">
                    <c:v>6.155905040243746</c:v>
                  </c:pt>
                  <c:pt idx="2">
                    <c:v>3.23606385120609</c:v>
                  </c:pt>
                  <c:pt idx="3">
                    <c:v>3.015160420835683</c:v>
                  </c:pt>
                </c:numCache>
              </c:numRef>
            </c:plus>
            <c:minus>
              <c:numRef>
                <c:f>out!$P$300:$S$300</c:f>
                <c:numCache>
                  <c:formatCode>General</c:formatCode>
                  <c:ptCount val="4"/>
                  <c:pt idx="0">
                    <c:v>5.472217038194556</c:v>
                  </c:pt>
                  <c:pt idx="1">
                    <c:v>6.155905040243746</c:v>
                  </c:pt>
                  <c:pt idx="2">
                    <c:v>3.23606385120609</c:v>
                  </c:pt>
                  <c:pt idx="3">
                    <c:v>3.015160420835683</c:v>
                  </c:pt>
                </c:numCache>
              </c:numRef>
            </c:minus>
            <c:spPr>
              <a:noFill/>
              <a:ln w="9525" cap="flat" cmpd="sng" algn="ctr">
                <a:solidFill>
                  <a:schemeClr val="tx1">
                    <a:lumMod val="65000"/>
                    <a:lumOff val="35000"/>
                  </a:schemeClr>
                </a:solidFill>
                <a:round/>
              </a:ln>
              <a:effectLst/>
            </c:spPr>
          </c:errBars>
          <c:val>
            <c:numRef>
              <c:f>out!$P$298:$S$298</c:f>
              <c:numCache>
                <c:formatCode>General</c:formatCode>
                <c:ptCount val="4"/>
                <c:pt idx="0">
                  <c:v>60.61130224753023</c:v>
                </c:pt>
                <c:pt idx="1">
                  <c:v>41.37838292059301</c:v>
                </c:pt>
                <c:pt idx="2">
                  <c:v>22.74667974597232</c:v>
                </c:pt>
                <c:pt idx="3">
                  <c:v>21.0984979392314</c:v>
                </c:pt>
              </c:numCache>
            </c:numRef>
          </c:val>
          <c:smooth val="0"/>
          <c:extLst xmlns:c16r2="http://schemas.microsoft.com/office/drawing/2015/06/chart">
            <c:ext xmlns:c16="http://schemas.microsoft.com/office/drawing/2014/chart" uri="{C3380CC4-5D6E-409C-BE32-E72D297353CC}">
              <c16:uniqueId val="{00000000-119E-4C0D-8DBD-5EB2CCA8653B}"/>
            </c:ext>
          </c:extLst>
        </c:ser>
        <c:dLbls>
          <c:showLegendKey val="0"/>
          <c:showVal val="0"/>
          <c:showCatName val="0"/>
          <c:showSerName val="0"/>
          <c:showPercent val="0"/>
          <c:showBubbleSize val="0"/>
        </c:dLbls>
        <c:marker val="1"/>
        <c:smooth val="0"/>
        <c:axId val="-2027977432"/>
        <c:axId val="-2024493336"/>
      </c:lineChart>
      <c:catAx>
        <c:axId val="-2027977432"/>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4493336"/>
        <c:crosses val="autoZero"/>
        <c:auto val="1"/>
        <c:lblAlgn val="ctr"/>
        <c:lblOffset val="100"/>
        <c:noMultiLvlLbl val="0"/>
      </c:catAx>
      <c:valAx>
        <c:axId val="-2024493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(meters)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7977432"/>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a:t>
            </a:r>
            <a:r>
              <a:rPr lang="en-US" baseline="0"/>
              <a:t> Misbinding Proportion Within vs. Across Context</a:t>
            </a:r>
            <a:endParaRPr lang="en-US"/>
          </a:p>
        </c:rich>
      </c:tx>
      <c:layout/>
      <c:overlay val="0"/>
      <c:spPr>
        <a:noFill/>
        <a:ln>
          <a:noFill/>
        </a:ln>
        <a:effectLst/>
      </c:spPr>
    </c:title>
    <c:autoTitleDeleted val="0"/>
    <c:plotArea>
      <c:layout/>
      <c:barChart>
        <c:barDir val="col"/>
        <c:grouping val="clustered"/>
        <c:varyColors val="0"/>
        <c:ser>
          <c:idx val="0"/>
          <c:order val="0"/>
          <c:tx>
            <c:v>Measured</c:v>
          </c:tx>
          <c:spPr>
            <a:solidFill>
              <a:schemeClr val="accent1"/>
            </a:solidFill>
            <a:ln>
              <a:noFill/>
            </a:ln>
            <a:effectLst/>
          </c:spPr>
          <c:invertIfNegative val="0"/>
          <c:dPt>
            <c:idx val="1"/>
            <c:invertIfNegative val="0"/>
            <c:bubble3D val="0"/>
            <c:spPr>
              <a:solidFill>
                <a:schemeClr val="accent2"/>
              </a:solidFill>
              <a:ln>
                <a:noFill/>
              </a:ln>
              <a:effectLst/>
            </c:spPr>
            <c:extLst xmlns:c16r2="http://schemas.microsoft.com/office/drawing/2015/06/chart">
              <c:ext xmlns:c16="http://schemas.microsoft.com/office/drawing/2014/chart" uri="{C3380CC4-5D6E-409C-BE32-E72D297353CC}">
                <c16:uniqueId val="{00000001-B373-48D7-ADEC-16F8EEC4562C}"/>
              </c:ext>
            </c:extLst>
          </c:dPt>
          <c:errBars>
            <c:errBarType val="both"/>
            <c:errValType val="cust"/>
            <c:noEndCap val="0"/>
            <c:plus>
              <c:numRef>
                <c:f>Sheet1!$B$4:$C$4</c:f>
                <c:numCache>
                  <c:formatCode>General</c:formatCode>
                  <c:ptCount val="2"/>
                  <c:pt idx="0">
                    <c:v>0.0401862011888</c:v>
                  </c:pt>
                  <c:pt idx="1">
                    <c:v>0.0409879818639</c:v>
                  </c:pt>
                </c:numCache>
              </c:numRef>
            </c:plus>
            <c:minus>
              <c:numRef>
                <c:f>Sheet1!$B$4:$C$4</c:f>
                <c:numCache>
                  <c:formatCode>General</c:formatCode>
                  <c:ptCount val="2"/>
                  <c:pt idx="0">
                    <c:v>0.0401862011888</c:v>
                  </c:pt>
                  <c:pt idx="1">
                    <c:v>0.0409879818639</c:v>
                  </c:pt>
                </c:numCache>
              </c:numRef>
            </c:minus>
            <c:spPr>
              <a:noFill/>
              <a:ln w="9525" cap="flat" cmpd="sng" algn="ctr">
                <a:solidFill>
                  <a:schemeClr val="tx1">
                    <a:lumMod val="65000"/>
                    <a:lumOff val="35000"/>
                  </a:schemeClr>
                </a:solidFill>
                <a:round/>
              </a:ln>
              <a:effectLst/>
            </c:spPr>
          </c:errBars>
          <c:cat>
            <c:strRef>
              <c:f>Sheet1!$B$1:$C$1</c:f>
              <c:strCache>
                <c:ptCount val="2"/>
                <c:pt idx="0">
                  <c:v>Within</c:v>
                </c:pt>
                <c:pt idx="1">
                  <c:v>Across</c:v>
                </c:pt>
              </c:strCache>
            </c:strRef>
          </c:cat>
          <c:val>
            <c:numRef>
              <c:f>Sheet1!$B$2:$C$2</c:f>
              <c:numCache>
                <c:formatCode>General</c:formatCode>
                <c:ptCount val="2"/>
                <c:pt idx="0">
                  <c:v>0.428202035523</c:v>
                </c:pt>
                <c:pt idx="1">
                  <c:v>0.548542150524</c:v>
                </c:pt>
              </c:numCache>
            </c:numRef>
          </c:val>
          <c:extLst xmlns:c16r2="http://schemas.microsoft.com/office/drawing/2015/06/chart">
            <c:ext xmlns:c16="http://schemas.microsoft.com/office/drawing/2014/chart" uri="{C3380CC4-5D6E-409C-BE32-E72D297353CC}">
              <c16:uniqueId val="{00000002-B373-48D7-ADEC-16F8EEC4562C}"/>
            </c:ext>
          </c:extLst>
        </c:ser>
        <c:dLbls>
          <c:showLegendKey val="0"/>
          <c:showVal val="0"/>
          <c:showCatName val="0"/>
          <c:showSerName val="0"/>
          <c:showPercent val="0"/>
          <c:showBubbleSize val="0"/>
        </c:dLbls>
        <c:gapWidth val="219"/>
        <c:axId val="-2040856232"/>
        <c:axId val="-2049335768"/>
        <c:extLst xmlns:c16r2="http://schemas.microsoft.com/office/drawing/2015/06/chart"/>
      </c:barChart>
      <c:lineChart>
        <c:grouping val="standard"/>
        <c:varyColors val="0"/>
        <c:ser>
          <c:idx val="1"/>
          <c:order val="1"/>
          <c:tx>
            <c:v>Within Chance</c:v>
          </c:tx>
          <c:spPr>
            <a:ln w="28575" cap="rnd">
              <a:solidFill>
                <a:schemeClr val="accent1"/>
              </a:solidFill>
              <a:prstDash val="sysDash"/>
              <a:round/>
            </a:ln>
            <a:effectLst/>
          </c:spPr>
          <c:marker>
            <c:symbol val="none"/>
          </c:marker>
          <c:cat>
            <c:strRef>
              <c:f>Sheet1!$B$1:$C$1</c:f>
              <c:strCache>
                <c:ptCount val="2"/>
                <c:pt idx="0">
                  <c:v>Within</c:v>
                </c:pt>
                <c:pt idx="1">
                  <c:v>Across</c:v>
                </c:pt>
              </c:strCache>
            </c:strRef>
          </c:cat>
          <c:val>
            <c:numRef>
              <c:f>Sheet1!$B$6:$C$6</c:f>
              <c:numCache>
                <c:formatCode>0.000000</c:formatCode>
                <c:ptCount val="2"/>
                <c:pt idx="0">
                  <c:v>0.142857142857143</c:v>
                </c:pt>
                <c:pt idx="1">
                  <c:v>0.142857142857143</c:v>
                </c:pt>
              </c:numCache>
            </c:numRef>
          </c:val>
          <c:smooth val="0"/>
          <c:extLst xmlns:c16r2="http://schemas.microsoft.com/office/drawing/2015/06/chart">
            <c:ext xmlns:c16="http://schemas.microsoft.com/office/drawing/2014/chart" uri="{C3380CC4-5D6E-409C-BE32-E72D297353CC}">
              <c16:uniqueId val="{00000003-B373-48D7-ADEC-16F8EEC4562C}"/>
            </c:ext>
          </c:extLst>
        </c:ser>
        <c:ser>
          <c:idx val="2"/>
          <c:order val="2"/>
          <c:tx>
            <c:v>Across Chance</c:v>
          </c:tx>
          <c:spPr>
            <a:ln w="28575" cap="rnd">
              <a:solidFill>
                <a:schemeClr val="accent2"/>
              </a:solidFill>
              <a:prstDash val="sysDash"/>
              <a:round/>
            </a:ln>
            <a:effectLst/>
          </c:spPr>
          <c:marker>
            <c:symbol val="none"/>
          </c:marker>
          <c:val>
            <c:numRef>
              <c:f>Sheet1!$B$7:$C$7</c:f>
              <c:numCache>
                <c:formatCode>General</c:formatCode>
                <c:ptCount val="2"/>
                <c:pt idx="0">
                  <c:v>0.857142857142857</c:v>
                </c:pt>
                <c:pt idx="1">
                  <c:v>0.857142857142857</c:v>
                </c:pt>
              </c:numCache>
            </c:numRef>
          </c:val>
          <c:smooth val="0"/>
          <c:extLst xmlns:c16r2="http://schemas.microsoft.com/office/drawing/2015/06/chart">
            <c:ext xmlns:c16="http://schemas.microsoft.com/office/drawing/2014/chart" uri="{C3380CC4-5D6E-409C-BE32-E72D297353CC}">
              <c16:uniqueId val="{00000004-B373-48D7-ADEC-16F8EEC4562C}"/>
            </c:ext>
          </c:extLst>
        </c:ser>
        <c:dLbls>
          <c:showLegendKey val="0"/>
          <c:showVal val="0"/>
          <c:showCatName val="0"/>
          <c:showSerName val="0"/>
          <c:showPercent val="0"/>
          <c:showBubbleSize val="0"/>
        </c:dLbls>
        <c:marker val="1"/>
        <c:smooth val="0"/>
        <c:axId val="-2040856232"/>
        <c:axId val="-2049335768"/>
      </c:lineChart>
      <c:catAx>
        <c:axId val="-2040856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9335768"/>
        <c:crosses val="autoZero"/>
        <c:auto val="1"/>
        <c:lblAlgn val="ctr"/>
        <c:lblOffset val="100"/>
        <c:noMultiLvlLbl val="0"/>
      </c:catAx>
      <c:valAx>
        <c:axId val="-2049335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08562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 Proportion</a:t>
            </a:r>
            <a:r>
              <a:rPr lang="en-US" baseline="0"/>
              <a:t> Within vs. Across Context by Trial</a:t>
            </a:r>
            <a:endParaRPr lang="en-US"/>
          </a:p>
        </c:rich>
      </c:tx>
      <c:layout/>
      <c:overlay val="0"/>
      <c:spPr>
        <a:noFill/>
        <a:ln>
          <a:noFill/>
        </a:ln>
        <a:effectLst/>
      </c:spPr>
    </c:title>
    <c:autoTitleDeleted val="0"/>
    <c:plotArea>
      <c:layout>
        <c:manualLayout>
          <c:layoutTarget val="inner"/>
          <c:xMode val="edge"/>
          <c:yMode val="edge"/>
          <c:x val="0.180533383669507"/>
          <c:y val="0.215"/>
          <c:w val="0.777609690911924"/>
          <c:h val="0.52447006624172"/>
        </c:manualLayout>
      </c:layout>
      <c:lineChart>
        <c:grouping val="standard"/>
        <c:varyColors val="0"/>
        <c:ser>
          <c:idx val="0"/>
          <c:order val="0"/>
          <c:tx>
            <c:strRef>
              <c:f>Sheet1!$B$34</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Sheet1!$B$37:$E$37</c:f>
                <c:numCache>
                  <c:formatCode>General</c:formatCode>
                  <c:ptCount val="4"/>
                  <c:pt idx="0">
                    <c:v>0.04247554</c:v>
                  </c:pt>
                  <c:pt idx="1">
                    <c:v>0.0574219</c:v>
                  </c:pt>
                  <c:pt idx="2">
                    <c:v>0.05350532</c:v>
                  </c:pt>
                  <c:pt idx="3">
                    <c:v>0.05738856</c:v>
                  </c:pt>
                </c:numCache>
              </c:numRef>
            </c:plus>
            <c:minus>
              <c:numRef>
                <c:f>Sheet1!$B$37:$E$37</c:f>
                <c:numCache>
                  <c:formatCode>General</c:formatCode>
                  <c:ptCount val="4"/>
                  <c:pt idx="0">
                    <c:v>0.04247554</c:v>
                  </c:pt>
                  <c:pt idx="1">
                    <c:v>0.0574219</c:v>
                  </c:pt>
                  <c:pt idx="2">
                    <c:v>0.05350532</c:v>
                  </c:pt>
                  <c:pt idx="3">
                    <c:v>0.05738856</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1.0</c:v>
                </c:pt>
                <c:pt idx="1">
                  <c:v>2.0</c:v>
                </c:pt>
                <c:pt idx="2">
                  <c:v>3.0</c:v>
                </c:pt>
                <c:pt idx="3">
                  <c:v>4.0</c:v>
                </c:pt>
              </c:numCache>
            </c:numRef>
          </c:cat>
          <c:val>
            <c:numRef>
              <c:f>Sheet1!$B$35:$E$35</c:f>
              <c:numCache>
                <c:formatCode>General</c:formatCode>
                <c:ptCount val="4"/>
                <c:pt idx="0">
                  <c:v>0.25</c:v>
                </c:pt>
                <c:pt idx="1">
                  <c:v>0.41153846</c:v>
                </c:pt>
                <c:pt idx="2">
                  <c:v>0.65945946</c:v>
                </c:pt>
                <c:pt idx="3">
                  <c:v>0.64141414</c:v>
                </c:pt>
              </c:numCache>
            </c:numRef>
          </c:val>
          <c:smooth val="0"/>
          <c:extLst xmlns:c16r2="http://schemas.microsoft.com/office/drawing/2015/06/chart">
            <c:ext xmlns:c16="http://schemas.microsoft.com/office/drawing/2014/chart" uri="{C3380CC4-5D6E-409C-BE32-E72D297353CC}">
              <c16:uniqueId val="{00000000-CC5F-44C5-AE19-032EA2187F74}"/>
            </c:ext>
          </c:extLst>
        </c:ser>
        <c:ser>
          <c:idx val="3"/>
          <c:order val="1"/>
          <c:tx>
            <c:strRef>
              <c:f>Sheet1!$B$41</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Sheet1!$B$44:$E$44</c:f>
                <c:numCache>
                  <c:formatCode>General</c:formatCode>
                  <c:ptCount val="4"/>
                  <c:pt idx="0">
                    <c:v>0.04247554</c:v>
                  </c:pt>
                  <c:pt idx="1">
                    <c:v>0.0574219</c:v>
                  </c:pt>
                  <c:pt idx="2">
                    <c:v>0.05350532</c:v>
                  </c:pt>
                  <c:pt idx="3">
                    <c:v>0.05738856</c:v>
                  </c:pt>
                </c:numCache>
              </c:numRef>
            </c:plus>
            <c:minus>
              <c:numRef>
                <c:f>Sheet1!$B$44:$E$44</c:f>
                <c:numCache>
                  <c:formatCode>General</c:formatCode>
                  <c:ptCount val="4"/>
                  <c:pt idx="0">
                    <c:v>0.04247554</c:v>
                  </c:pt>
                  <c:pt idx="1">
                    <c:v>0.0574219</c:v>
                  </c:pt>
                  <c:pt idx="2">
                    <c:v>0.05350532</c:v>
                  </c:pt>
                  <c:pt idx="3">
                    <c:v>0.05738856</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1.0</c:v>
                </c:pt>
                <c:pt idx="1">
                  <c:v>2.0</c:v>
                </c:pt>
                <c:pt idx="2">
                  <c:v>3.0</c:v>
                </c:pt>
                <c:pt idx="3">
                  <c:v>4.0</c:v>
                </c:pt>
              </c:numCache>
            </c:numRef>
          </c:cat>
          <c:val>
            <c:numRef>
              <c:f>Sheet1!$B$42:$E$42</c:f>
              <c:numCache>
                <c:formatCode>General</c:formatCode>
                <c:ptCount val="4"/>
                <c:pt idx="0">
                  <c:v>0.75</c:v>
                </c:pt>
                <c:pt idx="1">
                  <c:v>0.58846154</c:v>
                </c:pt>
                <c:pt idx="2">
                  <c:v>0.34054054</c:v>
                </c:pt>
                <c:pt idx="3">
                  <c:v>0.35858586</c:v>
                </c:pt>
              </c:numCache>
            </c:numRef>
          </c:val>
          <c:smooth val="0"/>
          <c:extLst xmlns:c16r2="http://schemas.microsoft.com/office/drawing/2015/06/chart">
            <c:ext xmlns:c16="http://schemas.microsoft.com/office/drawing/2014/chart" uri="{C3380CC4-5D6E-409C-BE32-E72D297353CC}">
              <c16:uniqueId val="{00000001-CC5F-44C5-AE19-032EA2187F74}"/>
            </c:ext>
          </c:extLst>
        </c:ser>
        <c:ser>
          <c:idx val="1"/>
          <c:order val="2"/>
          <c:tx>
            <c:v>Within Chance</c:v>
          </c:tx>
          <c:spPr>
            <a:ln w="28575" cap="rnd">
              <a:solidFill>
                <a:schemeClr val="accent1"/>
              </a:solidFill>
              <a:prstDash val="sysDash"/>
              <a:round/>
            </a:ln>
            <a:effectLst/>
          </c:spPr>
          <c:marker>
            <c:symbol val="none"/>
          </c:marker>
          <c:cat>
            <c:numRef>
              <c:f>Sheet1!$B$33:$E$33</c:f>
              <c:numCache>
                <c:formatCode>General</c:formatCode>
                <c:ptCount val="4"/>
                <c:pt idx="0">
                  <c:v>1.0</c:v>
                </c:pt>
                <c:pt idx="1">
                  <c:v>2.0</c:v>
                </c:pt>
                <c:pt idx="2">
                  <c:v>3.0</c:v>
                </c:pt>
                <c:pt idx="3">
                  <c:v>4.0</c:v>
                </c:pt>
              </c:numCache>
            </c:numRef>
          </c:cat>
          <c:val>
            <c:numRef>
              <c:f>Sheet1!$B$38:$E$38</c:f>
              <c:numCache>
                <c:formatCode>General</c:formatCode>
                <c:ptCount val="4"/>
                <c:pt idx="0">
                  <c:v>0.142857142857143</c:v>
                </c:pt>
                <c:pt idx="1">
                  <c:v>0.142857142857143</c:v>
                </c:pt>
                <c:pt idx="2">
                  <c:v>0.142857142857143</c:v>
                </c:pt>
                <c:pt idx="3">
                  <c:v>0.142857142857143</c:v>
                </c:pt>
              </c:numCache>
            </c:numRef>
          </c:val>
          <c:smooth val="0"/>
          <c:extLst xmlns:c16r2="http://schemas.microsoft.com/office/drawing/2015/06/chart">
            <c:ext xmlns:c16="http://schemas.microsoft.com/office/drawing/2014/chart" uri="{C3380CC4-5D6E-409C-BE32-E72D297353CC}">
              <c16:uniqueId val="{00000002-CC5F-44C5-AE19-032EA2187F74}"/>
            </c:ext>
          </c:extLst>
        </c:ser>
        <c:ser>
          <c:idx val="2"/>
          <c:order val="3"/>
          <c:tx>
            <c:v>Across Chance</c:v>
          </c:tx>
          <c:spPr>
            <a:ln w="28575" cap="rnd">
              <a:solidFill>
                <a:schemeClr val="accent2"/>
              </a:solidFill>
              <a:prstDash val="sysDash"/>
              <a:round/>
            </a:ln>
            <a:effectLst/>
          </c:spPr>
          <c:marker>
            <c:symbol val="none"/>
          </c:marker>
          <c:cat>
            <c:numRef>
              <c:f>Sheet1!$B$33:$E$33</c:f>
              <c:numCache>
                <c:formatCode>General</c:formatCode>
                <c:ptCount val="4"/>
                <c:pt idx="0">
                  <c:v>1.0</c:v>
                </c:pt>
                <c:pt idx="1">
                  <c:v>2.0</c:v>
                </c:pt>
                <c:pt idx="2">
                  <c:v>3.0</c:v>
                </c:pt>
                <c:pt idx="3">
                  <c:v>4.0</c:v>
                </c:pt>
              </c:numCache>
            </c:numRef>
          </c:cat>
          <c:val>
            <c:numRef>
              <c:f>Sheet1!$B$39:$E$39</c:f>
              <c:numCache>
                <c:formatCode>General</c:formatCode>
                <c:ptCount val="4"/>
                <c:pt idx="0">
                  <c:v>0.857142857142857</c:v>
                </c:pt>
                <c:pt idx="1">
                  <c:v>0.857142857142857</c:v>
                </c:pt>
                <c:pt idx="2">
                  <c:v>0.857142857142857</c:v>
                </c:pt>
                <c:pt idx="3">
                  <c:v>0.857142857142857</c:v>
                </c:pt>
              </c:numCache>
            </c:numRef>
          </c:val>
          <c:smooth val="0"/>
          <c:extLst xmlns:c16r2="http://schemas.microsoft.com/office/drawing/2015/06/chart">
            <c:ext xmlns:c16="http://schemas.microsoft.com/office/drawing/2014/chart" uri="{C3380CC4-5D6E-409C-BE32-E72D297353CC}">
              <c16:uniqueId val="{00000003-CC5F-44C5-AE19-032EA2187F74}"/>
            </c:ext>
          </c:extLst>
        </c:ser>
        <c:dLbls>
          <c:showLegendKey val="0"/>
          <c:showVal val="0"/>
          <c:showCatName val="0"/>
          <c:showSerName val="0"/>
          <c:showPercent val="0"/>
          <c:showBubbleSize val="0"/>
        </c:dLbls>
        <c:marker val="1"/>
        <c:smooth val="0"/>
        <c:axId val="-2049954824"/>
        <c:axId val="-2040651064"/>
      </c:lineChart>
      <c:catAx>
        <c:axId val="-2049954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656030153765"/>
              <c:y val="0.783907636545432"/>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0651064"/>
        <c:crosses val="autoZero"/>
        <c:auto val="1"/>
        <c:lblAlgn val="ctr"/>
        <c:lblOffset val="100"/>
        <c:noMultiLvlLbl val="0"/>
      </c:catAx>
      <c:valAx>
        <c:axId val="-2040651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995482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Misbindings Within</a:t>
            </a:r>
            <a:r>
              <a:rPr lang="en-US" baseline="0"/>
              <a:t> vs. Across Context by Trial</a:t>
            </a:r>
            <a:endParaRPr lang="en-US"/>
          </a:p>
        </c:rich>
      </c:tx>
      <c:layout/>
      <c:overlay val="0"/>
      <c:spPr>
        <a:noFill/>
        <a:ln>
          <a:noFill/>
        </a:ln>
        <a:effectLst/>
      </c:spPr>
    </c:title>
    <c:autoTitleDeleted val="0"/>
    <c:plotArea>
      <c:layout/>
      <c:lineChart>
        <c:grouping val="standard"/>
        <c:varyColors val="0"/>
        <c:ser>
          <c:idx val="0"/>
          <c:order val="0"/>
          <c:tx>
            <c:v>Within</c:v>
          </c:tx>
          <c:spPr>
            <a:ln w="28575" cap="rnd">
              <a:solidFill>
                <a:schemeClr val="accent1"/>
              </a:solidFill>
              <a:round/>
            </a:ln>
            <a:effectLst/>
          </c:spPr>
          <c:marker>
            <c:symbol val="none"/>
          </c:marker>
          <c:errBars>
            <c:errDir val="y"/>
            <c:errBarType val="both"/>
            <c:errValType val="cust"/>
            <c:noEndCap val="0"/>
            <c:plus>
              <c:numRef>
                <c:f>Sheet1!$B$53:$E$53</c:f>
                <c:numCache>
                  <c:formatCode>General</c:formatCode>
                  <c:ptCount val="4"/>
                  <c:pt idx="0">
                    <c:v>0.163060889889679</c:v>
                  </c:pt>
                  <c:pt idx="1">
                    <c:v>0.220965810804108</c:v>
                  </c:pt>
                  <c:pt idx="2">
                    <c:v>0.219938853375132</c:v>
                  </c:pt>
                  <c:pt idx="3">
                    <c:v>0.231908231959024</c:v>
                  </c:pt>
                </c:numCache>
              </c:numRef>
            </c:plus>
            <c:minus>
              <c:numRef>
                <c:f>Sheet1!$B$53:$E$53</c:f>
                <c:numCache>
                  <c:formatCode>General</c:formatCode>
                  <c:ptCount val="4"/>
                  <c:pt idx="0">
                    <c:v>0.163060889889679</c:v>
                  </c:pt>
                  <c:pt idx="1">
                    <c:v>0.220965810804108</c:v>
                  </c:pt>
                  <c:pt idx="2">
                    <c:v>0.219938853375132</c:v>
                  </c:pt>
                  <c:pt idx="3">
                    <c:v>0.231908231959024</c:v>
                  </c:pt>
                </c:numCache>
              </c:numRef>
            </c:minus>
            <c:spPr>
              <a:noFill/>
              <a:ln w="9525" cap="flat" cmpd="sng" algn="ctr">
                <a:solidFill>
                  <a:schemeClr val="tx1">
                    <a:lumMod val="65000"/>
                    <a:lumOff val="35000"/>
                  </a:schemeClr>
                </a:solidFill>
                <a:round/>
              </a:ln>
              <a:effectLst/>
            </c:spPr>
          </c:errBars>
          <c:val>
            <c:numRef>
              <c:f>Sheet1!$B$51:$E$51</c:f>
              <c:numCache>
                <c:formatCode>General</c:formatCode>
                <c:ptCount val="4"/>
                <c:pt idx="0">
                  <c:v>0.86046511627907</c:v>
                </c:pt>
                <c:pt idx="1">
                  <c:v>1.395348837209302</c:v>
                </c:pt>
                <c:pt idx="2">
                  <c:v>1.674418604651163</c:v>
                </c:pt>
                <c:pt idx="3">
                  <c:v>1.325581395348837</c:v>
                </c:pt>
              </c:numCache>
            </c:numRef>
          </c:val>
          <c:smooth val="0"/>
          <c:extLst xmlns:c16r2="http://schemas.microsoft.com/office/drawing/2015/06/chart">
            <c:ext xmlns:c16="http://schemas.microsoft.com/office/drawing/2014/chart" uri="{C3380CC4-5D6E-409C-BE32-E72D297353CC}">
              <c16:uniqueId val="{00000000-72E9-49C5-857A-9625D347AD98}"/>
            </c:ext>
          </c:extLst>
        </c:ser>
        <c:ser>
          <c:idx val="1"/>
          <c:order val="1"/>
          <c:tx>
            <c:v>Across</c:v>
          </c:tx>
          <c:spPr>
            <a:ln w="28575" cap="rnd">
              <a:solidFill>
                <a:schemeClr val="accent2"/>
              </a:solidFill>
              <a:round/>
            </a:ln>
            <a:effectLst/>
          </c:spPr>
          <c:marker>
            <c:symbol val="none"/>
          </c:marker>
          <c:errBars>
            <c:errDir val="y"/>
            <c:errBarType val="both"/>
            <c:errValType val="cust"/>
            <c:noEndCap val="0"/>
            <c:plus>
              <c:numRef>
                <c:f>Sheet1!$B$53:$E$53</c:f>
                <c:numCache>
                  <c:formatCode>General</c:formatCode>
                  <c:ptCount val="4"/>
                  <c:pt idx="0">
                    <c:v>0.163060889889679</c:v>
                  </c:pt>
                  <c:pt idx="1">
                    <c:v>0.220965810804108</c:v>
                  </c:pt>
                  <c:pt idx="2">
                    <c:v>0.219938853375132</c:v>
                  </c:pt>
                  <c:pt idx="3">
                    <c:v>0.231908231959024</c:v>
                  </c:pt>
                </c:numCache>
              </c:numRef>
            </c:plus>
            <c:minus>
              <c:numRef>
                <c:f>Sheet1!$B$53:$E$53</c:f>
                <c:numCache>
                  <c:formatCode>General</c:formatCode>
                  <c:ptCount val="4"/>
                  <c:pt idx="0">
                    <c:v>0.163060889889679</c:v>
                  </c:pt>
                  <c:pt idx="1">
                    <c:v>0.220965810804108</c:v>
                  </c:pt>
                  <c:pt idx="2">
                    <c:v>0.219938853375132</c:v>
                  </c:pt>
                  <c:pt idx="3">
                    <c:v>0.231908231959024</c:v>
                  </c:pt>
                </c:numCache>
              </c:numRef>
            </c:minus>
            <c:spPr>
              <a:noFill/>
              <a:ln w="9525" cap="flat" cmpd="sng" algn="ctr">
                <a:solidFill>
                  <a:schemeClr val="tx1">
                    <a:lumMod val="65000"/>
                    <a:lumOff val="35000"/>
                  </a:schemeClr>
                </a:solidFill>
                <a:round/>
              </a:ln>
              <a:effectLst/>
            </c:spPr>
          </c:errBars>
          <c:val>
            <c:numRef>
              <c:f>Sheet1!$B$52:$E$52</c:f>
              <c:numCache>
                <c:formatCode>General</c:formatCode>
                <c:ptCount val="4"/>
                <c:pt idx="0">
                  <c:v>2.930232558139535</c:v>
                </c:pt>
                <c:pt idx="1">
                  <c:v>2.023255813953488</c:v>
                </c:pt>
                <c:pt idx="2">
                  <c:v>1.13953488372093</c:v>
                </c:pt>
                <c:pt idx="3">
                  <c:v>0.883720930232558</c:v>
                </c:pt>
              </c:numCache>
            </c:numRef>
          </c:val>
          <c:smooth val="0"/>
          <c:extLst xmlns:c16r2="http://schemas.microsoft.com/office/drawing/2015/06/chart">
            <c:ext xmlns:c16="http://schemas.microsoft.com/office/drawing/2014/chart" uri="{C3380CC4-5D6E-409C-BE32-E72D297353CC}">
              <c16:uniqueId val="{00000001-72E9-49C5-857A-9625D347AD98}"/>
            </c:ext>
          </c:extLst>
        </c:ser>
        <c:dLbls>
          <c:showLegendKey val="0"/>
          <c:showVal val="0"/>
          <c:showCatName val="0"/>
          <c:showSerName val="0"/>
          <c:showPercent val="0"/>
          <c:showBubbleSize val="0"/>
        </c:dLbls>
        <c:marker val="1"/>
        <c:smooth val="0"/>
        <c:axId val="-2049517912"/>
        <c:axId val="-2049053048"/>
      </c:lineChart>
      <c:catAx>
        <c:axId val="-2049517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9053048"/>
        <c:crosses val="autoZero"/>
        <c:auto val="1"/>
        <c:lblAlgn val="ctr"/>
        <c:lblOffset val="100"/>
        <c:noMultiLvlLbl val="0"/>
      </c:catAx>
      <c:valAx>
        <c:axId val="-2049053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951791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Misplacement</a:t>
            </a:r>
          </a:p>
        </c:rich>
      </c:tx>
      <c:overlay val="0"/>
      <c:spPr>
        <a:noFill/>
        <a:ln>
          <a:noFill/>
        </a:ln>
        <a:effectLst/>
      </c:spPr>
    </c:title>
    <c:autoTitleDeleted val="0"/>
    <c:plotArea>
      <c:layout/>
      <c:lineChart>
        <c:grouping val="standard"/>
        <c:varyColors val="0"/>
        <c:ser>
          <c:idx val="0"/>
          <c:order val="0"/>
          <c:tx>
            <c:strRef>
              <c:f>[analysis2.xlsx]out!$O$303</c:f>
              <c:strCache>
                <c:ptCount val="1"/>
                <c:pt idx="0">
                  <c:v>Time Misplacement</c:v>
                </c:pt>
              </c:strCache>
            </c:strRef>
          </c:tx>
          <c:marker>
            <c:symbol val="none"/>
          </c:marker>
          <c:errBars>
            <c:errDir val="y"/>
            <c:errBarType val="both"/>
            <c:errValType val="cust"/>
            <c:noEndCap val="0"/>
            <c:plus>
              <c:numRef>
                <c:f>[analysis2.xlsx]out!$P$305:$S$305</c:f>
                <c:numCache>
                  <c:formatCode>General</c:formatCode>
                  <c:ptCount val="4"/>
                  <c:pt idx="0">
                    <c:v>7.985857618467706</c:v>
                  </c:pt>
                  <c:pt idx="1">
                    <c:v>8.880250528516175</c:v>
                  </c:pt>
                  <c:pt idx="2">
                    <c:v>8.372475104388168</c:v>
                  </c:pt>
                  <c:pt idx="3">
                    <c:v>7.179824348121556</c:v>
                  </c:pt>
                </c:numCache>
              </c:numRef>
            </c:plus>
            <c:minus>
              <c:numRef>
                <c:f>[analysis2.xlsx]out!$P$305:$S$305</c:f>
                <c:numCache>
                  <c:formatCode>General</c:formatCode>
                  <c:ptCount val="4"/>
                  <c:pt idx="0">
                    <c:v>7.985857618467706</c:v>
                  </c:pt>
                  <c:pt idx="1">
                    <c:v>8.880250528516175</c:v>
                  </c:pt>
                  <c:pt idx="2">
                    <c:v>8.372475104388168</c:v>
                  </c:pt>
                  <c:pt idx="3">
                    <c:v>7.179824348121556</c:v>
                  </c:pt>
                </c:numCache>
              </c:numRef>
            </c:minus>
          </c:errBars>
          <c:val>
            <c:numRef>
              <c:f>[analysis2.xlsx]out!$P$303:$S$303</c:f>
              <c:numCache>
                <c:formatCode>General</c:formatCode>
                <c:ptCount val="4"/>
                <c:pt idx="0">
                  <c:v>151.2249259533163</c:v>
                </c:pt>
                <c:pt idx="1">
                  <c:v>87.38920803403484</c:v>
                </c:pt>
                <c:pt idx="2">
                  <c:v>68.597488511476</c:v>
                </c:pt>
                <c:pt idx="3">
                  <c:v>52.70077465854954</c:v>
                </c:pt>
              </c:numCache>
            </c:numRef>
          </c:val>
          <c:smooth val="0"/>
          <c:extLst xmlns:c16r2="http://schemas.microsoft.com/office/drawing/2015/06/chart">
            <c:ext xmlns:c16="http://schemas.microsoft.com/office/drawing/2014/chart" uri="{C3380CC4-5D6E-409C-BE32-E72D297353CC}">
              <c16:uniqueId val="{00000000-99A1-405D-9AF2-7AC8F79DAA5A}"/>
            </c:ext>
          </c:extLst>
        </c:ser>
        <c:dLbls>
          <c:showLegendKey val="0"/>
          <c:showVal val="0"/>
          <c:showCatName val="0"/>
          <c:showSerName val="0"/>
          <c:showPercent val="0"/>
          <c:showBubbleSize val="0"/>
        </c:dLbls>
        <c:marker val="1"/>
        <c:smooth val="0"/>
        <c:axId val="-2023781896"/>
        <c:axId val="-2024001416"/>
      </c:lineChart>
      <c:catAx>
        <c:axId val="-2023781896"/>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4001416"/>
        <c:crosses val="autoZero"/>
        <c:auto val="1"/>
        <c:lblAlgn val="ctr"/>
        <c:lblOffset val="100"/>
        <c:noMultiLvlLbl val="0"/>
      </c:catAx>
      <c:valAx>
        <c:axId val="-2024001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(seconds)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3781896"/>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Incorrect Event</a:t>
            </a:r>
            <a:r>
              <a:rPr lang="en-US" baseline="0"/>
              <a:t> Types</a:t>
            </a:r>
            <a:endParaRPr lang="en-US"/>
          </a:p>
        </c:rich>
      </c:tx>
      <c:overlay val="0"/>
      <c:spPr>
        <a:noFill/>
        <a:ln>
          <a:noFill/>
        </a:ln>
        <a:effectLst/>
      </c:spPr>
    </c:title>
    <c:autoTitleDeleted val="0"/>
    <c:plotArea>
      <c:layout/>
      <c:lineChart>
        <c:grouping val="standard"/>
        <c:varyColors val="0"/>
        <c:ser>
          <c:idx val="1"/>
          <c:order val="0"/>
          <c:tx>
            <c:strRef>
              <c:f>out!$O$313</c:f>
              <c:strCache>
                <c:ptCount val="1"/>
                <c:pt idx="0">
                  <c:v>Event Type Correct</c:v>
                </c:pt>
              </c:strCache>
            </c:strRef>
          </c:tx>
          <c:spPr>
            <a:ln w="28575" cap="rnd">
              <a:solidFill>
                <a:schemeClr val="accent2"/>
              </a:solidFill>
              <a:round/>
            </a:ln>
            <a:effectLst/>
          </c:spPr>
          <c:marker>
            <c:symbol val="none"/>
          </c:marker>
          <c:dPt>
            <c:idx val="1"/>
            <c:bubble3D val="0"/>
            <c:spPr>
              <a:ln w="28575" cap="rnd">
                <a:solidFill>
                  <a:schemeClr val="accent6"/>
                </a:solidFill>
                <a:round/>
              </a:ln>
              <a:effectLst/>
            </c:spPr>
            <c:extLst xmlns:c16r2="http://schemas.microsoft.com/office/drawing/2015/06/chart">
              <c:ext xmlns:c16="http://schemas.microsoft.com/office/drawing/2014/chart" uri="{C3380CC4-5D6E-409C-BE32-E72D297353CC}">
                <c16:uniqueId val="{00000001-9BF3-4BC2-9D62-5614246EF4C8}"/>
              </c:ext>
            </c:extLst>
          </c:dPt>
          <c:dPt>
            <c:idx val="2"/>
            <c:bubble3D val="0"/>
            <c:spPr>
              <a:ln w="28575" cap="rnd">
                <a:solidFill>
                  <a:schemeClr val="accent6"/>
                </a:solidFill>
                <a:round/>
              </a:ln>
              <a:effectLst/>
            </c:spPr>
            <c:extLst xmlns:c16r2="http://schemas.microsoft.com/office/drawing/2015/06/chart">
              <c:ext xmlns:c16="http://schemas.microsoft.com/office/drawing/2014/chart" uri="{C3380CC4-5D6E-409C-BE32-E72D297353CC}">
                <c16:uniqueId val="{00000003-9BF3-4BC2-9D62-5614246EF4C8}"/>
              </c:ext>
            </c:extLst>
          </c:dPt>
          <c:dPt>
            <c:idx val="3"/>
            <c:bubble3D val="0"/>
            <c:spPr>
              <a:ln w="28575" cap="rnd">
                <a:solidFill>
                  <a:schemeClr val="accent6"/>
                </a:solidFill>
                <a:round/>
              </a:ln>
              <a:effectLst/>
            </c:spPr>
            <c:extLst xmlns:c16r2="http://schemas.microsoft.com/office/drawing/2015/06/chart">
              <c:ext xmlns:c16="http://schemas.microsoft.com/office/drawing/2014/chart" uri="{C3380CC4-5D6E-409C-BE32-E72D297353CC}">
                <c16:uniqueId val="{00000005-9BF3-4BC2-9D62-5614246EF4C8}"/>
              </c:ext>
            </c:extLst>
          </c:dPt>
          <c:errBars>
            <c:errDir val="y"/>
            <c:errBarType val="both"/>
            <c:errValType val="cust"/>
            <c:noEndCap val="0"/>
            <c:plus>
              <c:numRef>
                <c:f>out!$P$315:$S$315</c:f>
                <c:numCache>
                  <c:formatCode>General</c:formatCode>
                  <c:ptCount val="4"/>
                  <c:pt idx="0">
                    <c:v>0.283363400615857</c:v>
                  </c:pt>
                  <c:pt idx="1">
                    <c:v>0.293823111888607</c:v>
                  </c:pt>
                  <c:pt idx="2">
                    <c:v>0.268831482775519</c:v>
                  </c:pt>
                  <c:pt idx="3">
                    <c:v>0.281582343368145</c:v>
                  </c:pt>
                </c:numCache>
              </c:numRef>
            </c:plus>
            <c:minus>
              <c:numRef>
                <c:f>out!$P$315:$S$315</c:f>
                <c:numCache>
                  <c:formatCode>General</c:formatCode>
                  <c:ptCount val="4"/>
                  <c:pt idx="0">
                    <c:v>0.283363400615857</c:v>
                  </c:pt>
                  <c:pt idx="1">
                    <c:v>0.293823111888607</c:v>
                  </c:pt>
                  <c:pt idx="2">
                    <c:v>0.268831482775519</c:v>
                  </c:pt>
                  <c:pt idx="3">
                    <c:v>0.281582343368145</c:v>
                  </c:pt>
                </c:numCache>
              </c:numRef>
            </c:minus>
            <c:spPr>
              <a:noFill/>
              <a:ln w="9525" cap="flat" cmpd="sng" algn="ctr">
                <a:solidFill>
                  <a:schemeClr val="tx1">
                    <a:lumMod val="65000"/>
                    <a:lumOff val="35000"/>
                  </a:schemeClr>
                </a:solidFill>
                <a:round/>
              </a:ln>
              <a:effectLst/>
            </c:spPr>
          </c:errBars>
          <c:val>
            <c:numRef>
              <c:f>out!$P$313:$S$313</c:f>
              <c:numCache>
                <c:formatCode>General</c:formatCode>
                <c:ptCount val="4"/>
                <c:pt idx="0">
                  <c:v>6.418604651162791</c:v>
                </c:pt>
                <c:pt idx="1">
                  <c:v>5.093023255813954</c:v>
                </c:pt>
                <c:pt idx="2">
                  <c:v>3.906976744186047</c:v>
                </c:pt>
                <c:pt idx="3">
                  <c:v>3.441860465116278</c:v>
                </c:pt>
              </c:numCache>
            </c:numRef>
          </c:val>
          <c:smooth val="0"/>
          <c:extLst xmlns:c16r2="http://schemas.microsoft.com/office/drawing/2015/06/chart">
            <c:ext xmlns:c16="http://schemas.microsoft.com/office/drawing/2014/chart" uri="{C3380CC4-5D6E-409C-BE32-E72D297353CC}">
              <c16:uniqueId val="{00000006-9BF3-4BC2-9D62-5614246EF4C8}"/>
            </c:ext>
          </c:extLst>
        </c:ser>
        <c:dLbls>
          <c:showLegendKey val="0"/>
          <c:showVal val="0"/>
          <c:showCatName val="0"/>
          <c:showSerName val="0"/>
          <c:showPercent val="0"/>
          <c:showBubbleSize val="0"/>
        </c:dLbls>
        <c:marker val="1"/>
        <c:smooth val="0"/>
        <c:axId val="-2023935672"/>
        <c:axId val="-2023929816"/>
      </c:lineChart>
      <c:catAx>
        <c:axId val="-2023935672"/>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3929816"/>
        <c:crosses val="autoZero"/>
        <c:auto val="1"/>
        <c:lblAlgn val="ctr"/>
        <c:lblOffset val="100"/>
        <c:noMultiLvlLbl val="0"/>
      </c:catAx>
      <c:valAx>
        <c:axId val="-2023929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Number</a:t>
                </a:r>
                <a:r>
                  <a:rPr lang="en-US" b="0" baseline="0"/>
                  <a:t> of Items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3935672"/>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Spatial Distance Travelled Per Trial</a:t>
            </a:r>
          </a:p>
        </c:rich>
      </c:tx>
      <c:overlay val="0"/>
      <c:spPr>
        <a:noFill/>
        <a:ln>
          <a:noFill/>
        </a:ln>
        <a:effectLst/>
      </c:sp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[1]Sheet2!$V$4:$Y$4</c:f>
                <c:numCache>
                  <c:formatCode>General</c:formatCode>
                  <c:ptCount val="4"/>
                  <c:pt idx="0">
                    <c:v>48.44051296037031</c:v>
                  </c:pt>
                  <c:pt idx="1">
                    <c:v>34.50974405731536</c:v>
                  </c:pt>
                  <c:pt idx="2">
                    <c:v>26.16753753555222</c:v>
                  </c:pt>
                  <c:pt idx="3">
                    <c:v>11.68704848855676</c:v>
                  </c:pt>
                </c:numCache>
              </c:numRef>
            </c:plus>
            <c:minus>
              <c:numRef>
                <c:f>[1]Sheet2!$V$4:$Y$4</c:f>
                <c:numCache>
                  <c:formatCode>General</c:formatCode>
                  <c:ptCount val="4"/>
                  <c:pt idx="0">
                    <c:v>48.44051296037031</c:v>
                  </c:pt>
                  <c:pt idx="1">
                    <c:v>34.50974405731536</c:v>
                  </c:pt>
                  <c:pt idx="2">
                    <c:v>26.16753753555222</c:v>
                  </c:pt>
                  <c:pt idx="3">
                    <c:v>11.68704848855676</c:v>
                  </c:pt>
                </c:numCache>
              </c:numRef>
            </c:minus>
            <c:spPr>
              <a:noFill/>
              <a:ln w="9525" cap="flat" cmpd="sng" algn="ctr">
                <a:solidFill>
                  <a:schemeClr val="tx1">
                    <a:lumMod val="65000"/>
                    <a:lumOff val="35000"/>
                  </a:schemeClr>
                </a:solidFill>
                <a:round/>
              </a:ln>
              <a:effectLst/>
            </c:spPr>
          </c:errBars>
          <c:val>
            <c:numRef>
              <c:f>[1]Sheet2!$V$2:$Y$2</c:f>
              <c:numCache>
                <c:formatCode>General</c:formatCode>
                <c:ptCount val="4"/>
                <c:pt idx="0">
                  <c:v>622.4448129093723</c:v>
                </c:pt>
                <c:pt idx="1">
                  <c:v>354.0743110779626</c:v>
                </c:pt>
                <c:pt idx="2">
                  <c:v>245.6633377334559</c:v>
                </c:pt>
                <c:pt idx="3">
                  <c:v>183.3471174054396</c:v>
                </c:pt>
              </c:numCache>
            </c:numRef>
          </c:val>
          <c:smooth val="0"/>
          <c:extLst xmlns:c16r2="http://schemas.microsoft.com/office/drawing/2015/06/chart">
            <c:ext xmlns:c16="http://schemas.microsoft.com/office/drawing/2014/chart" uri="{C3380CC4-5D6E-409C-BE32-E72D297353CC}">
              <c16:uniqueId val="{00000000-F84D-4C3D-AE50-E3908F046043}"/>
            </c:ext>
          </c:extLst>
        </c:ser>
        <c:dLbls>
          <c:showLegendKey val="0"/>
          <c:showVal val="0"/>
          <c:showCatName val="0"/>
          <c:showSerName val="0"/>
          <c:showPercent val="0"/>
          <c:showBubbleSize val="0"/>
        </c:dLbls>
        <c:marker val="1"/>
        <c:smooth val="0"/>
        <c:axId val="-2023997096"/>
        <c:axId val="-2024528104"/>
      </c:lineChart>
      <c:catAx>
        <c:axId val="-2023997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4528104"/>
        <c:crosses val="autoZero"/>
        <c:auto val="1"/>
        <c:lblAlgn val="ctr"/>
        <c:lblOffset val="100"/>
        <c:noMultiLvlLbl val="0"/>
      </c:catAx>
      <c:valAx>
        <c:axId val="-2024528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(meters)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39970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Distance Travelled Per Trial</a:t>
            </a:r>
          </a:p>
        </c:rich>
      </c:tx>
      <c:overlay val="0"/>
      <c:spPr>
        <a:noFill/>
        <a:ln>
          <a:noFill/>
        </a:ln>
        <a:effectLst/>
      </c:sp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[1]Sheet2!$V$9:$Y$9</c:f>
                <c:numCache>
                  <c:formatCode>General</c:formatCode>
                  <c:ptCount val="4"/>
                  <c:pt idx="0">
                    <c:v>59.11516767269904</c:v>
                  </c:pt>
                  <c:pt idx="1">
                    <c:v>51.12002981040832</c:v>
                  </c:pt>
                  <c:pt idx="2">
                    <c:v>32.1311479826195</c:v>
                  </c:pt>
                  <c:pt idx="3">
                    <c:v>29.8774256356878</c:v>
                  </c:pt>
                </c:numCache>
              </c:numRef>
            </c:plus>
            <c:minus>
              <c:numRef>
                <c:f>[1]Sheet2!$V$9:$Y$9</c:f>
                <c:numCache>
                  <c:formatCode>General</c:formatCode>
                  <c:ptCount val="4"/>
                  <c:pt idx="0">
                    <c:v>59.11516767269904</c:v>
                  </c:pt>
                  <c:pt idx="1">
                    <c:v>51.12002981040832</c:v>
                  </c:pt>
                  <c:pt idx="2">
                    <c:v>32.1311479826195</c:v>
                  </c:pt>
                  <c:pt idx="3">
                    <c:v>29.8774256356878</c:v>
                  </c:pt>
                </c:numCache>
              </c:numRef>
            </c:minus>
            <c:spPr>
              <a:noFill/>
              <a:ln w="9525" cap="flat" cmpd="sng" algn="ctr">
                <a:solidFill>
                  <a:schemeClr val="tx1">
                    <a:lumMod val="65000"/>
                    <a:lumOff val="35000"/>
                  </a:schemeClr>
                </a:solidFill>
                <a:round/>
              </a:ln>
              <a:effectLst/>
            </c:spPr>
          </c:errBars>
          <c:val>
            <c:numRef>
              <c:f>[1]Sheet2!$V$7:$Y$7</c:f>
              <c:numCache>
                <c:formatCode>General</c:formatCode>
                <c:ptCount val="4"/>
                <c:pt idx="0">
                  <c:v>1063.50191768307</c:v>
                </c:pt>
                <c:pt idx="1">
                  <c:v>662.4063063903487</c:v>
                </c:pt>
                <c:pt idx="2">
                  <c:v>426.2656628426744</c:v>
                </c:pt>
                <c:pt idx="3">
                  <c:v>308.7353759101395</c:v>
                </c:pt>
              </c:numCache>
            </c:numRef>
          </c:val>
          <c:smooth val="0"/>
          <c:extLst xmlns:c16r2="http://schemas.microsoft.com/office/drawing/2015/06/chart">
            <c:ext xmlns:c16="http://schemas.microsoft.com/office/drawing/2014/chart" uri="{C3380CC4-5D6E-409C-BE32-E72D297353CC}">
              <c16:uniqueId val="{00000000-225A-4084-8142-AA9C15B4743A}"/>
            </c:ext>
          </c:extLst>
        </c:ser>
        <c:dLbls>
          <c:showLegendKey val="0"/>
          <c:showVal val="0"/>
          <c:showCatName val="0"/>
          <c:showSerName val="0"/>
          <c:showPercent val="0"/>
          <c:showBubbleSize val="0"/>
        </c:dLbls>
        <c:marker val="1"/>
        <c:smooth val="0"/>
        <c:axId val="-2024748792"/>
        <c:axId val="-2024256024"/>
      </c:lineChart>
      <c:catAx>
        <c:axId val="-20247487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4256024"/>
        <c:crosses val="autoZero"/>
        <c:auto val="1"/>
        <c:lblAlgn val="ctr"/>
        <c:lblOffset val="100"/>
        <c:noMultiLvlLbl val="0"/>
      </c:catAx>
      <c:valAx>
        <c:axId val="-2024256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(seconds)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4748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a:t>
            </a:r>
          </a:p>
        </c:rich>
      </c:tx>
      <c:overlay val="0"/>
      <c:spPr>
        <a:noFill/>
        <a:ln>
          <a:noFill/>
        </a:ln>
        <a:effectLst/>
      </c:spPr>
    </c:title>
    <c:autoTitleDeleted val="0"/>
    <c:plotArea>
      <c:layout/>
      <c:barChart>
        <c:barDir val="col"/>
        <c:grouping val="clustered"/>
        <c:varyColors val="0"/>
        <c:ser>
          <c:idx val="0"/>
          <c:order val="0"/>
          <c:tx>
            <c:strRef>
              <c:f>Sheet1!$A$10</c:f>
              <c:strCache>
                <c:ptCount val="1"/>
                <c:pt idx="0">
                  <c:v>Average</c:v>
                </c:pt>
              </c:strCache>
            </c:strRef>
          </c:tx>
          <c:spPr>
            <a:solidFill>
              <a:schemeClr val="accent1"/>
            </a:solidFill>
            <a:ln>
              <a:noFill/>
            </a:ln>
            <a:effectLst/>
          </c:spPr>
          <c:invertIfNegative val="0"/>
          <c:dPt>
            <c:idx val="1"/>
            <c:invertIfNegative val="0"/>
            <c:bubble3D val="0"/>
            <c:spPr>
              <a:solidFill>
                <a:schemeClr val="accent2"/>
              </a:solidFill>
              <a:ln>
                <a:noFill/>
              </a:ln>
              <a:effectLst/>
            </c:spPr>
            <c:extLst xmlns:c16r2="http://schemas.microsoft.com/office/drawing/2015/06/chart">
              <c:ext xmlns:c16="http://schemas.microsoft.com/office/drawing/2014/chart" uri="{C3380CC4-5D6E-409C-BE32-E72D297353CC}">
                <c16:uniqueId val="{00000001-B769-498A-925E-AB66B633014E}"/>
              </c:ext>
            </c:extLst>
          </c:dPt>
          <c:errBars>
            <c:errBarType val="both"/>
            <c:errValType val="cust"/>
            <c:noEndCap val="0"/>
            <c:plus>
              <c:numRef>
                <c:f>Sheet1!$B$12:$C$12</c:f>
                <c:numCache>
                  <c:formatCode>General</c:formatCode>
                  <c:ptCount val="2"/>
                  <c:pt idx="0">
                    <c:v>0.180391684669418</c:v>
                  </c:pt>
                  <c:pt idx="1">
                    <c:v>0.269561520407429</c:v>
                  </c:pt>
                </c:numCache>
              </c:numRef>
            </c:plus>
            <c:minus>
              <c:numRef>
                <c:f>Sheet1!$B$12:$C$12</c:f>
                <c:numCache>
                  <c:formatCode>General</c:formatCode>
                  <c:ptCount val="2"/>
                  <c:pt idx="0">
                    <c:v>0.180391684669418</c:v>
                  </c:pt>
                  <c:pt idx="1">
                    <c:v>0.269561520407429</c:v>
                  </c:pt>
                </c:numCache>
              </c:numRef>
            </c:minus>
            <c:spPr>
              <a:noFill/>
              <a:ln w="9525" cap="flat" cmpd="sng" algn="ctr">
                <a:solidFill>
                  <a:schemeClr val="tx1">
                    <a:lumMod val="65000"/>
                    <a:lumOff val="35000"/>
                  </a:schemeClr>
                </a:solidFill>
                <a:round/>
              </a:ln>
              <a:effectLst/>
            </c:spPr>
          </c:errBars>
          <c:cat>
            <c:strRef>
              <c:f>Sheet1!$B$8:$C$9</c:f>
              <c:strCache>
                <c:ptCount val="2"/>
                <c:pt idx="0">
                  <c:v>Space Only</c:v>
                </c:pt>
                <c:pt idx="1">
                  <c:v>Time Only</c:v>
                </c:pt>
              </c:strCache>
            </c:strRef>
          </c:cat>
          <c:val>
            <c:numRef>
              <c:f>Sheet1!$B$10:$C$10</c:f>
              <c:numCache>
                <c:formatCode>General</c:formatCode>
                <c:ptCount val="2"/>
                <c:pt idx="0">
                  <c:v>0.616279069767442</c:v>
                </c:pt>
                <c:pt idx="1">
                  <c:v>3.058139534883721</c:v>
                </c:pt>
              </c:numCache>
            </c:numRef>
          </c:val>
          <c:extLst xmlns:c16r2="http://schemas.microsoft.com/office/drawing/2015/06/chart">
            <c:ext xmlns:c16="http://schemas.microsoft.com/office/drawing/2014/chart" uri="{C3380CC4-5D6E-409C-BE32-E72D297353CC}">
              <c16:uniqueId val="{00000002-B769-498A-925E-AB66B633014E}"/>
            </c:ext>
          </c:extLst>
        </c:ser>
        <c:dLbls>
          <c:showLegendKey val="0"/>
          <c:showVal val="0"/>
          <c:showCatName val="0"/>
          <c:showSerName val="0"/>
          <c:showPercent val="0"/>
          <c:showBubbleSize val="0"/>
        </c:dLbls>
        <c:gapWidth val="219"/>
        <c:overlap val="-27"/>
        <c:axId val="-2025614920"/>
        <c:axId val="-2042749000"/>
        <c:extLst xmlns:c16r2="http://schemas.microsoft.com/office/drawing/2015/06/chart">
          <c:ext xmlns:c15="http://schemas.microsoft.com/office/drawing/2012/chart" uri="{02D57815-91ED-43cb-92C2-25804820EDAC}">
            <c15:filteredBarSeries>
              <c15:ser>
                <c:idx val="1"/>
                <c:order val="1"/>
                <c:tx>
                  <c:strRef>
                    <c:extLst>
                      <c:ext uri="{02D57815-91ED-43cb-92C2-25804820EDAC}">
                        <c15:formulaRef>
                          <c15:sqref>Sheet1!$A$11</c15:sqref>
                        </c15:formulaRef>
                      </c:ext>
                    </c:extLst>
                    <c:strCache>
                      <c:ptCount val="1"/>
                      <c:pt idx="0">
                        <c:v>STD</c:v>
                      </c:pt>
                    </c:strCache>
                  </c:strRef>
                </c:tx>
                <c:spPr>
                  <a:solidFill>
                    <a:schemeClr val="accent2"/>
                  </a:solidFill>
                  <a:ln>
                    <a:noFill/>
                  </a:ln>
                  <a:effectLst/>
                </c:spPr>
                <c:invertIfNegative val="0"/>
                <c:cat>
                  <c:strRef>
                    <c:extLst>
                      <c:ext uri="{02D57815-91ED-43cb-92C2-25804820EDAC}">
                        <c15:formulaRef>
                          <c15:sqref>Sheet1!$B$8:$C$9</c15:sqref>
                        </c15:formulaRef>
                      </c:ext>
                    </c:extLst>
                    <c:strCache>
                      <c:ptCount val="2"/>
                      <c:pt idx="0">
                        <c:v>Space Only</c:v>
                      </c:pt>
                      <c:pt idx="1">
                        <c:v>Time Only</c:v>
                      </c:pt>
                    </c:strCache>
                  </c:strRef>
                </c:cat>
                <c:val>
                  <c:numRef>
                    <c:extLst>
                      <c:ext uri="{02D57815-91ED-43cb-92C2-25804820EDAC}">
                        <c15:formulaRef>
                          <c15:sqref>Sheet1!$B$11:$C$11</c15:sqref>
                        </c15:formulaRef>
                      </c:ext>
                    </c:extLst>
                    <c:numCache>
                      <c:formatCode>General</c:formatCode>
                      <c:ptCount val="2"/>
                      <c:pt idx="0">
                        <c:v>1.1829073825149783</c:v>
                      </c:pt>
                      <c:pt idx="1">
                        <c:v>1.7676330985890965</c:v>
                      </c:pt>
                    </c:numCache>
                  </c:numRef>
                </c:val>
                <c:extLst>
                  <c:ext xmlns:c16="http://schemas.microsoft.com/office/drawing/2014/chart" uri="{C3380CC4-5D6E-409C-BE32-E72D297353CC}">
                    <c16:uniqueId val="{00000003-B769-498A-925E-AB66B633014E}"/>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Sheet1!$A$12</c15:sqref>
                        </c15:formulaRef>
                      </c:ext>
                    </c:extLst>
                    <c:strCache>
                      <c:ptCount val="1"/>
                      <c:pt idx="0">
                        <c:v>STE</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Sheet1!$B$8:$C$9</c15:sqref>
                        </c15:formulaRef>
                      </c:ext>
                    </c:extLst>
                    <c:strCache>
                      <c:ptCount val="2"/>
                      <c:pt idx="0">
                        <c:v>Space Only</c:v>
                      </c:pt>
                      <c:pt idx="1">
                        <c:v>Time Only</c:v>
                      </c:pt>
                    </c:strCache>
                  </c:strRef>
                </c:cat>
                <c:val>
                  <c:numRef>
                    <c:extLst xmlns:c15="http://schemas.microsoft.com/office/drawing/2012/chart">
                      <c:ext xmlns:c15="http://schemas.microsoft.com/office/drawing/2012/chart" uri="{02D57815-91ED-43cb-92C2-25804820EDAC}">
                        <c15:formulaRef>
                          <c15:sqref>Sheet1!$B$12:$C$12</c15:sqref>
                        </c15:formulaRef>
                      </c:ext>
                    </c:extLst>
                    <c:numCache>
                      <c:formatCode>General</c:formatCode>
                      <c:ptCount val="2"/>
                      <c:pt idx="0">
                        <c:v>0.18039168466941771</c:v>
                      </c:pt>
                      <c:pt idx="1">
                        <c:v>0.26956152040742926</c:v>
                      </c:pt>
                    </c:numCache>
                  </c:numRef>
                </c:val>
                <c:extLst xmlns:c15="http://schemas.microsoft.com/office/drawing/2012/chart">
                  <c:ext xmlns:c16="http://schemas.microsoft.com/office/drawing/2014/chart" uri="{C3380CC4-5D6E-409C-BE32-E72D297353CC}">
                    <c16:uniqueId val="{00000004-B769-498A-925E-AB66B633014E}"/>
                  </c:ext>
                </c:extLst>
              </c15:ser>
            </c15:filteredBarSeries>
          </c:ext>
        </c:extLst>
      </c:barChart>
      <c:catAx>
        <c:axId val="-202561492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2749000"/>
        <c:crosses val="autoZero"/>
        <c:auto val="1"/>
        <c:lblAlgn val="ctr"/>
        <c:lblOffset val="100"/>
        <c:noMultiLvlLbl val="0"/>
      </c:catAx>
      <c:valAx>
        <c:axId val="-2042749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Items</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56149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 by Trial</a:t>
            </a:r>
          </a:p>
        </c:rich>
      </c:tx>
      <c:overlay val="0"/>
      <c:spPr>
        <a:noFill/>
        <a:ln>
          <a:noFill/>
        </a:ln>
        <a:effectLst/>
      </c:spPr>
    </c:title>
    <c:autoTitleDeleted val="0"/>
    <c:plotArea>
      <c:layout>
        <c:manualLayout>
          <c:layoutTarget val="inner"/>
          <c:xMode val="edge"/>
          <c:yMode val="edge"/>
          <c:x val="0.154544038159614"/>
          <c:y val="0.28281746031746"/>
          <c:w val="0.803599036421817"/>
          <c:h val="0.513696725409324"/>
        </c:manualLayout>
      </c:layout>
      <c:lineChart>
        <c:grouping val="standard"/>
        <c:varyColors val="0"/>
        <c:ser>
          <c:idx val="0"/>
          <c:order val="0"/>
          <c:tx>
            <c:strRef>
              <c:f>Sheet1!$B$17</c:f>
              <c:strCache>
                <c:ptCount val="1"/>
                <c:pt idx="0">
                  <c:v>Space Only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Sheet1!$B$21:$E$21</c:f>
                <c:numCache>
                  <c:formatCode>General</c:formatCode>
                  <c:ptCount val="4"/>
                  <c:pt idx="0">
                    <c:v>0.207582623277</c:v>
                  </c:pt>
                  <c:pt idx="1">
                    <c:v>0.170009162838225</c:v>
                  </c:pt>
                  <c:pt idx="2">
                    <c:v>0.173668841013041</c:v>
                  </c:pt>
                  <c:pt idx="3">
                    <c:v>0.116549172500171</c:v>
                  </c:pt>
                </c:numCache>
              </c:numRef>
            </c:plus>
            <c:minus>
              <c:numRef>
                <c:f>Sheet1!$B$21:$E$21</c:f>
                <c:numCache>
                  <c:formatCode>General</c:formatCode>
                  <c:ptCount val="4"/>
                  <c:pt idx="0">
                    <c:v>0.207582623277</c:v>
                  </c:pt>
                  <c:pt idx="1">
                    <c:v>0.170009162838225</c:v>
                  </c:pt>
                  <c:pt idx="2">
                    <c:v>0.173668841013041</c:v>
                  </c:pt>
                  <c:pt idx="3">
                    <c:v>0.116549172500171</c:v>
                  </c:pt>
                </c:numCache>
              </c:numRef>
            </c:minus>
            <c:spPr>
              <a:noFill/>
              <a:ln w="9525" cap="flat" cmpd="sng" algn="ctr">
                <a:solidFill>
                  <a:schemeClr val="tx1">
                    <a:lumMod val="65000"/>
                    <a:lumOff val="35000"/>
                  </a:schemeClr>
                </a:solidFill>
                <a:round/>
              </a:ln>
              <a:effectLst/>
            </c:spPr>
          </c:errBars>
          <c:val>
            <c:numRef>
              <c:f>Sheet1!$B$19:$E$19</c:f>
              <c:numCache>
                <c:formatCode>General</c:formatCode>
                <c:ptCount val="4"/>
                <c:pt idx="0">
                  <c:v>1.232558139534884</c:v>
                </c:pt>
                <c:pt idx="1">
                  <c:v>0.674418604651163</c:v>
                </c:pt>
                <c:pt idx="2">
                  <c:v>0.348837209302326</c:v>
                </c:pt>
                <c:pt idx="3">
                  <c:v>0.209302325581395</c:v>
                </c:pt>
              </c:numCache>
            </c:numRef>
          </c:val>
          <c:smooth val="0"/>
          <c:extLst xmlns:c16r2="http://schemas.microsoft.com/office/drawing/2015/06/chart">
            <c:ext xmlns:c16="http://schemas.microsoft.com/office/drawing/2014/chart" uri="{C3380CC4-5D6E-409C-BE32-E72D297353CC}">
              <c16:uniqueId val="{00000000-CA05-4B21-8D2A-CA0C6E076669}"/>
            </c:ext>
          </c:extLst>
        </c:ser>
        <c:ser>
          <c:idx val="1"/>
          <c:order val="1"/>
          <c:tx>
            <c:strRef>
              <c:f>Sheet1!$B$23</c:f>
              <c:strCache>
                <c:ptCount val="1"/>
                <c:pt idx="0">
                  <c:v>Time Only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errBars>
            <c:errDir val="y"/>
            <c:errBarType val="both"/>
            <c:errValType val="cust"/>
            <c:noEndCap val="0"/>
            <c:plus>
              <c:numRef>
                <c:f>Sheet1!$B$27:$E$27</c:f>
                <c:numCache>
                  <c:formatCode>General</c:formatCode>
                  <c:ptCount val="4"/>
                  <c:pt idx="0">
                    <c:v>0.22441110852617</c:v>
                  </c:pt>
                  <c:pt idx="1">
                    <c:v>0.250974430100212</c:v>
                  </c:pt>
                  <c:pt idx="2">
                    <c:v>0.273699914139532</c:v>
                  </c:pt>
                  <c:pt idx="3">
                    <c:v>0.262199663691011</c:v>
                  </c:pt>
                </c:numCache>
              </c:numRef>
            </c:plus>
            <c:minus>
              <c:numRef>
                <c:f>Sheet1!$B$27:$E$27</c:f>
                <c:numCache>
                  <c:formatCode>General</c:formatCode>
                  <c:ptCount val="4"/>
                  <c:pt idx="0">
                    <c:v>0.22441110852617</c:v>
                  </c:pt>
                  <c:pt idx="1">
                    <c:v>0.250974430100212</c:v>
                  </c:pt>
                  <c:pt idx="2">
                    <c:v>0.273699914139532</c:v>
                  </c:pt>
                  <c:pt idx="3">
                    <c:v>0.262199663691011</c:v>
                  </c:pt>
                </c:numCache>
              </c:numRef>
            </c:minus>
            <c:spPr>
              <a:noFill/>
              <a:ln w="9525" cap="flat" cmpd="sng" algn="ctr">
                <a:solidFill>
                  <a:schemeClr val="tx1">
                    <a:lumMod val="65000"/>
                    <a:lumOff val="35000"/>
                  </a:schemeClr>
                </a:solidFill>
                <a:round/>
              </a:ln>
              <a:effectLst/>
            </c:spPr>
          </c:errBars>
          <c:val>
            <c:numRef>
              <c:f>Sheet1!$B$25:$E$25</c:f>
              <c:numCache>
                <c:formatCode>General</c:formatCode>
                <c:ptCount val="4"/>
                <c:pt idx="0">
                  <c:v>3.790697674418605</c:v>
                </c:pt>
                <c:pt idx="1">
                  <c:v>3.418604651162791</c:v>
                </c:pt>
                <c:pt idx="2">
                  <c:v>2.813953488372093</c:v>
                </c:pt>
                <c:pt idx="3">
                  <c:v>2.209302325581396</c:v>
                </c:pt>
              </c:numCache>
            </c:numRef>
          </c:val>
          <c:smooth val="0"/>
          <c:extLst xmlns:c16r2="http://schemas.microsoft.com/office/drawing/2015/06/chart">
            <c:ext xmlns:c16="http://schemas.microsoft.com/office/drawing/2014/chart" uri="{C3380CC4-5D6E-409C-BE32-E72D297353CC}">
              <c16:uniqueId val="{00000001-CA05-4B21-8D2A-CA0C6E076669}"/>
            </c:ext>
          </c:extLst>
        </c:ser>
        <c:dLbls>
          <c:showLegendKey val="0"/>
          <c:showVal val="0"/>
          <c:showCatName val="0"/>
          <c:showSerName val="0"/>
          <c:showPercent val="0"/>
          <c:showBubbleSize val="0"/>
        </c:dLbls>
        <c:marker val="1"/>
        <c:smooth val="0"/>
        <c:axId val="2135926536"/>
        <c:axId val="-2053579496"/>
      </c:lineChart>
      <c:catAx>
        <c:axId val="21359265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1176128668848"/>
              <c:y val="0.840951756030496"/>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3579496"/>
        <c:crosses val="autoZero"/>
        <c:auto val="1"/>
        <c:lblAlgn val="ctr"/>
        <c:lblOffset val="100"/>
        <c:noMultiLvlLbl val="0"/>
      </c:catAx>
      <c:valAx>
        <c:axId val="-2053579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5926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Context Boundary Effect</a:t>
            </a:r>
          </a:p>
        </c:rich>
      </c:tx>
      <c:overlay val="0"/>
      <c:spPr>
        <a:noFill/>
        <a:ln>
          <a:noFill/>
        </a:ln>
        <a:effectLst/>
      </c:spPr>
    </c:title>
    <c:autoTitleDeleted val="0"/>
    <c:plotArea>
      <c:layout/>
      <c:barChart>
        <c:barDir val="col"/>
        <c:grouping val="stack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xmlns:c16r2="http://schemas.microsoft.com/office/drawing/2015/06/chart">
              <c:ext xmlns:c16="http://schemas.microsoft.com/office/drawing/2014/chart" uri="{C3380CC4-5D6E-409C-BE32-E72D297353CC}">
                <c16:uniqueId val="{00000001-A9D6-4A96-8565-74CA85FEB907}"/>
              </c:ext>
            </c:extLst>
          </c:dPt>
          <c:errBars>
            <c:errBarType val="both"/>
            <c:errValType val="cust"/>
            <c:noEndCap val="0"/>
            <c:plus>
              <c:numRef>
                <c:f>out!$O$293:$P$293</c:f>
                <c:numCache>
                  <c:formatCode>General</c:formatCode>
                  <c:ptCount val="2"/>
                  <c:pt idx="0">
                    <c:v>0.168323545383345</c:v>
                  </c:pt>
                  <c:pt idx="1">
                    <c:v>0.125936356076196</c:v>
                  </c:pt>
                </c:numCache>
              </c:numRef>
            </c:plus>
            <c:minus>
              <c:numRef>
                <c:f>out!$O$293:$P$293</c:f>
                <c:numCache>
                  <c:formatCode>General</c:formatCode>
                  <c:ptCount val="2"/>
                  <c:pt idx="0">
                    <c:v>0.168323545383345</c:v>
                  </c:pt>
                  <c:pt idx="1">
                    <c:v>0.125936356076196</c:v>
                  </c:pt>
                </c:numCache>
              </c:numRef>
            </c:minus>
            <c:spPr>
              <a:noFill/>
              <a:ln w="9525" cap="flat" cmpd="sng" algn="ctr">
                <a:solidFill>
                  <a:schemeClr val="tx1">
                    <a:lumMod val="65000"/>
                    <a:lumOff val="35000"/>
                  </a:schemeClr>
                </a:solidFill>
                <a:round/>
              </a:ln>
              <a:effectLst/>
            </c:spPr>
          </c:errBars>
          <c:cat>
            <c:strRef>
              <c:f>out!$O$295:$P$295</c:f>
              <c:strCache>
                <c:ptCount val="2"/>
                <c:pt idx="0">
                  <c:v>Within</c:v>
                </c:pt>
                <c:pt idx="1">
                  <c:v>Across</c:v>
                </c:pt>
              </c:strCache>
            </c:strRef>
          </c:cat>
          <c:val>
            <c:numRef>
              <c:f>out!$O$296:$P$296</c:f>
              <c:numCache>
                <c:formatCode>General</c:formatCode>
                <c:ptCount val="2"/>
                <c:pt idx="0">
                  <c:v>-0.181370370409441</c:v>
                </c:pt>
                <c:pt idx="1">
                  <c:v>0.651857343098957</c:v>
                </c:pt>
              </c:numCache>
            </c:numRef>
          </c:val>
          <c:extLst xmlns:c16r2="http://schemas.microsoft.com/office/drawing/2015/06/chart">
            <c:ext xmlns:c16="http://schemas.microsoft.com/office/drawing/2014/chart" uri="{C3380CC4-5D6E-409C-BE32-E72D297353CC}">
              <c16:uniqueId val="{00000002-A9D6-4A96-8565-74CA85FEB907}"/>
            </c:ext>
          </c:extLst>
        </c:ser>
        <c:dLbls>
          <c:showLegendKey val="0"/>
          <c:showVal val="0"/>
          <c:showCatName val="0"/>
          <c:showSerName val="0"/>
          <c:showPercent val="0"/>
          <c:showBubbleSize val="0"/>
        </c:dLbls>
        <c:gapWidth val="150"/>
        <c:overlap val="100"/>
        <c:axId val="-2025146808"/>
        <c:axId val="-2025143304"/>
      </c:barChart>
      <c:catAx>
        <c:axId val="-2025146808"/>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5143304"/>
        <c:crosses val="autoZero"/>
        <c:auto val="1"/>
        <c:lblAlgn val="ctr"/>
        <c:lblOffset val="100"/>
        <c:noMultiLvlLbl val="0"/>
      </c:catAx>
      <c:valAx>
        <c:axId val="-2025143304"/>
        <c:scaling>
          <c:orientation val="minMax"/>
          <c:max val="1.0"/>
          <c:min val="-0.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Normalized Distance (0</a:t>
                </a:r>
                <a:r>
                  <a:rPr lang="en-US" baseline="0"/>
                  <a:t> is perfect accuracy)</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5146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Trial-by-Trial Context Boundary Effects</a:t>
            </a:r>
          </a:p>
        </c:rich>
      </c:tx>
      <c:overlay val="0"/>
      <c:spPr>
        <a:noFill/>
        <a:ln>
          <a:noFill/>
        </a:ln>
        <a:effectLst/>
      </c:spPr>
    </c:title>
    <c:autoTitleDeleted val="0"/>
    <c:plotArea>
      <c:layout>
        <c:manualLayout>
          <c:layoutTarget val="inner"/>
          <c:xMode val="edge"/>
          <c:yMode val="edge"/>
          <c:x val="0.191016790709381"/>
          <c:y val="0.215"/>
          <c:w val="0.76712628387205"/>
          <c:h val="0.585482439695038"/>
        </c:manualLayout>
      </c:layout>
      <c:lineChart>
        <c:grouping val="standard"/>
        <c:varyColors val="0"/>
        <c:ser>
          <c:idx val="1"/>
          <c:order val="0"/>
          <c:tx>
            <c:strRef>
              <c:f>out!$AB$303</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out!$AC$305:$AF$305</c:f>
                <c:numCache>
                  <c:formatCode>General</c:formatCode>
                  <c:ptCount val="4"/>
                  <c:pt idx="0">
                    <c:v>0.0980210869996971</c:v>
                  </c:pt>
                  <c:pt idx="1">
                    <c:v>0.108964369028438</c:v>
                  </c:pt>
                  <c:pt idx="2">
                    <c:v>0.0795261291665597</c:v>
                  </c:pt>
                  <c:pt idx="3">
                    <c:v>0.0671685806431592</c:v>
                  </c:pt>
                </c:numCache>
              </c:numRef>
            </c:plus>
            <c:minus>
              <c:numRef>
                <c:f>out!$AC$305:$AF$305</c:f>
                <c:numCache>
                  <c:formatCode>General</c:formatCode>
                  <c:ptCount val="4"/>
                  <c:pt idx="0">
                    <c:v>0.0980210869996971</c:v>
                  </c:pt>
                  <c:pt idx="1">
                    <c:v>0.108964369028438</c:v>
                  </c:pt>
                  <c:pt idx="2">
                    <c:v>0.0795261291665597</c:v>
                  </c:pt>
                  <c:pt idx="3">
                    <c:v>0.0671685806431592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1.0</c:v>
                </c:pt>
                <c:pt idx="1">
                  <c:v>2.0</c:v>
                </c:pt>
                <c:pt idx="2">
                  <c:v>3.0</c:v>
                </c:pt>
                <c:pt idx="3">
                  <c:v>4.0</c:v>
                </c:pt>
              </c:numCache>
            </c:numRef>
          </c:cat>
          <c:val>
            <c:numRef>
              <c:f>out!$AC$303:$AF$303</c:f>
              <c:numCache>
                <c:formatCode>General</c:formatCode>
                <c:ptCount val="4"/>
                <c:pt idx="0">
                  <c:v>-0.323810931046539</c:v>
                </c:pt>
                <c:pt idx="1">
                  <c:v>-0.101928207205859</c:v>
                </c:pt>
                <c:pt idx="2">
                  <c:v>-0.208669073934589</c:v>
                </c:pt>
                <c:pt idx="3">
                  <c:v>-0.154209612748595</c:v>
                </c:pt>
              </c:numCache>
            </c:numRef>
          </c:val>
          <c:smooth val="0"/>
          <c:extLst xmlns:c16r2="http://schemas.microsoft.com/office/drawing/2015/06/chart">
            <c:ext xmlns:c16="http://schemas.microsoft.com/office/drawing/2014/chart" uri="{C3380CC4-5D6E-409C-BE32-E72D297353CC}">
              <c16:uniqueId val="{00000000-EDDC-403B-884F-378D29A8438C}"/>
            </c:ext>
          </c:extLst>
        </c:ser>
        <c:ser>
          <c:idx val="0"/>
          <c:order val="1"/>
          <c:tx>
            <c:strRef>
              <c:f>out!$AB$298</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out!$AC$300:$AF$300</c:f>
                <c:numCache>
                  <c:formatCode>General</c:formatCode>
                  <c:ptCount val="4"/>
                  <c:pt idx="0">
                    <c:v>0.208321211918518</c:v>
                  </c:pt>
                  <c:pt idx="1">
                    <c:v>0.12778506002817</c:v>
                  </c:pt>
                  <c:pt idx="2">
                    <c:v>0.099839177482572</c:v>
                  </c:pt>
                  <c:pt idx="3">
                    <c:v>0.0970080174654156</c:v>
                  </c:pt>
                </c:numCache>
              </c:numRef>
            </c:plus>
            <c:minus>
              <c:numRef>
                <c:f>out!$AC$300:$AF$300</c:f>
                <c:numCache>
                  <c:formatCode>General</c:formatCode>
                  <c:ptCount val="4"/>
                  <c:pt idx="0">
                    <c:v>0.208321211918518</c:v>
                  </c:pt>
                  <c:pt idx="1">
                    <c:v>0.12778506002817</c:v>
                  </c:pt>
                  <c:pt idx="2">
                    <c:v>0.099839177482572</c:v>
                  </c:pt>
                  <c:pt idx="3">
                    <c:v>0.0970080174654156</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1.0</c:v>
                </c:pt>
                <c:pt idx="1">
                  <c:v>2.0</c:v>
                </c:pt>
                <c:pt idx="2">
                  <c:v>3.0</c:v>
                </c:pt>
                <c:pt idx="3">
                  <c:v>4.0</c:v>
                </c:pt>
              </c:numCache>
            </c:numRef>
          </c:cat>
          <c:val>
            <c:numRef>
              <c:f>out!$AC$298:$AF$298</c:f>
              <c:numCache>
                <c:formatCode>General</c:formatCode>
                <c:ptCount val="4"/>
                <c:pt idx="0">
                  <c:v>0.409751682920813</c:v>
                </c:pt>
                <c:pt idx="1">
                  <c:v>0.805424273959678</c:v>
                </c:pt>
                <c:pt idx="2">
                  <c:v>0.816423117546486</c:v>
                </c:pt>
                <c:pt idx="3">
                  <c:v>0.484668542912108</c:v>
                </c:pt>
              </c:numCache>
            </c:numRef>
          </c:val>
          <c:smooth val="0"/>
          <c:extLst xmlns:c16r2="http://schemas.microsoft.com/office/drawing/2015/06/chart">
            <c:ext xmlns:c16="http://schemas.microsoft.com/office/drawing/2014/chart" uri="{C3380CC4-5D6E-409C-BE32-E72D297353CC}">
              <c16:uniqueId val="{00000001-EDDC-403B-884F-378D29A8438C}"/>
            </c:ext>
          </c:extLst>
        </c:ser>
        <c:dLbls>
          <c:showLegendKey val="0"/>
          <c:showVal val="0"/>
          <c:showCatName val="0"/>
          <c:showSerName val="0"/>
          <c:showPercent val="0"/>
          <c:showBubbleSize val="0"/>
        </c:dLbls>
        <c:marker val="1"/>
        <c:smooth val="0"/>
        <c:axId val="-2024843048"/>
        <c:axId val="-2024836664"/>
      </c:lineChart>
      <c:catAx>
        <c:axId val="-20248430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29412504943731"/>
              <c:y val="0.848888263967004"/>
            </c:manualLayout>
          </c:layout>
          <c:overlay val="0"/>
          <c:spPr>
            <a:noFill/>
            <a:ln>
              <a:noFill/>
            </a:ln>
            <a:effectLst/>
          </c:sp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4836664"/>
        <c:crosses val="autoZero"/>
        <c:auto val="1"/>
        <c:lblAlgn val="ctr"/>
        <c:lblOffset val="100"/>
        <c:noMultiLvlLbl val="0"/>
      </c:catAx>
      <c:valAx>
        <c:axId val="-2024836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dirty="0"/>
                  <a:t>Normalized Distance</a:t>
                </a:r>
                <a:r>
                  <a:rPr lang="en-US" baseline="0" dirty="0"/>
                  <a:t> (0 is perfect accuracy)</a:t>
                </a:r>
                <a:endParaRPr lang="en-US" dirty="0"/>
              </a:p>
            </c:rich>
          </c:tx>
          <c:overlay val="0"/>
          <c:spPr>
            <a:noFill/>
            <a:ln>
              <a:noFill/>
            </a:ln>
            <a:effectLst/>
          </c:sp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4843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B74457-E69C-AC43-B7C5-A5AEE47BA8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121</Pages>
  <Words>36712</Words>
  <Characters>1045213</Characters>
  <Application>Microsoft Macintosh Word</Application>
  <DocSecurity>0</DocSecurity>
  <Lines>11238</Lines>
  <Paragraphs>4940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1076985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H</dc:creator>
  <cp:keywords/>
  <dc:description/>
  <cp:lastModifiedBy>Hillary Schwarb</cp:lastModifiedBy>
  <cp:revision>4</cp:revision>
  <dcterms:created xsi:type="dcterms:W3CDTF">2018-02-21T02:01:00Z</dcterms:created>
  <dcterms:modified xsi:type="dcterms:W3CDTF">2018-03-07T20:32:00Z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f21057ec-36b4-33a3-a1cf-37029417d743</vt:lpwstr>
  </property>
  <property fmtid="{D5CDD505-2E9C-101B-9397-08002B2CF9AE}" pid="24" name="Mendeley Citation Style_1">
    <vt:lpwstr>http://www.zotero.org/styles/apa</vt:lpwstr>
  </property>
</Properties>
</file>