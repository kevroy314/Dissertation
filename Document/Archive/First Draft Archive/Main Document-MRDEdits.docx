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xml:space="preserve">© Kevin </w:t>
      </w:r>
      <w:proofErr w:type="spellStart"/>
      <w:r w:rsidRPr="00961B58">
        <w:rPr>
          <w:rFonts w:cstheme="minorHAnsi"/>
        </w:rPr>
        <w:t>Horecka</w:t>
      </w:r>
      <w:proofErr w:type="spellEnd"/>
      <w:r w:rsidRPr="00961B58">
        <w:rPr>
          <w:rFonts w:cstheme="minorHAnsi"/>
        </w:rPr>
        <w:t xml:space="preserve">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9"/>
          <w:footerReference w:type="first" r:id="rId10"/>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proofErr w:type="gramStart"/>
      <w:r w:rsidRPr="00961B58">
        <w:rPr>
          <w:rFonts w:cstheme="minorHAnsi"/>
        </w:rPr>
        <w:t>for</w:t>
      </w:r>
      <w:proofErr w:type="gramEnd"/>
      <w:r w:rsidRPr="00961B58">
        <w:rPr>
          <w:rFonts w:cstheme="minorHAnsi"/>
        </w:rPr>
        <w:t xml:space="preserve"> the degree of Doctor of Philosophy in Neuroscience</w:t>
      </w:r>
    </w:p>
    <w:p w14:paraId="5B110F3F" w14:textId="77777777" w:rsidR="001E276F" w:rsidRPr="00961B58" w:rsidRDefault="001E276F" w:rsidP="001E276F">
      <w:pPr>
        <w:spacing w:after="0"/>
        <w:jc w:val="center"/>
        <w:rPr>
          <w:rFonts w:cstheme="minorHAnsi"/>
        </w:rPr>
      </w:pPr>
      <w:proofErr w:type="gramStart"/>
      <w:r w:rsidRPr="00961B58">
        <w:rPr>
          <w:rFonts w:cstheme="minorHAnsi"/>
        </w:rPr>
        <w:t>in</w:t>
      </w:r>
      <w:proofErr w:type="gramEnd"/>
      <w:r w:rsidRPr="00961B58">
        <w:rPr>
          <w:rFonts w:cstheme="minorHAnsi"/>
        </w:rPr>
        <w:t xml:space="preserve">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 xml:space="preserve">Senior Research Scientist Rama </w:t>
      </w:r>
      <w:proofErr w:type="spellStart"/>
      <w:r w:rsidRPr="00961B58">
        <w:rPr>
          <w:rFonts w:cstheme="minorHAnsi"/>
        </w:rPr>
        <w:t>Ratnam</w:t>
      </w:r>
      <w:proofErr w:type="spellEnd"/>
    </w:p>
    <w:p w14:paraId="4CA064E2" w14:textId="77777777" w:rsidR="001E276F" w:rsidRPr="00961B58" w:rsidRDefault="001E276F" w:rsidP="001E276F">
      <w:pPr>
        <w:spacing w:after="0"/>
        <w:rPr>
          <w:rFonts w:cstheme="minorHAnsi"/>
        </w:rPr>
      </w:pPr>
      <w:r w:rsidRPr="00961B58">
        <w:rPr>
          <w:rFonts w:cstheme="minorHAnsi"/>
        </w:rPr>
        <w:tab/>
        <w:t xml:space="preserve">Associate Professor Aron K. </w:t>
      </w:r>
      <w:proofErr w:type="spellStart"/>
      <w:r w:rsidRPr="00961B58">
        <w:rPr>
          <w:rFonts w:cstheme="minorHAnsi"/>
        </w:rPr>
        <w:t>Barbey</w:t>
      </w:r>
      <w:proofErr w:type="spellEnd"/>
    </w:p>
    <w:p w14:paraId="404B20C5" w14:textId="5F3C211A" w:rsidR="0033055E" w:rsidRDefault="001E276F" w:rsidP="001E276F">
      <w:pPr>
        <w:spacing w:after="0"/>
        <w:rPr>
          <w:rFonts w:cstheme="minorHAnsi"/>
        </w:rPr>
      </w:pPr>
      <w:r w:rsidRPr="00961B58">
        <w:rPr>
          <w:rFonts w:cstheme="minorHAnsi"/>
        </w:rPr>
        <w:tab/>
        <w:t xml:space="preserve">Associate Professor Arne </w:t>
      </w:r>
      <w:proofErr w:type="spellStart"/>
      <w:r w:rsidRPr="00961B58">
        <w:rPr>
          <w:rFonts w:cstheme="minorHAnsi"/>
        </w:rPr>
        <w:t>Ekstrom</w:t>
      </w:r>
      <w:proofErr w:type="spellEnd"/>
      <w:r w:rsidRPr="00961B58">
        <w:rPr>
          <w:rFonts w:cstheme="minorHAnsi"/>
        </w:rPr>
        <w:t>,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commentRangeStart w:id="1"/>
      <w:r w:rsidRPr="00961B58">
        <w:rPr>
          <w:rFonts w:cstheme="minorHAnsi"/>
          <w:b/>
        </w:rPr>
        <w:lastRenderedPageBreak/>
        <w:t>ABSTRACT</w:t>
      </w:r>
      <w:commentRangeEnd w:id="1"/>
      <w:r w:rsidR="000D631A">
        <w:rPr>
          <w:rStyle w:val="CommentReference"/>
        </w:rPr>
        <w:commentReference w:id="1"/>
      </w:r>
    </w:p>
    <w:p w14:paraId="2626312E" w14:textId="6434C393"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in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4084C65"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w:t>
      </w:r>
      <w:proofErr w:type="spellStart"/>
      <w:r>
        <w:rPr>
          <w:rFonts w:cstheme="minorHAnsi"/>
        </w:rPr>
        <w:t>spacetime</w:t>
      </w:r>
      <w:proofErr w:type="spellEnd"/>
      <w:r>
        <w:rPr>
          <w:rFonts w:cstheme="minorHAnsi"/>
        </w:rPr>
        <w:t xml:space="preserv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 xml:space="preserve">“stretching” of across context temporal locations) is observed even though participants are allowed to </w:t>
      </w:r>
      <w:proofErr w:type="spellStart"/>
      <w:r>
        <w:rPr>
          <w:rFonts w:cstheme="minorHAnsi"/>
        </w:rPr>
        <w:t>reexplore</w:t>
      </w:r>
      <w:proofErr w:type="spellEnd"/>
      <w:r>
        <w:rPr>
          <w:rFonts w:cstheme="minorHAnsi"/>
        </w:rPr>
        <w:t xml:space="preserve"> the contexts arbitrarily, multiple times. This suggests that the context boundaries are having a profound impact on both the distance judgements and relational memory structure associated with events in </w:t>
      </w:r>
      <w:proofErr w:type="spellStart"/>
      <w:r>
        <w:rPr>
          <w:rFonts w:cstheme="minorHAnsi"/>
        </w:rPr>
        <w:t>spacetime</w:t>
      </w:r>
      <w:proofErr w:type="spellEnd"/>
      <w:r>
        <w:rPr>
          <w:rFonts w:cstheme="minorHAnsi"/>
        </w:rPr>
        <w:t>.</w:t>
      </w:r>
    </w:p>
    <w:p w14:paraId="471D8A87" w14:textId="7771A8E2"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 xml:space="preserve">mprovements in spatial and temporal navigation are shown to relate to more rapid improvements in memory in those domains, </w:t>
      </w:r>
      <w:proofErr w:type="spellStart"/>
      <w:r>
        <w:t>separably</w:t>
      </w:r>
      <w:proofErr w:type="spellEnd"/>
      <w:r>
        <w:t xml:space="preserve">,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w:t>
      </w:r>
      <w:proofErr w:type="spellStart"/>
      <w:r>
        <w:t>systematicity</w:t>
      </w:r>
      <w:proofErr w:type="spellEnd"/>
      <w:r>
        <w:t>,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w:t>
      </w:r>
      <w:proofErr w:type="gramStart"/>
      <w:r>
        <w:t>be</w:t>
      </w:r>
      <w:proofErr w:type="gramEnd"/>
      <w:r>
        <w:t xml:space="preserv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 xml:space="preserve">I would also like to thank my Committee, past and present, for their counsel and participation in all the steps of this process. Aron </w:t>
      </w:r>
      <w:proofErr w:type="spellStart"/>
      <w:r>
        <w:t>Barbey</w:t>
      </w:r>
      <w:proofErr w:type="spellEnd"/>
      <w:r>
        <w:t xml:space="preserve">, Rama </w:t>
      </w:r>
      <w:proofErr w:type="spellStart"/>
      <w:r>
        <w:t>Ratnam</w:t>
      </w:r>
      <w:proofErr w:type="spellEnd"/>
      <w:r>
        <w:t xml:space="preserve">, Arne </w:t>
      </w:r>
      <w:proofErr w:type="spellStart"/>
      <w:r>
        <w:t>Ekstrom</w:t>
      </w:r>
      <w:proofErr w:type="spellEnd"/>
      <w:r>
        <w:t>,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w:t>
      </w:r>
      <w:proofErr w:type="spellStart"/>
      <w:r>
        <w:t>Hassevoort</w:t>
      </w:r>
      <w:proofErr w:type="spellEnd"/>
      <w:r>
        <w:t xml:space="preserve">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w:t>
      </w:r>
      <w:proofErr w:type="spellStart"/>
      <w:r>
        <w:t>Schwarb</w:t>
      </w:r>
      <w:proofErr w:type="spellEnd"/>
      <w:r>
        <w:t xml:space="preserve">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w:t>
      </w:r>
      <w:proofErr w:type="spellStart"/>
      <w:r>
        <w:t>Faizan</w:t>
      </w:r>
      <w:proofErr w:type="spellEnd"/>
      <w:r>
        <w:t xml:space="preserve"> Khawaja, </w:t>
      </w:r>
      <w:proofErr w:type="spellStart"/>
      <w:r>
        <w:t>Nirav</w:t>
      </w:r>
      <w:proofErr w:type="spellEnd"/>
      <w:r>
        <w:t xml:space="preserve">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 xml:space="preserve">Tea </w:t>
      </w:r>
      <w:proofErr w:type="spellStart"/>
      <w:r w:rsidR="008E1645" w:rsidRPr="008E1645">
        <w:t>Garibovic</w:t>
      </w:r>
      <w:proofErr w:type="spellEnd"/>
      <w:r>
        <w:t xml:space="preserve">, </w:t>
      </w:r>
      <w:r w:rsidRPr="008E1645">
        <w:t>Connor Dyer</w:t>
      </w:r>
      <w:r>
        <w:t xml:space="preserve">, </w:t>
      </w:r>
      <w:r w:rsidRPr="008E1645">
        <w:t xml:space="preserve">Davis </w:t>
      </w:r>
      <w:proofErr w:type="spellStart"/>
      <w:r w:rsidRPr="008E1645">
        <w:t>Gerew</w:t>
      </w:r>
      <w:proofErr w:type="spellEnd"/>
      <w:r>
        <w:t xml:space="preserve">, </w:t>
      </w:r>
      <w:r w:rsidRPr="008E1645">
        <w:t>Rebecca Golden</w:t>
      </w:r>
      <w:r>
        <w:t xml:space="preserve">, </w:t>
      </w:r>
      <w:r w:rsidRPr="008E1645">
        <w:t xml:space="preserve">Vaughn </w:t>
      </w:r>
      <w:proofErr w:type="spellStart"/>
      <w:r w:rsidRPr="008E1645">
        <w:t>Hage</w:t>
      </w:r>
      <w:proofErr w:type="spellEnd"/>
      <w:r>
        <w:t xml:space="preserve">, </w:t>
      </w:r>
      <w:r w:rsidRPr="008E1645">
        <w:t xml:space="preserve">Niki </w:t>
      </w:r>
      <w:proofErr w:type="spellStart"/>
      <w:r w:rsidRPr="008E1645">
        <w:t>Nesnidal</w:t>
      </w:r>
      <w:proofErr w:type="spellEnd"/>
      <w:r>
        <w:t xml:space="preserve">, and </w:t>
      </w:r>
      <w:r w:rsidRPr="008E1645">
        <w:t xml:space="preserve">Catherine </w:t>
      </w:r>
      <w:proofErr w:type="spellStart"/>
      <w:r w:rsidRPr="008E1645">
        <w:t>Schmid</w:t>
      </w:r>
      <w:proofErr w:type="spellEnd"/>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 xml:space="preserve">Elizabeth Davis, Sean Collins, Angie Bustamante, Carly </w:t>
      </w:r>
      <w:proofErr w:type="spellStart"/>
      <w:r w:rsidRPr="00BD1F08">
        <w:t>Drzewiecki</w:t>
      </w:r>
      <w:proofErr w:type="spellEnd"/>
      <w:r w:rsidRPr="00BD1F08">
        <w:t xml:space="preserve">, Jean Carlos </w:t>
      </w:r>
      <w:proofErr w:type="spellStart"/>
      <w:r w:rsidRPr="00BD1F08">
        <w:t>Morganti</w:t>
      </w:r>
      <w:proofErr w:type="spellEnd"/>
      <w:r w:rsidRPr="00BD1F08">
        <w:t xml:space="preserve">, </w:t>
      </w:r>
      <w:proofErr w:type="spellStart"/>
      <w:r w:rsidRPr="00BD1F08">
        <w:t>Francheska</w:t>
      </w:r>
      <w:proofErr w:type="spellEnd"/>
      <w:r w:rsidRPr="00BD1F08">
        <w:t xml:space="preserve"> Marie </w:t>
      </w:r>
      <w:proofErr w:type="spellStart"/>
      <w:r w:rsidRPr="00BD1F08">
        <w:t>Morganti</w:t>
      </w:r>
      <w:proofErr w:type="spellEnd"/>
      <w:r w:rsidRPr="00BD1F08">
        <w:t xml:space="preserve"> </w:t>
      </w:r>
      <w:proofErr w:type="spellStart"/>
      <w:r w:rsidRPr="00BD1F08">
        <w:t>Nievesm</w:t>
      </w:r>
      <w:proofErr w:type="spellEnd"/>
      <w:r w:rsidRPr="00BD1F08">
        <w:t>, Lydia Nguyen, Brett Velez, and Stephen Fleming</w:t>
      </w:r>
      <w:r>
        <w:t xml:space="preserve">, thank you. And to all the friends who let us stay with them on our dozens of visits home to Austin, TX, Kevin </w:t>
      </w:r>
      <w:proofErr w:type="spellStart"/>
      <w:r>
        <w:t>Behlmann</w:t>
      </w:r>
      <w:proofErr w:type="spellEnd"/>
      <w:r>
        <w:t xml:space="preserve">, Chris Martin, </w:t>
      </w:r>
      <w:proofErr w:type="spellStart"/>
      <w:r>
        <w:t>Divya</w:t>
      </w:r>
      <w:proofErr w:type="spellEnd"/>
      <w:r>
        <w:t xml:space="preserve"> </w:t>
      </w:r>
      <w:proofErr w:type="spellStart"/>
      <w:r>
        <w:t>Janardhana</w:t>
      </w:r>
      <w:proofErr w:type="spellEnd"/>
      <w:r>
        <w:t xml:space="preserve">, </w:t>
      </w:r>
      <w:proofErr w:type="spellStart"/>
      <w:r>
        <w:t>Brette</w:t>
      </w:r>
      <w:proofErr w:type="spellEnd"/>
      <w:r>
        <w:t xml:space="preserve"> Hannigan, Eric and Sarah Hofstetter, I love you guys. To my family, Cathy and Michael </w:t>
      </w:r>
      <w:proofErr w:type="spellStart"/>
      <w:r>
        <w:t>Horecka</w:t>
      </w:r>
      <w:proofErr w:type="spellEnd"/>
      <w:r>
        <w:t xml:space="preserve">, Katie Bares and the entire Bares family, and my grandparents, Joan Bauer, Bill Bauer, Paul </w:t>
      </w:r>
      <w:proofErr w:type="spellStart"/>
      <w:r>
        <w:t>Horecka</w:t>
      </w:r>
      <w:proofErr w:type="spellEnd"/>
      <w:r>
        <w:t xml:space="preserve">, and </w:t>
      </w:r>
      <w:proofErr w:type="spellStart"/>
      <w:r w:rsidRPr="00BD1F08">
        <w:t>LaVonne</w:t>
      </w:r>
      <w:proofErr w:type="spellEnd"/>
      <w:r w:rsidRPr="00BD1F08">
        <w:t xml:space="preserve"> </w:t>
      </w:r>
      <w:proofErr w:type="spellStart"/>
      <w:r w:rsidRPr="00BD1F08">
        <w:t>Horecka</w:t>
      </w:r>
      <w:proofErr w:type="spellEnd"/>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w:t>
      </w:r>
      <w:proofErr w:type="spellStart"/>
      <w:r w:rsidR="001958F9">
        <w:t>Nipuni</w:t>
      </w:r>
      <w:proofErr w:type="spellEnd"/>
      <w:r w:rsidR="001958F9">
        <w:t xml:space="preserve"> </w:t>
      </w:r>
      <w:proofErr w:type="spellStart"/>
      <w:r w:rsidR="001958F9">
        <w:t>Ratnayaka</w:t>
      </w:r>
      <w:proofErr w:type="spellEnd"/>
      <w:r w:rsidR="001958F9">
        <w:t xml:space="preserve"> – </w:t>
      </w:r>
      <w:r>
        <w:t>I’m so happy we were able to come to Illinois together and both achieve our dreams. I love you so much, and I am so excited to continue to the next phase of our lives together as doctors.</w:t>
      </w:r>
      <w:r w:rsidR="001958F9">
        <w:t xml:space="preserve"> Also, special thanks to </w:t>
      </w:r>
      <w:commentRangeStart w:id="2"/>
      <w:r w:rsidR="001958F9">
        <w:t xml:space="preserve">Timber and </w:t>
      </w:r>
      <w:proofErr w:type="spellStart"/>
      <w:r w:rsidR="001958F9">
        <w:t>Sashi</w:t>
      </w:r>
      <w:proofErr w:type="spellEnd"/>
      <w:r w:rsidR="001958F9">
        <w:t xml:space="preserve">, </w:t>
      </w:r>
      <w:commentRangeEnd w:id="2"/>
      <w:r w:rsidR="00B71059">
        <w:rPr>
          <w:rStyle w:val="CommentReference"/>
        </w:rPr>
        <w:commentReference w:id="2"/>
      </w:r>
      <w:r w:rsidR="001958F9">
        <w:t>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5C08FD">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5C08FD">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5C08FD">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5C08FD">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5C08FD">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5C08FD">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5C08FD">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5C08FD">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5C08FD">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5C08FD">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5C08FD">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5C08FD">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5C08FD">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5C08FD">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5C08FD">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5C08FD">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5C08FD">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5C08FD">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5C08FD">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5C08FD">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5C08FD">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5C08FD">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5C08FD">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5C08FD">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3" w:name="_Toc505879076"/>
      <w:commentRangeStart w:id="4"/>
      <w:r>
        <w:lastRenderedPageBreak/>
        <w:t>Chapter 1:</w:t>
      </w:r>
      <w:r w:rsidR="001B44E3">
        <w:t xml:space="preserve"> </w:t>
      </w:r>
      <w:bookmarkStart w:id="5" w:name="_Toc497155995"/>
      <w:r w:rsidR="00566C24">
        <w:t>General Introduction</w:t>
      </w:r>
      <w:bookmarkEnd w:id="3"/>
      <w:bookmarkEnd w:id="5"/>
      <w:commentRangeEnd w:id="4"/>
      <w:r w:rsidR="00B71059">
        <w:rPr>
          <w:rStyle w:val="CommentReference"/>
          <w:rFonts w:asciiTheme="minorHAnsi" w:eastAsiaTheme="minorHAnsi" w:hAnsiTheme="minorHAnsi" w:cstheme="minorBidi"/>
          <w:color w:val="auto"/>
        </w:rPr>
        <w:commentReference w:id="4"/>
      </w:r>
    </w:p>
    <w:p w14:paraId="598394C1" w14:textId="6556E3B2" w:rsidR="00566C24" w:rsidRDefault="00566C24" w:rsidP="00AA15F8">
      <w:pPr>
        <w:spacing w:line="360" w:lineRule="auto"/>
      </w:pPr>
      <w:r>
        <w:t xml:space="preserve">There are numerous ways to quantify memory efficacy, but when it comes to </w:t>
      </w:r>
      <w:proofErr w:type="spellStart"/>
      <w:r>
        <w:t>recollective</w:t>
      </w:r>
      <w:proofErr w:type="spellEnd"/>
      <w:r>
        <w:t xml:space="preser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commentRangeStart w:id="6"/>
      <w:r w:rsidRPr="00B71059">
        <w:rPr>
          <w:i/>
          <w:rPrChange w:id="7" w:author="Dulas, Michael R" w:date="2018-02-15T12:05:00Z">
            <w:rPr/>
          </w:rPrChange>
        </w:rPr>
        <w:t>the degree to which</w:t>
      </w:r>
      <w:r>
        <w:t xml:space="preserve"> </w:t>
      </w:r>
      <w:commentRangeEnd w:id="6"/>
      <w:r w:rsidR="00B71059">
        <w:rPr>
          <w:rStyle w:val="CommentReference"/>
        </w:rPr>
        <w:commentReference w:id="6"/>
      </w:r>
      <w:r>
        <w:t xml:space="preserve">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1A09C32C"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33E748D0" w:rsidR="00566C24" w:rsidRDefault="00566C24" w:rsidP="00AA15F8">
      <w:pPr>
        <w:spacing w:line="360" w:lineRule="auto"/>
      </w:pPr>
      <w:r>
        <w:t>Finally</w:t>
      </w:r>
      <w:r w:rsidR="0011095C">
        <w:t>,</w:t>
      </w:r>
      <w:r>
        <w:t xml:space="preserve"> s</w:t>
      </w:r>
      <w:r w:rsidR="0011095C">
        <w:t xml:space="preserve">ampling behavior </w:t>
      </w:r>
      <w:ins w:id="8" w:author="Dulas, Michael R" w:date="2018-02-15T14:13:00Z">
        <w:r w:rsidR="00DD1EAA">
          <w:t xml:space="preserve">during study </w:t>
        </w:r>
      </w:ins>
      <w:r w:rsidR="0011095C">
        <w:t>in reconstruction</w:t>
      </w:r>
      <w:ins w:id="9" w:author="Dulas, Michael R" w:date="2018-02-15T14:13:00Z">
        <w:r w:rsidR="00DD1EAA">
          <w:t xml:space="preserve"> tasks</w:t>
        </w:r>
      </w:ins>
      <w:r w:rsidR="0011095C">
        <w:t xml:space="preserve">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w:t>
      </w:r>
      <w:proofErr w:type="spellStart"/>
      <w:r w:rsidR="00346172">
        <w:t>systematicity</w:t>
      </w:r>
      <w:proofErr w:type="spellEnd"/>
      <w:r w:rsidR="00346172">
        <w:t xml:space="preserve"> and complexity of exploration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10" w:name="_Toc505879077"/>
      <w:r>
        <w:t xml:space="preserve">1.1 </w:t>
      </w:r>
      <w:r w:rsidR="008774A8">
        <w:t>Domains and Entities: Building Systematic Understanding of Reconstruction</w:t>
      </w:r>
      <w:bookmarkEnd w:id="10"/>
    </w:p>
    <w:p w14:paraId="2AFD5D83" w14:textId="4BC559CD"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5C08FD" w:rsidRDefault="005C08FD" w:rsidP="00566C24">
                            <w:proofErr w:type="gramStart"/>
                            <w:r w:rsidRPr="00781D25">
                              <w:rPr>
                                <w:b/>
                              </w:rPr>
                              <w:t>Figure 1</w:t>
                            </w:r>
                            <w:r>
                              <w:rPr>
                                <w:b/>
                              </w:rPr>
                              <w:t>.1</w:t>
                            </w:r>
                            <w:r>
                              <w:t>.</w:t>
                            </w:r>
                            <w:proofErr w:type="gramEnd"/>
                            <w:r>
                              <w:t xml:space="preserve"> </w:t>
                            </w:r>
                            <w:proofErr w:type="gramStart"/>
                            <w:r>
                              <w:t>The Beckman Institute; an example of a 3D spatial domain populated by numerous entities which occupy specific points in space and have various identities.</w:t>
                            </w:r>
                            <w:proofErr w:type="gramEnd"/>
                            <w:r>
                              <w:t xml:space="preserve">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5C08FD" w:rsidRDefault="005C08FD" w:rsidP="00566C24">
                      <w:proofErr w:type="gramStart"/>
                      <w:r w:rsidRPr="00781D25">
                        <w:rPr>
                          <w:b/>
                        </w:rPr>
                        <w:t>Figure 1</w:t>
                      </w:r>
                      <w:r>
                        <w:rPr>
                          <w:b/>
                        </w:rPr>
                        <w:t>.1</w:t>
                      </w:r>
                      <w:r>
                        <w:t>.</w:t>
                      </w:r>
                      <w:proofErr w:type="gramEnd"/>
                      <w:r>
                        <w:t xml:space="preserve"> </w:t>
                      </w:r>
                      <w:proofErr w:type="gramStart"/>
                      <w:r>
                        <w:t>The Beckman Institute; an example of a 3D spatial domain populated by numerous entities which occupy specific points in space and have various identities.</w:t>
                      </w:r>
                      <w:proofErr w:type="gramEnd"/>
                      <w:r>
                        <w:t xml:space="preserve">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083CA206"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xml:space="preserve">. Within this spatial domain </w:t>
      </w:r>
      <w:proofErr w:type="gramStart"/>
      <w:r>
        <w:t>exist</w:t>
      </w:r>
      <w:proofErr w:type="gramEnd"/>
      <w:r>
        <w:t xml:space="preserve">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w:t>
      </w:r>
      <w:r w:rsidR="00904AAD">
        <w:lastRenderedPageBreak/>
        <w:t>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8B5A1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"manualFormatting" : "(Coxeter, 2008; see Figure 1.2 for visualizations of some of these spaces)",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5C08FD" w:rsidRDefault="005C08FD">
                            <w:r w:rsidRPr="00781D25">
                              <w:rPr>
                                <w:b/>
                              </w:rPr>
                              <w:t xml:space="preserve">Figure </w:t>
                            </w:r>
                            <w:r>
                              <w:rPr>
                                <w:b/>
                              </w:rPr>
                              <w:t>1.</w:t>
                            </w:r>
                            <w:r w:rsidRPr="00781D25">
                              <w:rPr>
                                <w:b/>
                              </w:rPr>
                              <w:t>2</w:t>
                            </w:r>
                            <w:r>
                              <w:t xml:space="preserve">: Examples of spaces with different geometries. </w:t>
                            </w:r>
                            <w:proofErr w:type="gramStart"/>
                            <w:r>
                              <w:t>Euclidean, toroidal, and hyperbolic.</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5C08FD" w:rsidRDefault="005C08FD">
                      <w:r w:rsidRPr="00781D25">
                        <w:rPr>
                          <w:b/>
                        </w:rPr>
                        <w:t xml:space="preserve">Figure </w:t>
                      </w:r>
                      <w:r>
                        <w:rPr>
                          <w:b/>
                        </w:rPr>
                        <w:t>1.</w:t>
                      </w:r>
                      <w:r w:rsidRPr="00781D25">
                        <w:rPr>
                          <w:b/>
                        </w:rPr>
                        <w:t>2</w:t>
                      </w:r>
                      <w:r>
                        <w:t xml:space="preserve">: Examples of spaces with different geometries. </w:t>
                      </w:r>
                      <w:proofErr w:type="gramStart"/>
                      <w:r>
                        <w:t>Euclidean, toroidal, and hyperbolic.</w:t>
                      </w:r>
                      <w:proofErr w:type="gramEnd"/>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1A26FAF3" w:rsidR="0002455A" w:rsidRDefault="009A1544" w:rsidP="00AA15F8">
      <w:pPr>
        <w:spacing w:line="360" w:lineRule="auto"/>
      </w:pPr>
      <w:r>
        <w:lastRenderedPageBreak/>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w:t>
      </w:r>
      <w:proofErr w:type="gramStart"/>
      <w:r w:rsidR="00566C24">
        <w:t>an impairment</w:t>
      </w:r>
      <w:proofErr w:type="gramEnd"/>
      <w:r w:rsidR="00566C24">
        <w:t xml:space="preserve">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w:t>
      </w:r>
      <w:proofErr w:type="spellStart"/>
      <w:r w:rsidR="00566C24">
        <w:t>configural</w:t>
      </w:r>
      <w:proofErr w:type="spellEnd"/>
      <w:r w:rsidR="00566C24">
        <w:t xml:space="preserve">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w:lastRenderedPageBreak/>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5C08FD" w:rsidRDefault="005C08FD"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5C08FD" w:rsidRDefault="005C08FD"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6"/>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7"/>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commentRangeStart w:id="11"/>
      <w:r>
        <w:t>1.1.</w:t>
      </w:r>
      <w:r w:rsidR="00FC5D71">
        <w:t>1</w:t>
      </w:r>
      <w:r>
        <w:t xml:space="preserve"> </w:t>
      </w:r>
      <w:proofErr w:type="spellStart"/>
      <w:r w:rsidR="008774A8" w:rsidRPr="008774A8">
        <w:t>Illustratability</w:t>
      </w:r>
      <w:proofErr w:type="spellEnd"/>
      <w:r w:rsidR="008774A8">
        <w:t xml:space="preserve"> Does Not Define Domains of Information</w:t>
      </w:r>
      <w:commentRangeEnd w:id="11"/>
      <w:r w:rsidR="00DD1EAA">
        <w:rPr>
          <w:rStyle w:val="CommentReference"/>
          <w:rFonts w:asciiTheme="minorHAnsi" w:eastAsiaTheme="minorHAnsi" w:hAnsiTheme="minorHAnsi" w:cstheme="minorBidi"/>
          <w:i w:val="0"/>
          <w:iCs w:val="0"/>
          <w:color w:val="auto"/>
        </w:rPr>
        <w:commentReference w:id="11"/>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w:t>
      </w:r>
      <w:r>
        <w:lastRenderedPageBreak/>
        <w:t xml:space="preserve">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329D4EE6"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lastRenderedPageBreak/>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5C08FD" w:rsidRDefault="005C08FD"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5C08FD" w:rsidRDefault="005C08FD"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w:t>
      </w:r>
      <w:r w:rsidR="00F81F31">
        <w:lastRenderedPageBreak/>
        <w:t xml:space="preserve">potentially addressed with the methods described in Chapter 2, a </w:t>
      </w:r>
      <w:commentRangeStart w:id="12"/>
      <w:r w:rsidR="00F81F31">
        <w:t xml:space="preserve">more fundamental understanding of reconstruction in the familiar domain of 2D Euclidean space should first be attained. </w:t>
      </w:r>
      <w:commentRangeEnd w:id="12"/>
      <w:r w:rsidR="00DD1EAA">
        <w:rPr>
          <w:rStyle w:val="CommentReference"/>
        </w:rPr>
        <w:commentReference w:id="12"/>
      </w:r>
    </w:p>
    <w:p w14:paraId="2255A34D" w14:textId="49B9997C" w:rsidR="004C38FD" w:rsidRDefault="007353F3" w:rsidP="004C38FD">
      <w:pPr>
        <w:pStyle w:val="Heading4"/>
      </w:pPr>
      <w:commentRangeStart w:id="14"/>
      <w:r>
        <w:t>1.1.</w:t>
      </w:r>
      <w:r w:rsidR="00FC5D71">
        <w:t>3</w:t>
      </w:r>
      <w:r>
        <w:t xml:space="preserve"> </w:t>
      </w:r>
      <w:r w:rsidR="004C38FD">
        <w:t xml:space="preserve">2D </w:t>
      </w:r>
      <w:commentRangeEnd w:id="14"/>
      <w:r w:rsidR="00DD1EAA">
        <w:rPr>
          <w:rStyle w:val="CommentReference"/>
          <w:rFonts w:asciiTheme="minorHAnsi" w:eastAsiaTheme="minorHAnsi" w:hAnsiTheme="minorHAnsi" w:cstheme="minorBidi"/>
          <w:i w:val="0"/>
          <w:iCs w:val="0"/>
          <w:color w:val="auto"/>
        </w:rPr>
        <w:commentReference w:id="14"/>
      </w:r>
      <w:r w:rsidR="004C38FD">
        <w:t xml:space="preserve">Spatial Reconstruction – The </w:t>
      </w:r>
      <w:commentRangeStart w:id="15"/>
      <w:proofErr w:type="spellStart"/>
      <w:r w:rsidR="004C38FD">
        <w:t>iPosition</w:t>
      </w:r>
      <w:commentRangeEnd w:id="15"/>
      <w:proofErr w:type="spellEnd"/>
      <w:r w:rsidR="00DD1EAA">
        <w:rPr>
          <w:rStyle w:val="CommentReference"/>
          <w:rFonts w:asciiTheme="minorHAnsi" w:eastAsiaTheme="minorHAnsi" w:hAnsiTheme="minorHAnsi" w:cstheme="minorBidi"/>
          <w:i w:val="0"/>
          <w:iCs w:val="0"/>
          <w:color w:val="auto"/>
        </w:rPr>
        <w:commentReference w:id="15"/>
      </w:r>
      <w:r w:rsidR="004C38FD">
        <w:t xml:space="preserve"> Task</w:t>
      </w:r>
    </w:p>
    <w:p w14:paraId="6245BAAB" w14:textId="2D29ED35" w:rsidR="00566C24" w:rsidRDefault="00F81F31" w:rsidP="00AA15F8">
      <w:pPr>
        <w:spacing w:line="360" w:lineRule="auto"/>
      </w:pPr>
      <w:r>
        <w:t xml:space="preserve">In the parlance of the previous sections, the </w:t>
      </w:r>
      <w:proofErr w:type="spellStart"/>
      <w:r>
        <w:t>iPosition</w:t>
      </w:r>
      <w:proofErr w:type="spellEnd"/>
      <w:r>
        <w:t xml:space="preserve">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5C08FD" w:rsidRDefault="005C08FD"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5C08FD" w:rsidRDefault="005C08FD"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6FFF41BF"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w:t>
      </w:r>
      <w:proofErr w:type="gramStart"/>
      <w:r>
        <w:t>Suppose the positions of each element were encoded into a graph-like representation where the relations between a subset of the items was encoded instead of any explicit location.</w:t>
      </w:r>
      <w:proofErr w:type="gramEnd"/>
      <w:r>
        <w:t xml:space="preserve">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w:t>
      </w:r>
      <w:proofErr w:type="spellStart"/>
      <w:r>
        <w:t>Kubie</w:t>
      </w:r>
      <w:proofErr w:type="spellEnd"/>
      <w:r>
        <w:t xml:space="preserve"> showed that place cell firing in an open field remapped with scaling, maintaining the relative shape of spatial firing). If the space were to be translated (i.e. moved in any direction a fixed distance), the graph itself need not </w:t>
      </w:r>
      <w:proofErr w:type="gramStart"/>
      <w:r>
        <w:t>change,</w:t>
      </w:r>
      <w:proofErr w:type="gramEnd"/>
      <w:r>
        <w:t xml:space="preserv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Rotation, sheering, or other more complex transformations can potentially result in the relative positions of items being 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w:t>
      </w:r>
      <w:proofErr w:type="spellStart"/>
      <w:r>
        <w:t>Noether’s</w:t>
      </w:r>
      <w:proofErr w:type="spellEnd"/>
      <w:r>
        <w:t xml:space="preserve">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w:t>
      </w:r>
      <w:r>
        <w:lastRenderedPageBreak/>
        <w:t xml:space="preserve">set of points is encoded in such a relational graph, we should similarly believe that the representation should only be conserved under those transformations which have relational invariance (i.e. scaling and translation) but not those which lack such </w:t>
      </w:r>
      <w:proofErr w:type="gramStart"/>
      <w:r>
        <w:t>an invariance</w:t>
      </w:r>
      <w:proofErr w:type="gramEnd"/>
      <w:r>
        <w:t xml:space="preserv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w:lastRenderedPageBreak/>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5C08FD" w:rsidRDefault="005C08FD"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5C08FD" w:rsidRDefault="005C08FD"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2A69D4E1" w:rsidR="00566C24" w:rsidRDefault="00566C24" w:rsidP="00AA15F8">
      <w:pPr>
        <w:spacing w:line="360" w:lineRule="auto"/>
      </w:pPr>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 xml:space="preserve">(Kolarik et al., 2016, </w:t>
      </w:r>
      <w:r w:rsidR="00625AB3" w:rsidRPr="00625AB3">
        <w:rPr>
          <w:noProof/>
        </w:rPr>
        <w:lastRenderedPageBreak/>
        <w:t>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are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2E8A3D7D"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w:t>
      </w:r>
      <w:proofErr w:type="gramStart"/>
      <w:r>
        <w:t>location,</w:t>
      </w:r>
      <w:proofErr w:type="gramEnd"/>
      <w:r>
        <w:t xml:space="preserve">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w:t>
      </w:r>
      <w:r w:rsidR="00180A7E">
        <w:lastRenderedPageBreak/>
        <w:t>description of these representational differences)</w:t>
      </w:r>
      <w:r>
        <w:t xml:space="preserve">. If the relations are arbitrary, these errors should be thought of as distinct from the sorts </w:t>
      </w:r>
      <w:proofErr w:type="gramStart"/>
      <w:r>
        <w:t>which</w:t>
      </w:r>
      <w:proofErr w:type="gramEnd"/>
      <w:r>
        <w:t xml:space="preserve"> might result from some failure to remember location. </w:t>
      </w:r>
      <w:r w:rsidR="005C3793">
        <w:t xml:space="preserve">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5C08FD" w:rsidRDefault="005C08FD"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5C08FD" w:rsidRDefault="005C08FD"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w:t>
      </w:r>
      <w:r>
        <w:lastRenderedPageBreak/>
        <w:t xml:space="preserve">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16" w:name="_Toc505879078"/>
      <w:r>
        <w:t xml:space="preserve">1.2 </w:t>
      </w:r>
      <w:r w:rsidR="004C38FD">
        <w:t>Overview of Chapters</w:t>
      </w:r>
      <w:bookmarkEnd w:id="16"/>
    </w:p>
    <w:p w14:paraId="620017C4" w14:textId="340DBF12"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w:t>
      </w:r>
      <w:r>
        <w:lastRenderedPageBreak/>
        <w:t xml:space="preserve">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exploration behavior relate to changes in various memory measures such that rapid decreases in </w:t>
      </w:r>
      <w:proofErr w:type="spellStart"/>
      <w:r w:rsidR="00180A7E">
        <w:t>systematicity</w:t>
      </w:r>
      <w:proofErr w:type="spellEnd"/>
      <w:r w:rsidR="00180A7E">
        <w:t xml:space="preserve">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contiguity of exploration relates to faster improvements in several aspects of relational and contextual memory</w:t>
      </w:r>
      <w:r w:rsidR="00180A7E">
        <w:t>.</w:t>
      </w:r>
    </w:p>
    <w:p w14:paraId="5DD9C6E2" w14:textId="5FC3C369" w:rsidR="004C38FD" w:rsidRDefault="007353F3" w:rsidP="004C38FD">
      <w:pPr>
        <w:pStyle w:val="Heading4"/>
      </w:pPr>
      <w:bookmarkStart w:id="17" w:name="_Hlk506045172"/>
      <w:r>
        <w:t xml:space="preserve">1.2.1 </w:t>
      </w:r>
      <w:r w:rsidR="004C38FD">
        <w:t>Reconstructing Relational Information</w:t>
      </w:r>
    </w:p>
    <w:p w14:paraId="76472AAE" w14:textId="47191836"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w:t>
      </w:r>
      <w:proofErr w:type="spellStart"/>
      <w:r>
        <w:t>misassignments</w:t>
      </w:r>
      <w:proofErr w:type="spellEnd"/>
      <w:r>
        <w:t xml:space="preserve"> of items, global transformations (i.e. translation, scaling, and rotation), and swaps/cycles of items which are </w:t>
      </w:r>
      <w:proofErr w:type="spellStart"/>
      <w:r>
        <w:t>misassigned</w:t>
      </w:r>
      <w:proofErr w:type="spellEnd"/>
      <w:r>
        <w:t xml:space="preserve">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w:t>
      </w:r>
      <w:proofErr w:type="spellStart"/>
      <w:r>
        <w:t>misassignments</w:t>
      </w:r>
      <w:proofErr w:type="spellEnd"/>
      <w:r>
        <w:t xml:space="preserve">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w:t>
      </w:r>
      <w:proofErr w:type="gramStart"/>
      <w:r>
        <w:t>,</w:t>
      </w:r>
      <w:proofErr w:type="gramEnd"/>
      <w:r>
        <w:t xml:space="preserve"> potentially via an alternate representation that leverages other brain regions and/or memory systems.</w:t>
      </w:r>
    </w:p>
    <w:p w14:paraId="233D5125" w14:textId="16C733B3" w:rsidR="00566C24" w:rsidRDefault="00566C24" w:rsidP="00AA15F8">
      <w:pPr>
        <w:spacing w:line="360" w:lineRule="auto"/>
      </w:pPr>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40727454" w:rsidR="00566C24" w:rsidRDefault="00566C24" w:rsidP="00AA15F8">
      <w:pPr>
        <w:spacing w:line="360" w:lineRule="auto"/>
      </w:pPr>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w:t>
      </w:r>
      <w:proofErr w:type="spellStart"/>
      <w:r>
        <w:t>recency</w:t>
      </w:r>
      <w:proofErr w:type="spellEnd"/>
      <w:r>
        <w:t xml:space="preserve">,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proofErr w:type="spellStart"/>
      <w:r w:rsidR="00173DD7">
        <w:t>unidirectionally</w:t>
      </w:r>
      <w:proofErr w:type="spellEnd"/>
      <w:r w:rsidR="00173DD7">
        <w:t xml:space="preserve">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w:t>
      </w:r>
      <w:r>
        <w:lastRenderedPageBreak/>
        <w:t xml:space="preserve">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w:t>
      </w:r>
      <w:proofErr w:type="spellStart"/>
      <w:r>
        <w:t>misassignments</w:t>
      </w:r>
      <w:proofErr w:type="spellEnd"/>
      <w:r>
        <w:t xml:space="preserve">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w:t>
      </w:r>
      <w:proofErr w:type="spellStart"/>
      <w:r>
        <w:t>misassignments</w:t>
      </w:r>
      <w:proofErr w:type="spellEnd"/>
      <w:r>
        <w:t xml:space="preserve"> in time (i.e. placing an event in another event’s temporal location) is far more likely than </w:t>
      </w:r>
      <w:proofErr w:type="spellStart"/>
      <w:r>
        <w:t>misassignment</w:t>
      </w:r>
      <w:proofErr w:type="spellEnd"/>
      <w:r>
        <w:t xml:space="preserve"> in space (i.e. placing an event in another event’s spatial location) in healthy young adults even with the ability to freely explore both domains. This difference is persistent across trials, with spatial </w:t>
      </w:r>
      <w:proofErr w:type="spellStart"/>
      <w:r>
        <w:t>misassignment</w:t>
      </w:r>
      <w:proofErr w:type="spellEnd"/>
      <w:r>
        <w:t xml:space="preserve"> dropping to near perfect accuracy by the last trial while temporal </w:t>
      </w:r>
      <w:proofErr w:type="spellStart"/>
      <w:r>
        <w:t>misassignment</w:t>
      </w:r>
      <w:proofErr w:type="spellEnd"/>
      <w:r>
        <w:t xml:space="preserve"> remains significantly higher. However, a significant linear trend is present in the temporal </w:t>
      </w:r>
      <w:proofErr w:type="spellStart"/>
      <w:r>
        <w:t>misassignment</w:t>
      </w:r>
      <w:proofErr w:type="spellEnd"/>
      <w:r>
        <w:t xml:space="preserve">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w:t>
      </w:r>
      <w:proofErr w:type="spellStart"/>
      <w:r>
        <w:t>Eichenbaum</w:t>
      </w:r>
      <w:proofErr w:type="spellEnd"/>
      <w:r>
        <w:t xml:space="preserve">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w:t>
      </w:r>
      <w:commentRangeStart w:id="18"/>
      <w:proofErr w:type="spellStart"/>
      <w:r>
        <w:t>allocentric</w:t>
      </w:r>
      <w:proofErr w:type="spellEnd"/>
      <w:r>
        <w:t xml:space="preserve"> perspective on time </w:t>
      </w:r>
      <w:commentRangeEnd w:id="18"/>
      <w:r w:rsidR="002C63F8">
        <w:rPr>
          <w:rStyle w:val="CommentReference"/>
        </w:rPr>
        <w:commentReference w:id="18"/>
      </w:r>
      <w:r>
        <w:t xml:space="preserve">(similarly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w:t>
      </w:r>
      <w:proofErr w:type="spellStart"/>
      <w:r>
        <w:t>allocentric</w:t>
      </w:r>
      <w:proofErr w:type="spellEnd"/>
      <w:r>
        <w:t xml:space="preserve"> time, however without the manipulation allowing for </w:t>
      </w:r>
      <w:proofErr w:type="spellStart"/>
      <w:r>
        <w:t>allocentric</w:t>
      </w:r>
      <w:proofErr w:type="spellEnd"/>
      <w:r>
        <w:t xml:space="preserve">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w:t>
      </w:r>
      <w:r>
        <w:lastRenderedPageBreak/>
        <w:t xml:space="preserve">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w:t>
      </w:r>
      <w:proofErr w:type="spellStart"/>
      <w:r>
        <w:t>misassignments</w:t>
      </w:r>
      <w:proofErr w:type="spellEnd"/>
      <w:r>
        <w:t xml:space="preserve">, from earlier in this section). Across all trials, a significantly higher number of </w:t>
      </w:r>
      <w:proofErr w:type="spellStart"/>
      <w:r>
        <w:t>misassignments</w:t>
      </w:r>
      <w:proofErr w:type="spellEnd"/>
      <w:r>
        <w:t xml:space="preserve"> are to same-context locations that should occur by chance. Moreover, this effect actually increases across trials as the impact of context on distance judgements holds steady and the overall number of </w:t>
      </w:r>
      <w:proofErr w:type="spellStart"/>
      <w:r>
        <w:t>misassignments</w:t>
      </w:r>
      <w:proofErr w:type="spellEnd"/>
      <w:r>
        <w:t xml:space="preserve">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lastRenderedPageBreak/>
        <w:t xml:space="preserve">1.2.3 </w:t>
      </w:r>
      <w:r w:rsidR="004C38FD">
        <w:t>Spatiotemporal Navigation, Sampling, and Information Encoding in Virtual Reality</w:t>
      </w:r>
    </w:p>
    <w:p w14:paraId="63B23ECE" w14:textId="1DD38298"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w:t>
      </w:r>
      <w:proofErr w:type="spellStart"/>
      <w:r w:rsidR="005B43EC">
        <w:t>systematicity</w:t>
      </w:r>
      <w:proofErr w:type="spellEnd"/>
      <w:r w:rsidR="005B43EC">
        <w:t>, and contiguity of exploration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w:t>
      </w:r>
      <w:proofErr w:type="spellStart"/>
      <w:r w:rsidR="005B43EC">
        <w:t>systematicity</w:t>
      </w:r>
      <w:proofErr w:type="spellEnd"/>
      <w:r w:rsidR="005B43EC">
        <w:t xml:space="preserve"> of exploration (i.e. </w:t>
      </w:r>
      <w:proofErr w:type="spellStart"/>
      <w:r w:rsidR="005B43EC">
        <w:t>Lacunarity</w:t>
      </w:r>
      <w:proofErr w:type="spellEnd"/>
      <w:r w:rsidR="005B43EC">
        <w:t>) are specifically examined to observe relationships with</w:t>
      </w:r>
      <w:r>
        <w:t xml:space="preserve"> relational memory and contextual biases at test. Additionally, an analysis of the order of exploration versus order of reconstruction and associated accuracies (more akin to the </w:t>
      </w:r>
      <w:proofErr w:type="spellStart"/>
      <w:r>
        <w:t>Recency</w:t>
      </w:r>
      <w:proofErr w:type="spellEnd"/>
      <w:r>
        <w:t xml:space="preserve"> and Contiguity effects explored in traditional temporal free recall tasks) is </w:t>
      </w:r>
      <w:r w:rsidR="005B43EC">
        <w:t>examined</w:t>
      </w:r>
      <w:r>
        <w:t>.</w:t>
      </w:r>
    </w:p>
    <w:p w14:paraId="130E1038" w14:textId="615C3E9B" w:rsidR="00706068" w:rsidRDefault="00706068" w:rsidP="00706068">
      <w:pPr>
        <w:spacing w:line="360" w:lineRule="auto"/>
      </w:pPr>
      <w:r>
        <w:t xml:space="preserve">In this task, individual improvements in spatial and temporal navigation are shown to relate to improvements in memory in those domains </w:t>
      </w:r>
      <w:proofErr w:type="spellStart"/>
      <w:r>
        <w:t>separably</w:t>
      </w:r>
      <w:proofErr w:type="spellEnd"/>
      <w:r>
        <w:t>,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w:t>
      </w:r>
      <w:proofErr w:type="spellStart"/>
      <w:r>
        <w:t>systematicity</w:t>
      </w:r>
      <w:proofErr w:type="spellEnd"/>
      <w:r>
        <w:t xml:space="preserve">,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17"/>
    <w:p w14:paraId="21EC4A04" w14:textId="7ABE70D9" w:rsidR="00FA74FB" w:rsidRDefault="00FA74FB" w:rsidP="003E19B9">
      <w:pPr>
        <w:spacing w:line="360" w:lineRule="auto"/>
      </w:pPr>
      <w:r>
        <w:lastRenderedPageBreak/>
        <w:br w:type="page"/>
      </w:r>
    </w:p>
    <w:p w14:paraId="2678C33C" w14:textId="583DEDBD" w:rsidR="0072413B" w:rsidRPr="004F1A08" w:rsidRDefault="007353F3" w:rsidP="00563ABB">
      <w:pPr>
        <w:pStyle w:val="Heading1"/>
        <w:rPr>
          <w:rStyle w:val="IntenseEmphasis"/>
        </w:rPr>
      </w:pPr>
      <w:bookmarkStart w:id="19" w:name="_Toc505879079"/>
      <w:r>
        <w:rPr>
          <w:rStyle w:val="IntenseEmphasis"/>
        </w:rPr>
        <w:lastRenderedPageBreak/>
        <w:t xml:space="preserve">Chapter 2: </w:t>
      </w:r>
      <w:r w:rsidR="0072413B" w:rsidRPr="004F1A08">
        <w:rPr>
          <w:rStyle w:val="IntenseEmphasis"/>
        </w:rPr>
        <w:t>Reconstructing Relational Information</w:t>
      </w:r>
      <w:bookmarkEnd w:id="19"/>
    </w:p>
    <w:p w14:paraId="46649628" w14:textId="46BF0B07" w:rsidR="0072413B" w:rsidRDefault="007353F3" w:rsidP="00563ABB">
      <w:pPr>
        <w:pStyle w:val="Heading2"/>
      </w:pPr>
      <w:bookmarkStart w:id="20" w:name="_Toc505879080"/>
      <w:r>
        <w:t xml:space="preserve">2.1 </w:t>
      </w:r>
      <w:r w:rsidR="0072413B">
        <w:t>Introduction</w:t>
      </w:r>
      <w:bookmarkEnd w:id="20"/>
    </w:p>
    <w:p w14:paraId="1BE14913" w14:textId="2B6F0987" w:rsidR="0072413B" w:rsidRDefault="0072413B" w:rsidP="00AA15F8">
      <w:pPr>
        <w:spacing w:line="360" w:lineRule="auto"/>
      </w:pPr>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AA15F8">
      <w:pPr>
        <w:spacing w:line="360" w:lineRule="auto"/>
        <w:rPr>
          <w:noProof/>
        </w:rPr>
      </w:pPr>
      <w:r>
        <w:t>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w:t>
      </w:r>
      <w:proofErr w:type="spellStart"/>
      <w:r>
        <w:t>vMWM</w:t>
      </w:r>
      <w:proofErr w:type="spellEnd"/>
      <w:r>
        <w:t xml:space="preserve">),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w:t>
      </w:r>
      <w:proofErr w:type="spellStart"/>
      <w:r>
        <w:t>configural</w:t>
      </w:r>
      <w:proofErr w:type="spellEnd"/>
      <w:r>
        <w:t xml:space="preserve">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w:t>
      </w:r>
      <w:proofErr w:type="gramStart"/>
      <w:r>
        <w:t>terminologically,</w:t>
      </w:r>
      <w:proofErr w:type="gramEnd"/>
      <w:r>
        <w:t xml:space="preserve"> the use of the word “item” here is specific to location information (with identity information being separated out as identity-location information). </w:t>
      </w:r>
      <w:bookmarkStart w:id="21"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21"/>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 xml:space="preserve">(R. J. Allen et al., </w:t>
      </w:r>
      <w:r w:rsidRPr="00DE1905">
        <w:rPr>
          <w:noProof/>
        </w:rPr>
        <w:lastRenderedPageBreak/>
        <w:t>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22" w:name="_Hlk494820043"/>
      <w:r>
        <w:t xml:space="preserve">In addition to first-order (i.e. pairwise) and higher-order (i.e. compound) relations, we can begin to consider the question of how general, Gestalten shape information, i.e. </w:t>
      </w:r>
      <w:proofErr w:type="spellStart"/>
      <w:r>
        <w:t>configural</w:t>
      </w:r>
      <w:proofErr w:type="spellEnd"/>
      <w:r>
        <w:t xml:space="preserve"> features which constitute parts of a unified whole, may be used independently of the hippocampus to maintain more global spatial information. </w:t>
      </w:r>
      <w:bookmarkEnd w:id="22"/>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23" w:name="_Toc505879081"/>
      <w:r>
        <w:t xml:space="preserve">2.2 </w:t>
      </w:r>
      <w:r w:rsidR="0072413B">
        <w:t>Materials and Methods</w:t>
      </w:r>
      <w:bookmarkEnd w:id="23"/>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0EE183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proofErr w:type="gramStart"/>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participants with hippocampal amnesia.</w:t>
      </w:r>
      <w:proofErr w:type="gramEnd"/>
      <w:r>
        <w:t xml:space="preserve"> </w:t>
      </w:r>
      <w:proofErr w:type="gramStart"/>
      <w:r w:rsidRPr="009F3C76">
        <w:rPr>
          <w:lang w:eastAsia="ja-JP"/>
        </w:rPr>
        <w:t>Hand.</w:t>
      </w:r>
      <w:proofErr w:type="gramEnd"/>
      <w:r w:rsidRPr="009F3C76">
        <w:rPr>
          <w:lang w:eastAsia="ja-JP"/>
        </w:rPr>
        <w:t xml:space="preserve">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 xml:space="preserve">Two </w:t>
      </w:r>
      <w:proofErr w:type="gramStart"/>
      <w:r w:rsidRPr="00D354A7">
        <w:t>patients</w:t>
      </w:r>
      <w:proofErr w:type="gramEnd"/>
      <w:r w:rsidRPr="00D354A7">
        <w:t xml:space="preserve">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xml:space="preserve">). Structural MRI examinations completed on 2 of the 3 patients confirmed bilateral hippocampal damage and volumetric analyses revealed significantly reduced hippocampal volumes. Participant 2563 </w:t>
      </w:r>
      <w:proofErr w:type="gramStart"/>
      <w:r w:rsidRPr="00D354A7">
        <w:t>wears</w:t>
      </w:r>
      <w:proofErr w:type="gramEnd"/>
      <w:r w:rsidRPr="00D354A7">
        <w:t xml:space="preserve">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065131DC"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xml:space="preserve">: A sample trial from the spatial reconstruction task; A, B, and C show different interpretations of the same reconstruction where the objects are in the reconstructed locations and the dots are the target locations from the study phase. (A) </w:t>
      </w:r>
      <w:proofErr w:type="gramStart"/>
      <w:r>
        <w:rPr>
          <w:rFonts w:ascii="Arial" w:hAnsi="Arial" w:cs="Arial"/>
          <w:color w:val="262626"/>
          <w:sz w:val="20"/>
          <w:szCs w:val="20"/>
          <w:shd w:val="clear" w:color="auto" w:fill="FFFFFF"/>
        </w:rPr>
        <w:t>shows</w:t>
      </w:r>
      <w:proofErr w:type="gramEnd"/>
      <w:r>
        <w:rPr>
          <w:rFonts w:ascii="Arial" w:hAnsi="Arial" w:cs="Arial"/>
          <w:color w:val="262626"/>
          <w:sz w:val="20"/>
          <w:szCs w:val="20"/>
          <w:shd w:val="clear" w:color="auto" w:fill="FFFFFF"/>
        </w:rPr>
        <w:t xml:space="preserve">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w:t>
      </w:r>
      <w:proofErr w:type="gramStart"/>
      <w:r>
        <w:rPr>
          <w:rFonts w:ascii="Arial" w:hAnsi="Arial" w:cs="Arial"/>
          <w:color w:val="262626"/>
          <w:sz w:val="20"/>
          <w:szCs w:val="20"/>
          <w:shd w:val="clear" w:color="auto" w:fill="FFFFFF"/>
        </w:rPr>
        <w:t>shows</w:t>
      </w:r>
      <w:proofErr w:type="gramEnd"/>
      <w:r>
        <w:rPr>
          <w:rFonts w:ascii="Arial" w:hAnsi="Arial" w:cs="Arial"/>
          <w:color w:val="262626"/>
          <w:sz w:val="20"/>
          <w:szCs w:val="20"/>
          <w:shd w:val="clear" w:color="auto" w:fill="FFFFFF"/>
        </w:rPr>
        <w:t xml:space="preserve">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w:t>
      </w:r>
      <w:r>
        <w:lastRenderedPageBreak/>
        <w:t>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w:t>
      </w:r>
      <w:proofErr w:type="spellStart"/>
      <w:r>
        <w:t>misassigned</w:t>
      </w:r>
      <w:proofErr w:type="spellEnd"/>
      <w:r>
        <w:t xml:space="preserve"> to each other’s locations, and “cycles,” in which more than two items are </w:t>
      </w:r>
      <w:proofErr w:type="spellStart"/>
      <w:r>
        <w:t>misassigned</w:t>
      </w:r>
      <w:proofErr w:type="spellEnd"/>
      <w:r>
        <w:t xml:space="preserve">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148321E"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w:t>
      </w:r>
      <w:proofErr w:type="spellStart"/>
      <w:r>
        <w:t>misassociation</w:t>
      </w:r>
      <w:proofErr w:type="spellEnd"/>
      <w:r>
        <w:t xml:space="preserve">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5C08FD"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proofErr w:type="gramStart"/>
      <w:r>
        <w:t>where</w:t>
      </w:r>
      <w:proofErr w:type="gramEnd"/>
      <w:r>
        <w:t xml:space="preserv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w:t>
      </w:r>
      <w:proofErr w:type="spellStart"/>
      <w:r>
        <w:rPr>
          <w:rFonts w:eastAsiaTheme="minorEastAsia"/>
        </w:rPr>
        <w:t>ced</w:t>
      </w:r>
      <w:proofErr w:type="spellEnd"/>
      <w:r>
        <w:rPr>
          <w:rFonts w:eastAsiaTheme="minorEastAsia"/>
        </w:rPr>
        <w:t xml:space="preserve">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AA15F8">
      <w:pPr>
        <w:spacing w:line="360" w:lineRule="auto"/>
      </w:pPr>
      <w:proofErr w:type="gramStart"/>
      <w:r>
        <w:t>where</w:t>
      </w:r>
      <w:proofErr w:type="gramEnd"/>
      <w:r>
        <w:t xml:space="preserv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w:t>
      </w:r>
      <w:proofErr w:type="gramStart"/>
      <w:r>
        <w:t>can</w:t>
      </w:r>
      <w:proofErr w:type="gramEnd"/>
      <w:r>
        <w:t xml:space="preserve"> be decomposed into a single </w:t>
      </w:r>
      <m:oMath>
        <m:r>
          <w:rPr>
            <w:rFonts w:ascii="Cambria Math" w:hAnsi="Cambria Math"/>
          </w:rPr>
          <m:t>θ</m:t>
        </m:r>
      </m:oMath>
      <w:r>
        <w:t xml:space="preserve"> value which represents the magnitude of rotation around the point set center. This transformation can be computed using </w:t>
      </w:r>
      <w:proofErr w:type="spellStart"/>
      <w:r>
        <w:rPr>
          <w:rFonts w:eastAsiaTheme="minorEastAsia"/>
        </w:rPr>
        <w:t>Umeyama’s</w:t>
      </w:r>
      <w:proofErr w:type="spellEnd"/>
      <w:r>
        <w:rPr>
          <w:rFonts w:eastAsiaTheme="minorEastAsia"/>
        </w:rPr>
        <w:t xml:space="preserve">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proofErr w:type="gramStart"/>
      <w:r>
        <w:t>where</w:t>
      </w:r>
      <w:proofErr w:type="gramEnd"/>
      <w:r>
        <w:t xml:space="preserv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proofErr w:type="spellStart"/>
      <w:r>
        <w:rPr>
          <w:rFonts w:eastAsiaTheme="minorEastAsia"/>
        </w:rPr>
        <w:lastRenderedPageBreak/>
        <w:t>Umeyama’s</w:t>
      </w:r>
      <w:proofErr w:type="spellEnd"/>
      <w:r>
        <w:rPr>
          <w:rFonts w:eastAsiaTheme="minorEastAsia"/>
        </w:rPr>
        <w:t xml:space="preserve">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AF4C0BE"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xml:space="preserve">.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w:t>
      </w:r>
      <w:proofErr w:type="gramStart"/>
      <w:r>
        <w:t>nor</w:t>
      </w:r>
      <w:proofErr w:type="gramEnd"/>
      <w:r>
        <w:t xml:space="preserve"> due to item identity errors). To accomplish this goal, we determine accuracy based on the data by creating a statistical distribution of the misplacement after correcting for item-identity and global error and use the confidence intervals for the distribution (in </w:t>
      </w:r>
      <w:proofErr w:type="gramStart"/>
      <w:r>
        <w:t>this case, 95% confidence intervals</w:t>
      </w:r>
      <w:proofErr w:type="gramEnd"/>
      <w:r>
        <w:t>)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0FC38D72" w:rsidR="0072413B" w:rsidRDefault="0072413B" w:rsidP="00AA15F8">
      <w:pPr>
        <w:spacing w:line="360" w:lineRule="auto"/>
      </w:pPr>
      <w:r>
        <w:t xml:space="preserve">Finally, once all item-location assignment and global errors have been subtracted from the data and placement location accuracies have been </w:t>
      </w:r>
      <w:proofErr w:type="gramStart"/>
      <w:r>
        <w:t>determined,</w:t>
      </w:r>
      <w:proofErr w:type="gramEnd"/>
      <w:r>
        <w:t xml:space="preserve">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w:t>
      </w:r>
      <w:proofErr w:type="spellStart"/>
      <w:r>
        <w:t>misbinding</w:t>
      </w:r>
      <w:proofErr w:type="spellEnd"/>
      <w:r>
        <w:t xml:space="preserve"> 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w:t>
      </w:r>
      <w:proofErr w:type="gramStart"/>
      <w:r>
        <w:t>The 1&amp;2) translation (x and y), 3) scaling, and 4) rotation magnitudes from the transformation step, 5) the number of items within the location accuracy threshold after removing both the item identities and the number of compound errors of various types.</w:t>
      </w:r>
      <w:proofErr w:type="gramEnd"/>
      <w:r>
        <w:t xml:space="preserve">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24"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w:t>
      </w:r>
      <w:proofErr w:type="gramStart"/>
      <w:r>
        <w:t xml:space="preserve">degrees of freedom for each </w:t>
      </w:r>
      <w:r w:rsidRPr="00101211">
        <w:rPr>
          <w:i/>
        </w:rPr>
        <w:t>t</w:t>
      </w:r>
      <w:r>
        <w:t>-test is</w:t>
      </w:r>
      <w:proofErr w:type="gramEnd"/>
      <w:r>
        <w:t xml:space="preserve">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w:t>
      </w:r>
      <w:proofErr w:type="spellStart"/>
      <w:r>
        <w:t>Feldt</w:t>
      </w:r>
      <w:proofErr w:type="spellEnd"/>
      <w:r>
        <w:t xml:space="preserve"> correction for non-</w:t>
      </w:r>
      <w:proofErr w:type="spellStart"/>
      <w:r>
        <w:t>sphericity</w:t>
      </w:r>
      <w:proofErr w:type="spellEnd"/>
      <w:r>
        <w:t>.</w:t>
      </w:r>
    </w:p>
    <w:bookmarkEnd w:id="24"/>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w:t>
      </w:r>
      <w:proofErr w:type="gramStart"/>
      <w:r>
        <w:t>measures</w:t>
      </w:r>
      <w:proofErr w:type="gramEnd"/>
      <w:r>
        <w:t xml:space="preserve">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25" w:name="_Toc505879082"/>
      <w:r>
        <w:t xml:space="preserve">2.3 </w:t>
      </w:r>
      <w:r w:rsidR="0072413B">
        <w:t>Results</w:t>
      </w:r>
      <w:bookmarkEnd w:id="25"/>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3F592846"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as would be expected given the relative magnitudes of the original misplacem</w:t>
      </w:r>
      <w:proofErr w:type="spellStart"/>
      <w:r w:rsidRPr="0045573F">
        <w:rPr>
          <w:rFonts w:cstheme="minorHAnsi"/>
        </w:rPr>
        <w:t>ent</w:t>
      </w:r>
      <w:proofErr w:type="spellEnd"/>
      <w:r w:rsidRPr="0045573F">
        <w:rPr>
          <w:rFonts w:cstheme="minorHAnsi"/>
        </w:rPr>
        <w:t xml:space="preserve">.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w:t>
      </w:r>
      <w:proofErr w:type="gramStart"/>
      <w:r>
        <w:rPr>
          <w:rFonts w:ascii="Calibri" w:eastAsia="Times New Roman" w:hAnsi="Calibri" w:cs="Calibri"/>
          <w:color w:val="000000"/>
        </w:rPr>
        <w:t xml:space="preserve"> A) Misplacement Across Analysis Steps</w:t>
      </w:r>
      <w:proofErr w:type="gramEnd"/>
      <w:r>
        <w:rPr>
          <w:rFonts w:ascii="Calibri" w:eastAsia="Times New Roman" w:hAnsi="Calibri" w:cs="Calibri"/>
          <w:color w:val="000000"/>
        </w:rPr>
        <w:t>,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26"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a repeated measures ANOVA was performed (Huynh -</w:t>
      </w:r>
      <w:proofErr w:type="spellStart"/>
      <w:r>
        <w:rPr>
          <w:rFonts w:cstheme="minorHAnsi"/>
        </w:rPr>
        <w:t>Feldt</w:t>
      </w:r>
      <w:proofErr w:type="spellEnd"/>
      <w:r>
        <w:rPr>
          <w:rFonts w:cstheme="minorHAnsi"/>
        </w:rPr>
        <w:t xml:space="preserve">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26"/>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fference between means is 33.0 pixels</w:t>
      </w:r>
      <w:proofErr w:type="gramStart"/>
      <w:r>
        <w:rPr>
          <w:rFonts w:cstheme="minorHAnsi"/>
        </w:rPr>
        <w:t xml:space="preserve">; </w:t>
      </w:r>
      <w:proofErr w:type="gramEnd"/>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27"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Importantly, however, patients had more placements of items in another item’s studied location (i.e. correct item-location relations with incorrect identity-location relation)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 xml:space="preserve">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w:t>
      </w:r>
      <w:proofErr w:type="gramStart"/>
      <w:r>
        <w:rPr>
          <w:rFonts w:ascii="Calibri" w:eastAsia="Times New Roman" w:hAnsi="Calibri" w:cs="Calibri"/>
          <w:color w:val="000000"/>
        </w:rPr>
        <w:t>t(</w:t>
      </w:r>
      <w:proofErr w:type="gramEnd"/>
      <w:r>
        <w:rPr>
          <w:rFonts w:ascii="Calibri" w:eastAsia="Times New Roman" w:hAnsi="Calibri" w:cs="Calibri"/>
          <w:color w:val="000000"/>
        </w:rPr>
        <w:t xml:space="preserve">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 xml:space="preserve">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t>
      </w:r>
      <w:proofErr w:type="gramStart"/>
      <w:r w:rsidRPr="00A01A8B">
        <w:rPr>
          <w:rFonts w:ascii="Calibri" w:eastAsia="Times New Roman" w:hAnsi="Calibri" w:cs="Calibri"/>
          <w:color w:val="000000"/>
        </w:rPr>
        <w:t>was</w:t>
      </w:r>
      <w:proofErr w:type="gramEnd"/>
      <w:r w:rsidRPr="00A01A8B">
        <w:rPr>
          <w:rFonts w:ascii="Calibri" w:eastAsia="Times New Roman" w:hAnsi="Calibri" w:cs="Calibri"/>
          <w:color w:val="000000"/>
        </w:rPr>
        <w:t xml:space="preserve"> not impaired in hippocampal damaged patients.</w:t>
      </w:r>
      <w:bookmarkEnd w:id="27"/>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28" w:name="_Toc505879083"/>
      <w:r>
        <w:t xml:space="preserve">2.4 </w:t>
      </w:r>
      <w:r w:rsidR="0072413B">
        <w:t>Discussion</w:t>
      </w:r>
      <w:bookmarkEnd w:id="28"/>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29" w:name="_Hlk495427905"/>
      <w:r>
        <w:rPr>
          <w:rStyle w:val="CommentReference"/>
        </w:rPr>
        <w:t xml:space="preserve">. </w:t>
      </w:r>
      <w:bookmarkEnd w:id="29"/>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30" w:name="_Hlk495427674"/>
      <w:r>
        <w:t xml:space="preserve">What causes this sudden increase in identity-location errors in comparison participants at higher set sizes? </w:t>
      </w:r>
      <w:bookmarkEnd w:id="30"/>
      <w:r>
        <w:t xml:space="preserve">One possibility requires consideration of accurate identity-location placements in isolation of other metrics. Across all set sizes, hippocampal patients make approximately one accurate identity-location placement. This accuracy could be due, in part, to </w:t>
      </w:r>
      <w:proofErr w:type="gramStart"/>
      <w:r>
        <w:t>a maintenance</w:t>
      </w:r>
      <w:proofErr w:type="gramEnd"/>
      <w:r>
        <w:t xml:space="preserv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31"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32" w:name="_Hlk494819886"/>
      <w:bookmarkEnd w:id="31"/>
      <w:r>
        <w:t>Gestalten perceptual features</w:t>
      </w:r>
      <w:bookmarkStart w:id="33" w:name="_Hlk495428041"/>
      <w:r>
        <w:t xml:space="preserve">, i.e. </w:t>
      </w:r>
      <w:proofErr w:type="spellStart"/>
      <w:r>
        <w:t>configural</w:t>
      </w:r>
      <w:proofErr w:type="spellEnd"/>
      <w:r>
        <w:t xml:space="preserve"> features which constitute parts of a unified whole, rather than relations </w:t>
      </w:r>
      <w:bookmarkEnd w:id="32"/>
      <w:bookmarkEnd w:id="33"/>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w:t>
      </w:r>
      <w:proofErr w:type="gramStart"/>
      <w:r>
        <w:t>,</w:t>
      </w:r>
      <w:proofErr w:type="gramEnd"/>
      <w:r>
        <w:t xml:space="preserve">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w:t>
      </w:r>
      <w:proofErr w:type="spellStart"/>
      <w:r>
        <w:t>Kolarik</w:t>
      </w:r>
      <w:proofErr w:type="spellEnd"/>
      <w:r>
        <w:t xml:space="preserve">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0925F35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34" w:name="_Hlk495428017"/>
      <w:r>
        <w:t xml:space="preserve">It is possible individual relational information </w:t>
      </w:r>
      <w:r w:rsidRPr="00530826">
        <w:rPr>
          <w:i/>
        </w:rPr>
        <w:t>is</w:t>
      </w:r>
      <w:r>
        <w:t xml:space="preserve"> being stored separately via a different brain region(s). For example, the </w:t>
      </w:r>
      <w:proofErr w:type="spellStart"/>
      <w:r>
        <w:t>parahippocampal</w:t>
      </w:r>
      <w:proofErr w:type="spellEnd"/>
      <w:r>
        <w:t xml:space="preserve">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34"/>
      <w:r>
        <w:t xml:space="preserve">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w:t>
      </w:r>
      <w:proofErr w:type="gramStart"/>
      <w:r>
        <w:t>be</w:t>
      </w:r>
      <w:proofErr w:type="gramEnd"/>
      <w:r>
        <w:t xml:space="preserv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35" w:name="_Toc505879084"/>
      <w:r>
        <w:lastRenderedPageBreak/>
        <w:t xml:space="preserve">Chapter 3: </w:t>
      </w:r>
      <w:r w:rsidR="00101B0D" w:rsidRPr="00101B0D">
        <w:t>Memory during Time Travel: Spatiotemporal Navigation, Contextual Boundaries, and Relational Memory Errors in Virtual Reality</w:t>
      </w:r>
      <w:bookmarkEnd w:id="35"/>
    </w:p>
    <w:p w14:paraId="57CF6ABF" w14:textId="14BEBE79" w:rsidR="00101B0D" w:rsidRDefault="007353F3" w:rsidP="00101B0D">
      <w:pPr>
        <w:pStyle w:val="Heading2"/>
      </w:pPr>
      <w:bookmarkStart w:id="36" w:name="_Toc505879085"/>
      <w:r>
        <w:t xml:space="preserve">3.1 </w:t>
      </w:r>
      <w:r w:rsidR="00101B0D">
        <w:t>Introduction</w:t>
      </w:r>
      <w:bookmarkEnd w:id="36"/>
    </w:p>
    <w:p w14:paraId="4B3F0CE9" w14:textId="2669709C"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w:t>
      </w:r>
      <w:proofErr w:type="spellStart"/>
      <w:r>
        <w:t>explorable</w:t>
      </w:r>
      <w:proofErr w:type="spellEnd"/>
      <w:r>
        <w:t xml:space="preserv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proofErr w:type="gramStart"/>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w:t>
      </w:r>
      <w:proofErr w:type="gramEnd"/>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w:t>
      </w:r>
      <w:proofErr w:type="spellStart"/>
      <w:r>
        <w:t>Horecka</w:t>
      </w:r>
      <w:proofErr w:type="spellEnd"/>
      <w:r>
        <w:t xml:space="preserve"> et al., 2017, under review). In healthy individuals, identity-location binding errors and compound memory errors (i.e. those in which groups of items are </w:t>
      </w:r>
      <w:proofErr w:type="spellStart"/>
      <w:r>
        <w:t>misbound</w:t>
      </w:r>
      <w:proofErr w:type="spellEnd"/>
      <w:r>
        <w:t xml:space="preserve">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w:t>
      </w:r>
      <w:proofErr w:type="spellStart"/>
      <w:r>
        <w:t>unidirectionally</w:t>
      </w:r>
      <w:proofErr w:type="spellEnd"/>
      <w:r>
        <w:t xml:space="preserve">,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w:t>
      </w:r>
      <w:proofErr w:type="spellStart"/>
      <w:r>
        <w:t>Zacks</w:t>
      </w:r>
      <w:proofErr w:type="spellEnd"/>
      <w:r>
        <w:t xml:space="preserve">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w:t>
      </w:r>
      <w:r>
        <w:lastRenderedPageBreak/>
        <w:t xml:space="preserve">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w:t>
      </w:r>
      <w:proofErr w:type="spellStart"/>
      <w:r>
        <w:t>Zacks</w:t>
      </w:r>
      <w:proofErr w:type="spellEnd"/>
      <w:r>
        <w:t xml:space="preserve">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6E15E631" w:rsidR="00101B0D" w:rsidRDefault="007353F3" w:rsidP="00101B0D">
      <w:pPr>
        <w:pStyle w:val="Heading2"/>
      </w:pPr>
      <w:bookmarkStart w:id="37" w:name="_Toc505879086"/>
      <w:r>
        <w:t xml:space="preserve">3.2 </w:t>
      </w:r>
      <w:r w:rsidR="00101B0D">
        <w:t>Methods</w:t>
      </w:r>
      <w:bookmarkEnd w:id="37"/>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2265440D"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5C08FD" w:rsidRPr="00586EE6" w:rsidRDefault="005C08FD"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5C08FD" w:rsidRPr="00586EE6" w:rsidRDefault="005C08FD"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5C08FD" w:rsidRPr="00586EE6" w:rsidRDefault="005C08FD"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cD7wA&#10;AADbAAAADwAAAGRycy9kb3ducmV2LnhtbERPy6rCMBDdX/AfwgjurqkKItUoRRAE3WgFt0MzttVm&#10;Upqo0a83C8Hl4bwXq2Aa8aDO1ZYVjIYJCOLC6ppLBad88z8D4TyyxsYyKXiRg9Wy97fAVNsnH+hx&#10;9KWIIexSVFB536ZSuqIig25oW+LIXWxn0EfYlVJ3+IzhppHjJJlKgzXHhgpbWldU3I53o0DmZnoO&#10;NXORUdhn73W+4/FVqUE/ZHMQnoL/ib/urVYwievjl/gD5PI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i2xwPvAAAANsAAAAPAAAAAAAAAAAAAAAAAJgCAABkcnMvZG93bnJldi54&#10;bWxQSwUGAAAAAAQABAD1AAAAgQMAAAAA&#10;" stroked="f">
                  <v:fill opacity="32896f"/>
                  <v:textbox>
                    <w:txbxContent>
                      <w:p w14:paraId="6B0D8893" w14:textId="77777777" w:rsidR="005C08FD" w:rsidRPr="00586EE6" w:rsidRDefault="005C08FD"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5lMEA&#10;AADbAAAADwAAAGRycy9kb3ducmV2LnhtbESPQYvCMBSE7wv+h/AEb2uqgizVtBRBWFgv2gWvj+bZ&#10;VpuX0kSN/nojLOxxmJlvmHUeTCduNLjWsoLZNAFBXFndcq3gt9x+foFwHlljZ5kUPMhBno0+1phq&#10;e+c93Q6+FhHCLkUFjfd9KqWrGjLoprYnjt7JDgZ9lEMt9YD3CDednCfJUhpsOS402NOmoepyuBoF&#10;sjTLY2iZq4LCrnhuyh+en5WajEOxAuEp+P/wX/tbK1jM4P0l/gCZ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XuZTBAAAA2wAAAA8AAAAAAAAAAAAAAAAAmAIAAGRycy9kb3du&#10;cmV2LnhtbFBLBQYAAAAABAAEAPUAAACGAwAAAAA=&#10;" stroked="f">
                  <v:fill opacity="32896f"/>
                  <v:textbox>
                    <w:txbxContent>
                      <w:p w14:paraId="013D6C76" w14:textId="77777777" w:rsidR="005C08FD" w:rsidRPr="00586EE6" w:rsidRDefault="005C08FD"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31sIA&#10;AADcAAAADwAAAGRycy9kb3ducmV2LnhtbESPQYvCMBSE7wv+h/AEb9t0C4pUoxRBEPSiFbw+mrdt&#10;d5uX0kSN/nojLOxxmJlvmOU6mE7caHCtZQVfSQqCuLK65VrBudx+zkE4j6yxs0wKHuRgvRp9LDHX&#10;9s5Hup18LSKEXY4KGu/7XEpXNWTQJbYnjt63HQz6KIda6gHvEW46maXpTBpsOS402NOmoer3dDUK&#10;ZGlml9AyVwWFQ/HclHvOfpSajEOxAOEp+P/wX3unFWTTDN5n4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vfWwgAAANwAAAAPAAAAAAAAAAAAAAAAAJgCAABkcnMvZG93&#10;bnJldi54bWxQSwUGAAAAAAQABAD1AAAAhwMAAAAA&#10;" stroked="f">
                  <v:fill opacity="32896f"/>
                  <v:textbox>
                    <w:txbxContent>
                      <w:p w14:paraId="2C76A47D" w14:textId="77777777" w:rsidR="005C08FD" w:rsidRPr="00586EE6" w:rsidRDefault="005C08FD"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5C08FD" w:rsidRDefault="005C08FD" w:rsidP="00101B0D">
                            <w:r w:rsidRPr="0073570F">
                              <w:rPr>
                                <w:b/>
                              </w:rPr>
                              <w:t xml:space="preserve">Figure </w:t>
                            </w:r>
                            <w:r>
                              <w:rPr>
                                <w:b/>
                              </w:rPr>
                              <w:t>3.</w:t>
                            </w:r>
                            <w:r w:rsidRPr="0073570F">
                              <w:rPr>
                                <w:b/>
                              </w:rPr>
                              <w:t>1</w:t>
                            </w:r>
                            <w:r>
                              <w:t xml:space="preserve">: The two types of events an item can undergo in time and a visualization of the environment. A) </w:t>
                            </w:r>
                            <w:proofErr w:type="gramStart"/>
                            <w:r>
                              <w:t>shows</w:t>
                            </w:r>
                            <w:proofErr w:type="gramEnd"/>
                            <w:r>
                              <w:t xml:space="preserve">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5C08FD" w:rsidRDefault="005C08FD" w:rsidP="00101B0D">
                      <w:r w:rsidRPr="0073570F">
                        <w:rPr>
                          <w:b/>
                        </w:rPr>
                        <w:t xml:space="preserve">Figure </w:t>
                      </w:r>
                      <w:r>
                        <w:rPr>
                          <w:b/>
                        </w:rPr>
                        <w:t>3.</w:t>
                      </w:r>
                      <w:r w:rsidRPr="0073570F">
                        <w:rPr>
                          <w:b/>
                        </w:rPr>
                        <w:t>1</w:t>
                      </w:r>
                      <w:r>
                        <w:t xml:space="preserve">: The two types of events an item can undergo in time and a visualization of the environment. A) </w:t>
                      </w:r>
                      <w:proofErr w:type="gramStart"/>
                      <w:r>
                        <w:t>shows</w:t>
                      </w:r>
                      <w:proofErr w:type="gramEnd"/>
                      <w:r>
                        <w:t xml:space="preserve">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AA15F8">
      <w:pPr>
        <w:spacing w:line="360" w:lineRule="auto"/>
      </w:pPr>
      <w:r>
        <w:t xml:space="preserve">Second, an evaluation of relational memory efficacy was performed identity-location </w:t>
      </w:r>
      <w:proofErr w:type="spellStart"/>
      <w:r>
        <w:t>misassignment</w:t>
      </w:r>
      <w:proofErr w:type="spellEnd"/>
      <w:r>
        <w:t xml:space="preserve"> in space and in time (</w:t>
      </w:r>
      <w:proofErr w:type="spellStart"/>
      <w:r>
        <w:t>Horecka</w:t>
      </w:r>
      <w:proofErr w:type="spellEnd"/>
      <w:r>
        <w:t xml:space="preserve">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w:t>
      </w:r>
      <w:proofErr w:type="spellStart"/>
      <w:r>
        <w:t>misassignments</w:t>
      </w:r>
      <w:proofErr w:type="spellEnd"/>
      <w:r>
        <w:t xml:space="preserve"> are the number of instances in which an item was </w:t>
      </w:r>
      <w:proofErr w:type="spellStart"/>
      <w:r>
        <w:t>misassigned</w:t>
      </w:r>
      <w:proofErr w:type="spellEnd"/>
      <w:r>
        <w:t xml:space="preserve"> to another item’s location within a distance which was deemed “accurate” (see </w:t>
      </w:r>
      <w:proofErr w:type="spellStart"/>
      <w:r>
        <w:t>Horecka</w:t>
      </w:r>
      <w:proofErr w:type="spellEnd"/>
      <w:r>
        <w:t xml:space="preserve"> et al., 2017 for details). Identity-location </w:t>
      </w:r>
      <w:proofErr w:type="spellStart"/>
      <w:r>
        <w:t>misassignment</w:t>
      </w:r>
      <w:proofErr w:type="spellEnd"/>
      <w:r>
        <w:t xml:space="preserve"> has previously been identified as critically dependent on the hippocampus (</w:t>
      </w:r>
      <w:proofErr w:type="spellStart"/>
      <w:r>
        <w:t>Horecka</w:t>
      </w:r>
      <w:proofErr w:type="spellEnd"/>
      <w:r>
        <w:t xml:space="preserve"> et al. 2017).</w:t>
      </w:r>
      <w:r w:rsidDel="00FC4F80">
        <w:t xml:space="preserve"> </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 xml:space="preserve">Finally, the impact of context on relational memory errors was evaluated by determining the number of identity-location </w:t>
      </w:r>
      <w:proofErr w:type="spellStart"/>
      <w:r>
        <w:t>misassignments</w:t>
      </w:r>
      <w:proofErr w:type="spellEnd"/>
      <w:r>
        <w:t xml:space="preserve"> to another within-context item (i.e. the other item with which it shared a temporal context) or an across-context item. Chance level for within- and across-context </w:t>
      </w:r>
      <w:proofErr w:type="spellStart"/>
      <w:r>
        <w:t>misassignments</w:t>
      </w:r>
      <w:proofErr w:type="spellEnd"/>
      <w:r>
        <w:t xml:space="preserve">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w:t>
      </w:r>
      <w:proofErr w:type="spellStart"/>
      <w:r>
        <w:t>misassignments</w:t>
      </w:r>
      <w:proofErr w:type="spellEnd"/>
      <w:r>
        <w:t xml:space="preserve"> each (i.e. items a and b within a context can be </w:t>
      </w:r>
      <w:proofErr w:type="spellStart"/>
      <w:r>
        <w:t>misassigned</w:t>
      </w:r>
      <w:proofErr w:type="spellEnd"/>
      <w:r>
        <w:t xml:space="preserve">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 xml:space="preserve">All analyses which compare trial-by-trial performance use repeated measures analysis of variance using SPSS. </w:t>
      </w:r>
      <w:proofErr w:type="gramStart"/>
      <w:r>
        <w:t>Where appropriate, Huynh-</w:t>
      </w:r>
      <w:proofErr w:type="spellStart"/>
      <w:r>
        <w:t>Feldt</w:t>
      </w:r>
      <w:proofErr w:type="spellEnd"/>
      <w:r>
        <w:t xml:space="preserve"> correction was applied.</w:t>
      </w:r>
      <w:proofErr w:type="gramEnd"/>
      <w:r>
        <w:t xml:space="preserve">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38" w:name="_Toc505879087"/>
      <w:r>
        <w:t xml:space="preserve">3.3 </w:t>
      </w:r>
      <w:r w:rsidR="00101B0D">
        <w:t>Results</w:t>
      </w:r>
      <w:bookmarkEnd w:id="38"/>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5C08FD" w:rsidRDefault="005C08FD"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5C08FD" w:rsidRDefault="005C08FD"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w:t>
      </w:r>
      <w:proofErr w:type="spellStart"/>
      <w:r>
        <w:t>misassignments</w:t>
      </w:r>
      <w:proofErr w:type="spellEnd"/>
      <w:r>
        <w:t xml:space="preserve">)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3C475ED4" w:rsidR="005C08FD" w:rsidRDefault="005C08FD"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5C08FD" w:rsidRDefault="005C08FD" w:rsidP="00101B0D">
                      <w:r>
                        <w:rPr>
                          <w:b/>
                        </w:rPr>
                        <w:t>Figure 3.3</w:t>
                      </w:r>
                      <w:r>
                        <w:t xml:space="preserve">: Relational memory errors were evaluated in both space and time independently by measuring the number of items which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6F32850F"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was observed that within-context items were placed closer together than across context items in time (paired sample t-test; t(109)=9.78, p&lt;0.001). This effect was numerically larger for the across context distances, but both within and across differed significantly from 0 (</w:t>
      </w:r>
      <w:proofErr w:type="gramStart"/>
      <w:r>
        <w:t>t(</w:t>
      </w:r>
      <w:proofErr w:type="gramEnd"/>
      <w:r>
        <w:t xml:space="preserve">42)=16.02, p&lt;0.001 and t(42)=10.61, p&lt;0.001, </w:t>
      </w:r>
      <w:r>
        <w:lastRenderedPageBreak/>
        <w:t>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5C08FD" w:rsidRDefault="005C08FD"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5C08FD" w:rsidRDefault="005C08FD"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w:t>
      </w:r>
      <w:proofErr w:type="spellStart"/>
      <w:r>
        <w:t>misassignments</w:t>
      </w:r>
      <w:proofErr w:type="spellEnd"/>
      <w:r>
        <w:t xml:space="preserve"> (i.e. the number of items placed in another item’s location) within vs. across contexts, within-context items were </w:t>
      </w:r>
      <w:proofErr w:type="spellStart"/>
      <w:r>
        <w:t>misassigned</w:t>
      </w:r>
      <w:proofErr w:type="spellEnd"/>
      <w:r>
        <w:t xml:space="preserve">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w:t>
      </w:r>
      <w:proofErr w:type="spellStart"/>
      <w:r>
        <w:t>misassignment</w:t>
      </w:r>
      <w:proofErr w:type="spellEnd"/>
      <w:r>
        <w:t xml:space="preserve"> proportion and trial was found (</w:t>
      </w:r>
      <w:proofErr w:type="gramStart"/>
      <w:r>
        <w:t>F(</w:t>
      </w:r>
      <w:proofErr w:type="gramEnd"/>
      <w:r>
        <w:t xml:space="preserve">3, 147)=12.12, p&lt;0.001). Follow-up t-tests showed a significant increase in within-context </w:t>
      </w:r>
      <w:proofErr w:type="spellStart"/>
      <w:r>
        <w:t>misassignments</w:t>
      </w:r>
      <w:proofErr w:type="spellEnd"/>
      <w:r>
        <w:t xml:space="preserve">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w:t>
      </w:r>
      <w:r>
        <w:lastRenderedPageBreak/>
        <w:t xml:space="preserve">context </w:t>
      </w:r>
      <w:proofErr w:type="spellStart"/>
      <w:r>
        <w:t>misassignment</w:t>
      </w:r>
      <w:proofErr w:type="spellEnd"/>
      <w:r>
        <w:t xml:space="preserve"> proportion as they are one minus each other. To determine if this effect is present in the absolute number of items being </w:t>
      </w:r>
      <w:proofErr w:type="spellStart"/>
      <w:r>
        <w:t>misassigned</w:t>
      </w:r>
      <w:proofErr w:type="spellEnd"/>
      <w:r>
        <w:t xml:space="preserve">, another 2x4 repeated measures ANOVA was performed on the number of items to be </w:t>
      </w:r>
      <w:proofErr w:type="spellStart"/>
      <w:r>
        <w:t>misassigned</w:t>
      </w:r>
      <w:proofErr w:type="spellEnd"/>
      <w:r>
        <w:t xml:space="preserve"> within or across context. A main effect of within and across context measures was found (</w:t>
      </w:r>
      <w:proofErr w:type="gramStart"/>
      <w:r>
        <w:t>F(</w:t>
      </w:r>
      <w:proofErr w:type="gramEnd"/>
      <w:r>
        <w:t xml:space="preserve">1, 168)=5.74, p=0.02) as well as an interaction between within and across context and trial (F(3, 168)=11.42, p&lt;0.001). Follow-up t-tests show a significant increase in within-context </w:t>
      </w:r>
      <w:proofErr w:type="spellStart"/>
      <w:r>
        <w:t>misassignments</w:t>
      </w:r>
      <w:proofErr w:type="spellEnd"/>
      <w:r>
        <w:t xml:space="preserve"> between trials 1 and 2 (</w:t>
      </w:r>
      <w:proofErr w:type="gramStart"/>
      <w:r>
        <w:t>t(</w:t>
      </w:r>
      <w:proofErr w:type="gramEnd"/>
      <w:r>
        <w:t xml:space="preserve">42)=-2.34, p=0.024) but not significant increase between trials 2 and 3 or 3 and 4 (t(42)=-1.11 and 1.50, p=0.27 and 0.14, respectively). A significant decrease in across context </w:t>
      </w:r>
      <w:proofErr w:type="spellStart"/>
      <w:r>
        <w:t>misassignment</w:t>
      </w:r>
      <w:proofErr w:type="spellEnd"/>
      <w:r>
        <w:t xml:space="preserve"> was seen between trials 1 and 2 (</w:t>
      </w:r>
      <w:proofErr w:type="gramStart"/>
      <w:r>
        <w:t>t(</w:t>
      </w:r>
      <w:proofErr w:type="gramEnd"/>
      <w:r>
        <w:t xml:space="preserve">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5C08FD" w:rsidRDefault="005C08FD"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w:t>
                            </w:r>
                            <w:proofErr w:type="gramStart"/>
                            <w:r>
                              <w:t>number of items assigned within versus across are</w:t>
                            </w:r>
                            <w:proofErr w:type="gramEnd"/>
                            <w:r>
                              <w:t xml:space="preserv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5C08FD" w:rsidRDefault="005C08FD" w:rsidP="00101B0D">
                      <w:r>
                        <w:rPr>
                          <w:b/>
                        </w:rPr>
                        <w:t>Figure 3.5</w:t>
                      </w:r>
                      <w:r>
                        <w:t xml:space="preserve">: The proportion of items which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w:t>
                      </w:r>
                      <w:proofErr w:type="gramStart"/>
                      <w:r>
                        <w:t>number of items assigned within versus across are</w:t>
                      </w:r>
                      <w:proofErr w:type="gramEnd"/>
                      <w:r>
                        <w:t xml:space="preserv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39" w:name="_Toc505879088"/>
      <w:r>
        <w:rPr>
          <w:rStyle w:val="Heading1Char"/>
        </w:rPr>
        <w:lastRenderedPageBreak/>
        <w:t xml:space="preserve">3.4 </w:t>
      </w:r>
      <w:r w:rsidR="00101B0D" w:rsidRPr="007717E1">
        <w:rPr>
          <w:rStyle w:val="Heading1Char"/>
        </w:rPr>
        <w:t>Discussion</w:t>
      </w:r>
      <w:bookmarkEnd w:id="39"/>
    </w:p>
    <w:p w14:paraId="3769B27D"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w:t>
      </w:r>
      <w:proofErr w:type="spellStart"/>
      <w:r>
        <w:t>omnidirectionally</w:t>
      </w:r>
      <w:proofErr w:type="spellEnd"/>
      <w:r>
        <w:t xml:space="preserve">,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w:t>
      </w:r>
      <w:proofErr w:type="spellStart"/>
      <w:r>
        <w:t>misassigned</w:t>
      </w:r>
      <w:proofErr w:type="spellEnd"/>
      <w:r>
        <w:t xml:space="preserve">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possibilities, however, when using a relational memory error metric which has been shown to be particularly sensitive to hippocampal damage in human patients (</w:t>
      </w:r>
      <w:proofErr w:type="spellStart"/>
      <w:r>
        <w:t>Horecka</w:t>
      </w:r>
      <w:proofErr w:type="spellEnd"/>
      <w:r>
        <w:t xml:space="preserve">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w:t>
      </w:r>
      <w:proofErr w:type="spellStart"/>
      <w:r>
        <w:t>explorable</w:t>
      </w:r>
      <w:proofErr w:type="spellEnd"/>
      <w:r>
        <w:t xml:space="preserv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w:t>
      </w:r>
      <w:proofErr w:type="spellStart"/>
      <w:r>
        <w:t>misbinding</w:t>
      </w:r>
      <w:proofErr w:type="spellEnd"/>
      <w:r>
        <w:t xml:space="preserve">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w:t>
      </w:r>
      <w:proofErr w:type="spellStart"/>
      <w:r>
        <w:t>allocentrically</w:t>
      </w:r>
      <w:proofErr w:type="spellEnd"/>
      <w:r>
        <w:t xml:space="preserve"> and egocentrically in the same way the spatial position can? </w:t>
      </w:r>
    </w:p>
    <w:p w14:paraId="6415E604" w14:textId="1940DF6F" w:rsidR="00101B0D" w:rsidRDefault="00101B0D" w:rsidP="00AA15F8">
      <w:pPr>
        <w:spacing w:line="360" w:lineRule="auto"/>
      </w:pPr>
      <w:r>
        <w:t xml:space="preserve">In spatial navigation, Cognitive Map Theory says that </w:t>
      </w:r>
      <w:proofErr w:type="spellStart"/>
      <w:r>
        <w:t>allocentric</w:t>
      </w:r>
      <w:proofErr w:type="spellEnd"/>
      <w:r>
        <w:t xml:space="preserve">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w:t>
      </w:r>
      <w:proofErr w:type="spellStart"/>
      <w:r>
        <w:t>allocentric</w:t>
      </w:r>
      <w:proofErr w:type="spellEnd"/>
      <w:r>
        <w:t xml:space="preserve">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w:t>
      </w:r>
      <w:proofErr w:type="spellStart"/>
      <w:r>
        <w:t>allocentric</w:t>
      </w:r>
      <w:proofErr w:type="spellEnd"/>
      <w:r>
        <w:t xml:space="preserve"> perspective. The evidence here hints at the </w:t>
      </w:r>
      <w:proofErr w:type="spellStart"/>
      <w:r>
        <w:t>allocentric</w:t>
      </w:r>
      <w:proofErr w:type="spellEnd"/>
      <w:r>
        <w:t xml:space="preserve"> nature of time cells as well, and perhaps, with the proper observation of time cells in a task which allows the free exploration of a series of events, this hypothesis could be validated. </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w:t>
      </w:r>
      <w:r>
        <w:lastRenderedPageBreak/>
        <w:t>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w:t>
      </w:r>
      <w:proofErr w:type="gramStart"/>
      <w:r>
        <w:t>effects</w:t>
      </w:r>
      <w:proofErr w:type="gramEnd"/>
      <w:r>
        <w:t xml:space="preserve">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w:t>
      </w:r>
      <w:proofErr w:type="spellStart"/>
      <w:r>
        <w:t>misassignments</w:t>
      </w:r>
      <w:proofErr w:type="spellEnd"/>
      <w:r>
        <w:t xml:space="preserve"> (i.e. relational memory errors) where an item is placed in another item’s location within vs. across a context boundary. </w:t>
      </w:r>
      <w:proofErr w:type="gramStart"/>
      <w:r>
        <w:t xml:space="preserve">If this error were to occur by chance (via randomly ordering the items), we would expect approximately 14% of </w:t>
      </w:r>
      <w:proofErr w:type="spellStart"/>
      <w:r>
        <w:t>misassignments</w:t>
      </w:r>
      <w:proofErr w:type="spellEnd"/>
      <w:r>
        <w:t xml:space="preserve"> to be to a within-context location.</w:t>
      </w:r>
      <w:proofErr w:type="gramEnd"/>
      <w:r>
        <w:t xml:space="preserve"> However, we find the error occurs more than twice as often as expected within-context. Moreover, within-context </w:t>
      </w:r>
      <w:proofErr w:type="spellStart"/>
      <w:r>
        <w:t>misassignment</w:t>
      </w:r>
      <w:proofErr w:type="spellEnd"/>
      <w:r>
        <w:t xml:space="preserve"> errors become more common (as a proportion of the total number of </w:t>
      </w:r>
      <w:proofErr w:type="spellStart"/>
      <w:r>
        <w:t>misassignments</w:t>
      </w:r>
      <w:proofErr w:type="spellEnd"/>
      <w:r>
        <w:t xml:space="preserve">) on repeated study both as a proportion of the number of </w:t>
      </w:r>
      <w:proofErr w:type="spellStart"/>
      <w:r>
        <w:t>misassignments</w:t>
      </w:r>
      <w:proofErr w:type="spellEnd"/>
      <w:r>
        <w:t xml:space="preserve">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xml:space="preserve">,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w:t>
      </w:r>
      <w:proofErr w:type="spellStart"/>
      <w:r>
        <w:t>misassignment</w:t>
      </w:r>
      <w:proofErr w:type="spellEnd"/>
      <w:r>
        <w:t xml:space="preserve">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w:t>
      </w:r>
      <w:proofErr w:type="spellStart"/>
      <w:r>
        <w:t>misassigned</w:t>
      </w:r>
      <w:proofErr w:type="spellEnd"/>
      <w:r>
        <w:t xml:space="preserve">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40" w:name="_Toc496446945"/>
      <w:bookmarkStart w:id="41" w:name="_Toc505879089"/>
      <w:r>
        <w:lastRenderedPageBreak/>
        <w:t xml:space="preserve">Chapter 4: </w:t>
      </w:r>
      <w:r w:rsidR="00563ABB">
        <w:t>Spatiotemporal Navigation, Sampling, and Information Encoding in Virtual Reality</w:t>
      </w:r>
      <w:bookmarkEnd w:id="40"/>
      <w:bookmarkEnd w:id="41"/>
    </w:p>
    <w:p w14:paraId="3A95011E" w14:textId="77777777" w:rsidR="00563ABB" w:rsidRDefault="00563ABB" w:rsidP="00563ABB"/>
    <w:p w14:paraId="0158BC7C" w14:textId="7DA72CED" w:rsidR="00563ABB" w:rsidRDefault="007353F3" w:rsidP="00563ABB">
      <w:pPr>
        <w:pStyle w:val="Heading2"/>
      </w:pPr>
      <w:bookmarkStart w:id="42" w:name="_Toc505879090"/>
      <w:r>
        <w:t xml:space="preserve">4.1 </w:t>
      </w:r>
      <w:r w:rsidR="00563ABB">
        <w:t>Introduction</w:t>
      </w:r>
      <w:bookmarkEnd w:id="42"/>
    </w:p>
    <w:bookmarkStart w:id="43" w:name="_Hlk498967680"/>
    <w:p w14:paraId="1F19D73B" w14:textId="01963F39" w:rsidR="001545AB"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w:t>
      </w:r>
      <w:del w:id="44" w:author="Dulas, Michael R" w:date="2018-02-15T14:28:00Z">
        <w:r w:rsidDel="000D631A">
          <w:delText>”</w:delText>
        </w:r>
      </w:del>
      <w:r>
        <w:t>.</w:t>
      </w:r>
      <w:ins w:id="45" w:author="Dulas, Michael R" w:date="2018-02-15T14:28:00Z">
        <w:r w:rsidR="000D631A">
          <w:t>”</w:t>
        </w:r>
      </w:ins>
      <w:r>
        <w:t xml:space="preserve"> This definition captures a surprising amount of cases which would be commonly considered navigation, and it has been echoed in recent reviews of navigation and hippocampal function in various species </w:t>
      </w:r>
      <w:commentRangeStart w:id="46"/>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commentRangeEnd w:id="46"/>
      <w:r w:rsidR="000D631A">
        <w:rPr>
          <w:rStyle w:val="CommentReference"/>
        </w:rPr>
        <w:commentReference w:id="46"/>
      </w:r>
      <w:r>
        <w:t>. Interestingly, however, the word “place” in this context strongly implies that navigation is generally restricted to space</w:t>
      </w:r>
      <w:ins w:id="47" w:author="Dulas, Michael R" w:date="2018-02-15T14:30:00Z">
        <w:r w:rsidR="000D631A">
          <w:t>, much like “place”</w:t>
        </w:r>
      </w:ins>
      <w:del w:id="48" w:author="Dulas, Michael R" w:date="2018-02-15T14:30:00Z">
        <w:r w:rsidDel="000D631A">
          <w:delText xml:space="preserve"> (and</w:delText>
        </w:r>
      </w:del>
      <w:r>
        <w:t xml:space="preserve"> is used as the term to describe cells which fire relative to </w:t>
      </w:r>
      <w:proofErr w:type="spellStart"/>
      <w:r>
        <w:t>allocentric</w:t>
      </w:r>
      <w:proofErr w:type="spellEnd"/>
      <w:r>
        <w:t xml:space="preserve"> locations in space, i.e. “place”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w:t>
      </w:r>
      <w:proofErr w:type="spellStart"/>
      <w:r>
        <w:t>allocentric</w:t>
      </w:r>
      <w:proofErr w:type="spellEnd"/>
      <w:r>
        <w:t xml:space="preserve">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w:t>
      </w:r>
      <w:proofErr w:type="spellStart"/>
      <w:r>
        <w:t>Tolman</w:t>
      </w:r>
      <w:proofErr w:type="spellEnd"/>
      <w:r>
        <w:t xml:space="preserve"> himself did not restrict this theory to space; however, later uses of the theory have tended to isolate space in exclusion of any other domains. Despite this isolation of navigation to space, “time” cells in the hippocampus have been identified</w:t>
      </w:r>
      <w:ins w:id="49" w:author="Dulas, Michael R" w:date="2018-02-15T14:31:00Z">
        <w:r w:rsidR="000D631A">
          <w:t>,</w:t>
        </w:r>
      </w:ins>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ins w:id="50" w:author="Dulas, Michael R" w:date="2018-02-15T14:34:00Z">
        <w:r w:rsidR="002C63F8">
          <w:t>s that</w:t>
        </w:r>
      </w:ins>
      <w:r>
        <w:t xml:space="preserve">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w:t>
      </w:r>
      <w:commentRangeStart w:id="51"/>
      <w:r>
        <w:t xml:space="preserve">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as well as some new phenomena which have not be previously explored</w:t>
      </w:r>
      <w:commentRangeEnd w:id="51"/>
      <w:r w:rsidR="002C63F8">
        <w:rPr>
          <w:rStyle w:val="CommentReference"/>
        </w:rPr>
        <w:commentReference w:id="51"/>
      </w:r>
      <w:r>
        <w:t xml:space="preserve">;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 xml:space="preserve">map an </w:t>
      </w:r>
      <w:proofErr w:type="spellStart"/>
      <w:r>
        <w:t>allocentric</w:t>
      </w:r>
      <w:proofErr w:type="spellEnd"/>
      <w:r>
        <w:t xml:space="preserve"> perspective on time, not an egocentric one, despite the fact that time (like space) is consistently experienced egocentrically. Of course, the primary way this hypothesis could be </w:t>
      </w:r>
      <w:r>
        <w:lastRenderedPageBreak/>
        <w:t>validated is via electrophysiological work with actual time cells</w:t>
      </w:r>
      <w:r w:rsidR="002632A2">
        <w:t>. However, as successful as cellular recording studies have been in advancing our understanding of the organization of memory, using rodent models substantially constrain</w:t>
      </w:r>
      <w:del w:id="52" w:author="Dulas, Michael R" w:date="2018-02-15T14:41:00Z">
        <w:r w:rsidR="002632A2" w:rsidDel="002C63F8">
          <w:delText>t</w:delText>
        </w:r>
      </w:del>
      <w:r w:rsidR="002632A2">
        <w: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 xml:space="preserve">adjudicate between </w:t>
      </w:r>
      <w:proofErr w:type="spellStart"/>
      <w:r w:rsidR="00625AB3">
        <w:t>allocentric</w:t>
      </w:r>
      <w:proofErr w:type="spellEnd"/>
      <w:r w:rsidR="00625AB3">
        <w:t xml:space="preserve">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43"/>
    <w:p w14:paraId="3D62C0A9" w14:textId="3E3B1565" w:rsidR="001545AB" w:rsidRDefault="001545AB" w:rsidP="00AA15F8">
      <w:pPr>
        <w:spacing w:line="360" w:lineRule="auto"/>
      </w:pPr>
      <w:commentRangeStart w:id="53"/>
      <w:r>
        <w:t xml:space="preserve">Spatial navigation is a critical capability of all creatures’ survival </w:t>
      </w:r>
      <w:commentRangeEnd w:id="53"/>
      <w:r w:rsidR="002C63F8">
        <w:rPr>
          <w:rStyle w:val="CommentReference"/>
        </w:rPr>
        <w:commentReference w:id="53"/>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w:t>
      </w:r>
      <w:proofErr w:type="spellStart"/>
      <w:r>
        <w:t>vMWM</w:t>
      </w:r>
      <w:proofErr w:type="spellEnd"/>
      <w:r>
        <w:t xml:space="preserve">;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w:t>
      </w:r>
      <w:proofErr w:type="spellStart"/>
      <w:r>
        <w:t>orthogonalizing</w:t>
      </w:r>
      <w:proofErr w:type="spellEnd"/>
      <w:r>
        <w:t xml:space="preserve">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w:t>
      </w:r>
      <w:r>
        <w:lastRenderedPageBreak/>
        <w:t xml:space="preserve">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w:t>
      </w:r>
      <w:proofErr w:type="spellStart"/>
      <w:r>
        <w:t>Fanselow</w:t>
      </w:r>
      <w:proofErr w:type="spellEnd"/>
      <w:r>
        <w:t xml:space="preserve"> &amp; Dong, 2010; </w:t>
      </w:r>
      <w:proofErr w:type="spellStart"/>
      <w:r>
        <w:t>Nadel</w:t>
      </w:r>
      <w:proofErr w:type="spellEnd"/>
      <w:r>
        <w:t xml:space="preserve">, </w:t>
      </w:r>
      <w:proofErr w:type="spellStart"/>
      <w:r>
        <w:t>Hoscheidt</w:t>
      </w:r>
      <w:proofErr w:type="spellEnd"/>
      <w:r>
        <w:t xml:space="preserve">, &amp; Ryan, 2013). </w:t>
      </w:r>
      <w:commentRangeStart w:id="54"/>
      <w:r>
        <w:t xml:space="preserve">Similarly, view-matching strategies can help overcome deficits in </w:t>
      </w:r>
      <w:proofErr w:type="spellStart"/>
      <w:r>
        <w:t>allocentric</w:t>
      </w:r>
      <w:proofErr w:type="spellEnd"/>
      <w:r>
        <w:t xml:space="preserve">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commentRangeEnd w:id="54"/>
      <w:r w:rsidR="00993525">
        <w:rPr>
          <w:rStyle w:val="CommentReference"/>
        </w:rPr>
        <w:commentReference w:id="54"/>
      </w:r>
      <w:r>
        <w:t xml:space="preserve">. Moreover, not all navigation phenomena which occur in rodents are equivalent in humans. Rodents with hippocampal damage show a deficit in </w:t>
      </w:r>
      <w:commentRangeStart w:id="55"/>
      <w:r>
        <w:t xml:space="preserve">path integration </w:t>
      </w:r>
      <w:commentRangeEnd w:id="55"/>
      <w:r w:rsidR="00993525">
        <w:rPr>
          <w:rStyle w:val="CommentReference"/>
        </w:rPr>
        <w:commentReference w:id="55"/>
      </w:r>
      <w:r>
        <w:t xml:space="preserve">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w:t>
      </w:r>
      <w:del w:id="56" w:author="Dulas, Michael R" w:date="2018-02-15T14:47:00Z">
        <w:r w:rsidDel="00993525">
          <w:delText xml:space="preserve">complicated </w:delText>
        </w:r>
      </w:del>
      <w:ins w:id="57" w:author="Dulas, Michael R" w:date="2018-02-15T14:47:00Z">
        <w:r w:rsidR="00993525">
          <w:t xml:space="preserve">complex </w:t>
        </w:r>
      </w:ins>
      <w:r>
        <w:t xml:space="preserve">picture of hippocampal involvement in navigation in space and provide </w:t>
      </w:r>
      <w:commentRangeStart w:id="58"/>
      <w:r>
        <w:t xml:space="preserve">a </w:t>
      </w:r>
      <w:r w:rsidR="005041D4">
        <w:t xml:space="preserve">foundational </w:t>
      </w:r>
      <w:r w:rsidR="00625AB3">
        <w:t xml:space="preserve">perspective </w:t>
      </w:r>
      <w:r>
        <w:t>on which we might attempt to understand temporal navigation</w:t>
      </w:r>
      <w:r w:rsidR="000C431F">
        <w:t xml:space="preserve">. </w:t>
      </w:r>
      <w:commentRangeEnd w:id="58"/>
      <w:r w:rsidR="00993525">
        <w:rPr>
          <w:rStyle w:val="CommentReference"/>
        </w:rPr>
        <w:commentReference w:id="58"/>
      </w:r>
      <w:r>
        <w:t>In particular, across all of the above work, several attempts have been made to develop quantifications of navigation in space which we may apply to navigation in space and time.</w:t>
      </w:r>
    </w:p>
    <w:p w14:paraId="1085DF26" w14:textId="75774FC2" w:rsidR="001545AB" w:rsidRDefault="001545AB" w:rsidP="00AA15F8">
      <w:pPr>
        <w:spacing w:line="360" w:lineRule="auto"/>
      </w:pPr>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computational advantages and disadvantages worth considering, especially if both spatial and temporal exploration are to be evaluated together. </w:t>
      </w:r>
      <w:commentRangeStart w:id="59"/>
      <w:r>
        <w:t>We</w:t>
      </w:r>
      <w:commentRangeEnd w:id="59"/>
      <w:r w:rsidR="00993525">
        <w:rPr>
          <w:rStyle w:val="CommentReference"/>
        </w:rPr>
        <w:commentReference w:id="59"/>
      </w:r>
      <w:r>
        <w:t xml:space="preserve"> consider them here as they relate to </w:t>
      </w:r>
      <w:r w:rsidR="000C431F">
        <w:t>the</w:t>
      </w:r>
      <w:r>
        <w:t xml:space="preserve"> Time Travel </w:t>
      </w:r>
      <w:r w:rsidR="000C431F">
        <w:t>T</w:t>
      </w:r>
      <w:r>
        <w:t xml:space="preserve">ask. </w:t>
      </w:r>
      <w:commentRangeStart w:id="60"/>
      <w:r>
        <w:t>First, heading error is complicated by the fact that participants could be proceeding to one of many targets in a particular direction.</w:t>
      </w:r>
      <w:commentRangeEnd w:id="60"/>
      <w:r w:rsidR="00993525">
        <w:rPr>
          <w:rStyle w:val="CommentReference"/>
        </w:rPr>
        <w:commentReference w:id="60"/>
      </w:r>
      <w:r>
        <w:t xml:space="preserve">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w:t>
      </w:r>
      <w:proofErr w:type="gramStart"/>
      <w:r>
        <w:t>axis</w:t>
      </w:r>
      <w:proofErr w:type="gramEnd"/>
      <w:r>
        <w:t>) than traditional 2D as it is unlikely for a 3D line to cross its self. Proximity to target, distance, and time are all potential methods of evaluation, however it is unclear which of these should be preferred for correlation with any particular output measure.</w:t>
      </w:r>
      <w:commentRangeStart w:id="61"/>
      <w:r>
        <w:t xml:space="preserve"> Previous investigation into this issue has found that, </w:t>
      </w:r>
      <w:r>
        <w:lastRenderedPageBreak/>
        <w:t xml:space="preserve">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w:t>
      </w:r>
      <w:commentRangeEnd w:id="61"/>
      <w:r w:rsidR="00993525">
        <w:rPr>
          <w:rStyle w:val="CommentReference"/>
        </w:rPr>
        <w:commentReference w:id="61"/>
      </w:r>
      <w:r>
        <w:t xml:space="preserve">One particular measure of fractal geometry which has shown significant promise is Fractal Dimension (FD), </w:t>
      </w:r>
      <w:commentRangeStart w:id="62"/>
      <w:r>
        <w:t xml:space="preserve">a measure of the degree to which a path resembles a space-filling curve </w:t>
      </w:r>
      <w:commentRangeEnd w:id="62"/>
      <w:r w:rsidR="00993525">
        <w:rPr>
          <w:rStyle w:val="CommentReference"/>
        </w:rPr>
        <w:commentReference w:id="62"/>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w:t>
      </w:r>
      <w:commentRangeStart w:id="63"/>
      <w:r>
        <w:t>improved</w:t>
      </w:r>
      <w:commentRangeEnd w:id="63"/>
      <w:r w:rsidR="004627EE">
        <w:rPr>
          <w:rStyle w:val="CommentReference"/>
        </w:rPr>
        <w:commentReference w:id="63"/>
      </w:r>
      <w:r>
        <w:t xml:space="preserve"> performance in the </w:t>
      </w:r>
      <w:proofErr w:type="spellStart"/>
      <w:r>
        <w:t>vMWM</w:t>
      </w:r>
      <w:proofErr w:type="spellEnd"/>
      <w:r>
        <w:t xml:space="preserve">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w:t>
      </w:r>
      <w:proofErr w:type="spellStart"/>
      <w:r>
        <w:t>parahippocampal</w:t>
      </w:r>
      <w:proofErr w:type="spellEnd"/>
      <w:r>
        <w:t xml:space="preserve"> gyrus volumes in healthy adults when distance and time did not. </w:t>
      </w:r>
      <w:r w:rsidR="00193486">
        <w:t xml:space="preserve">Finally, the process of computing FD also generates a second component which has not been analyzed in the past in the context of navigation. This second component is known as </w:t>
      </w:r>
      <w:proofErr w:type="spellStart"/>
      <w:r w:rsidR="00193486">
        <w:t>Lacunarity</w:t>
      </w:r>
      <w:proofErr w:type="spellEnd"/>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w:t>
      </w:r>
      <w:proofErr w:type="spellStart"/>
      <w:ins w:id="64" w:author="Dulas, Michael R" w:date="2018-02-15T14:59:00Z">
        <w:r w:rsidR="004627EE">
          <w:t>Lacunarity</w:t>
        </w:r>
      </w:ins>
      <w:proofErr w:type="spellEnd"/>
      <w:del w:id="65" w:author="Dulas, Michael R" w:date="2018-02-15T14:59:00Z">
        <w:r w:rsidR="00193486" w:rsidDel="004627EE">
          <w:delText>it</w:delText>
        </w:r>
      </w:del>
      <w:r w:rsidR="00193486">
        <w:t xml:space="preserve"> can be thought of as a measure of </w:t>
      </w:r>
      <w:ins w:id="66" w:author="Dulas, Michael R" w:date="2018-02-15T15:00:00Z">
        <w:r w:rsidR="004627EE">
          <w:t xml:space="preserve">the </w:t>
        </w:r>
      </w:ins>
      <w:proofErr w:type="spellStart"/>
      <w:r w:rsidR="00193486">
        <w:t>systematicity</w:t>
      </w:r>
      <w:proofErr w:type="spellEnd"/>
      <w:r w:rsidR="00193486">
        <w:t xml:space="preserve"> </w:t>
      </w:r>
      <w:r w:rsidR="00EB50C9">
        <w:t xml:space="preserve">or compactness </w:t>
      </w:r>
      <w:r w:rsidR="00193486">
        <w:t>of a path. In addition to the introduction of this new path measure, i</w:t>
      </w:r>
      <w:r>
        <w:t>t is the intention of this work to determine which, if any, of a subset of</w:t>
      </w:r>
      <w:del w:id="67" w:author="Dulas, Michael R" w:date="2018-02-15T15:00:00Z">
        <w:r w:rsidDel="004627EE">
          <w:delText xml:space="preserve"> these</w:delText>
        </w:r>
      </w:del>
      <w:r>
        <w:t xml:space="preserv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2470569" w:rsidR="00F92F7F" w:rsidRDefault="001545AB" w:rsidP="00AA15F8">
      <w:pPr>
        <w:spacing w:line="360" w:lineRule="auto"/>
      </w:pPr>
      <w:r>
        <w:t>In addition to being critical for certain types of spatial navigation</w:t>
      </w:r>
      <w:ins w:id="68" w:author="Dulas, Michael R" w:date="2018-02-15T15:00:00Z">
        <w:r w:rsidR="004627EE">
          <w:t>,</w:t>
        </w:r>
      </w:ins>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 xml:space="preserve">f “time” cells measure time in some </w:t>
      </w:r>
      <w:del w:id="69" w:author="Dulas, Michael R" w:date="2018-02-15T15:02:00Z">
        <w:r w:rsidDel="004627EE">
          <w:delText>allocentric space</w:delText>
        </w:r>
      </w:del>
      <w:proofErr w:type="spellStart"/>
      <w:ins w:id="70" w:author="Dulas, Michael R" w:date="2018-02-15T15:02:00Z">
        <w:r w:rsidR="004627EE">
          <w:t>allocentrically</w:t>
        </w:r>
      </w:ins>
      <w:proofErr w:type="spellEnd"/>
      <w:r>
        <w:t xml:space="preserve"> or egocentrically</w:t>
      </w:r>
      <w:ins w:id="71" w:author="Dulas, Michael R" w:date="2018-02-15T15:02:00Z">
        <w:r w:rsidR="004627EE">
          <w:t>,</w:t>
        </w:r>
      </w:ins>
      <w:r w:rsidR="00EB50C9">
        <w:t xml:space="preserve"> as the methods </w:t>
      </w:r>
      <w:ins w:id="72" w:author="Dulas, Michael R" w:date="2018-02-15T15:02:00Z">
        <w:r w:rsidR="004627EE">
          <w:t>for</w:t>
        </w:r>
      </w:ins>
      <w:del w:id="73" w:author="Dulas, Michael R" w:date="2018-02-15T15:02:00Z">
        <w:r w:rsidR="00EB50C9" w:rsidDel="004627EE">
          <w:delText>of</w:delText>
        </w:r>
      </w:del>
      <w:r w:rsidR="00EB50C9">
        <w:t xml:space="preserve"> evaluati</w:t>
      </w:r>
      <w:ins w:id="74" w:author="Dulas, Michael R" w:date="2018-02-15T15:01:00Z">
        <w:r w:rsidR="004627EE">
          <w:t>ng</w:t>
        </w:r>
      </w:ins>
      <w:del w:id="75" w:author="Dulas, Michael R" w:date="2018-02-15T15:01:00Z">
        <w:r w:rsidR="00EB50C9" w:rsidDel="004627EE">
          <w:delText>on</w:delText>
        </w:r>
      </w:del>
      <w:r w:rsidR="00EB50C9">
        <w:t xml:space="preserve"> </w:t>
      </w:r>
      <w:del w:id="76" w:author="Dulas, Michael R" w:date="2018-02-15T15:01:00Z">
        <w:r w:rsidR="00EB50C9" w:rsidDel="004627EE">
          <w:delText>of</w:delText>
        </w:r>
      </w:del>
      <w:del w:id="77" w:author="Dulas, Michael R" w:date="2018-02-15T15:02:00Z">
        <w:r w:rsidR="00EB50C9" w:rsidDel="004627EE">
          <w:delText xml:space="preserve"> firing in</w:delText>
        </w:r>
      </w:del>
      <w:r w:rsidR="00EB50C9">
        <w:t xml:space="preserve"> time cell</w:t>
      </w:r>
      <w:ins w:id="78" w:author="Dulas, Michael R" w:date="2018-02-15T15:02:00Z">
        <w:r w:rsidR="004627EE">
          <w:t xml:space="preserve"> firing</w:t>
        </w:r>
      </w:ins>
      <w:del w:id="79" w:author="Dulas, Michael R" w:date="2018-02-15T15:02:00Z">
        <w:r w:rsidR="00EB50C9" w:rsidDel="004627EE">
          <w:delText>s</w:delText>
        </w:r>
      </w:del>
      <w:r w:rsidR="00EB50C9">
        <w:t xml:space="preserve">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80" w:name="_Hlk499057190"/>
      <w:bookmarkStart w:id="81" w:name="_Hlk499057167"/>
      <w:commentRangeStart w:id="82"/>
      <w:r w:rsidR="005041D4">
        <w:t xml:space="preserve">Taxis </w:t>
      </w:r>
      <w:bookmarkEnd w:id="80"/>
      <w:r w:rsidR="005041D4">
        <w:t xml:space="preserve">in time is more obvious in this task </w:t>
      </w:r>
      <w:r w:rsidR="005041D4">
        <w:lastRenderedPageBreak/>
        <w:t>than in more traditional spatial tasks</w:t>
      </w:r>
      <w:r w:rsidR="00625AB3">
        <w:t xml:space="preserve"> </w:t>
      </w:r>
      <w:commentRangeEnd w:id="82"/>
      <w:r w:rsidR="004627EE">
        <w:rPr>
          <w:rStyle w:val="CommentReference"/>
        </w:rPr>
        <w:commentReference w:id="82"/>
      </w:r>
      <w:r w:rsidR="00625AB3">
        <w:t xml:space="preserve">because time is 1 dimensional and always flowing, so a taxis path to an event through time is a straight line in the temporal dimension. On the other hand, </w:t>
      </w:r>
      <w:commentRangeStart w:id="83"/>
      <w:proofErr w:type="gramStart"/>
      <w:r w:rsidR="00625AB3">
        <w:t>taxis in space</w:t>
      </w:r>
      <w:r w:rsidR="005041D4">
        <w:t xml:space="preserve"> </w:t>
      </w:r>
      <w:commentRangeEnd w:id="83"/>
      <w:r w:rsidR="009E6FFB">
        <w:rPr>
          <w:rStyle w:val="CommentReference"/>
        </w:rPr>
        <w:commentReference w:id="83"/>
      </w:r>
      <w:r w:rsidR="00625AB3">
        <w:t>requires</w:t>
      </w:r>
      <w:proofErr w:type="gramEnd"/>
      <w:r w:rsidR="00625AB3">
        <w:t xml:space="preserve"> movement in time and is therefore a diagonal line traversing space and time equally. In either case, taxis is a potential navigation strategy once an event location has been identified in either space or time, however in both cases, the distance of taxis is limited by the spatial and temporal distances observable by the participant (i.e. participants can only see events </w:t>
      </w:r>
      <w:ins w:id="84" w:author="Dulas, Michael R" w:date="2018-02-15T15:08:00Z">
        <w:r w:rsidR="009E6FFB">
          <w:t xml:space="preserve">within </w:t>
        </w:r>
      </w:ins>
      <w:r w:rsidR="00625AB3">
        <w:t>5 meters spatially in front of them and</w:t>
      </w:r>
      <w:ins w:id="85" w:author="Dulas, Michael R" w:date="2018-02-15T15:08:00Z">
        <w:r w:rsidR="009E6FFB">
          <w:t xml:space="preserve"> within a</w:t>
        </w:r>
      </w:ins>
      <w:r w:rsidR="00625AB3">
        <w:t xml:space="preserve"> 2 seconds temporal</w:t>
      </w:r>
      <w:ins w:id="86" w:author="Dulas, Michael R" w:date="2018-02-15T15:09:00Z">
        <w:r w:rsidR="009E6FFB">
          <w:t xml:space="preserve"> window</w:t>
        </w:r>
      </w:ins>
      <w:del w:id="87" w:author="Dulas, Michael R" w:date="2018-02-15T15:09:00Z">
        <w:r w:rsidR="00625AB3" w:rsidDel="009E6FFB">
          <w:delText>ly</w:delText>
        </w:r>
      </w:del>
      <w:r w:rsidR="00625AB3">
        <w:t>, due to the animation effect and auditory cue of the events)</w:t>
      </w:r>
      <w:r w:rsidR="005041D4">
        <w:t xml:space="preserve">. </w:t>
      </w:r>
      <w:bookmarkEnd w:id="81"/>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commentRangeStart w:id="88"/>
      <w:r w:rsidR="00625AB3" w:rsidRPr="00625AB3">
        <w:rPr>
          <w:i/>
        </w:rPr>
        <w:t>recognition triggered response</w:t>
      </w:r>
      <w:commentRangeEnd w:id="88"/>
      <w:r w:rsidR="009E6FFB">
        <w:rPr>
          <w:rStyle w:val="CommentReference"/>
        </w:rPr>
        <w:commentReference w:id="88"/>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w:t>
      </w:r>
      <w:commentRangeStart w:id="89"/>
      <w:r>
        <w:t>This is consistent with other models of temporal memory which show contiguity effects</w:t>
      </w:r>
      <w:commentRangeEnd w:id="89"/>
      <w:r w:rsidR="002D26A4">
        <w:rPr>
          <w:rStyle w:val="CommentReference"/>
        </w:rPr>
        <w:commentReference w:id="89"/>
      </w:r>
      <w:r>
        <w:t xml:space="preserve">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w:t>
      </w:r>
      <w:proofErr w:type="spellStart"/>
      <w:r>
        <w:t>precalculated</w:t>
      </w:r>
      <w:proofErr w:type="spellEnd"/>
      <w:r>
        <w:t xml:space="preserve"> path between events when the target is not visible (but distal cues in space and time are visible). In an </w:t>
      </w:r>
      <w:r w:rsidRPr="00625AB3">
        <w:rPr>
          <w:i/>
        </w:rPr>
        <w:t>egocentric</w:t>
      </w:r>
      <w:r>
        <w:t xml:space="preserve"> strategy, this might be sufficient, however if an </w:t>
      </w:r>
      <w:proofErr w:type="spellStart"/>
      <w:r>
        <w:t>allocentric</w:t>
      </w:r>
      <w:proofErr w:type="spellEnd"/>
      <w:r>
        <w:t xml:space="preserve"> perspective on the timeline events was formed, a new method of navigation becomes available known </w:t>
      </w:r>
      <w:proofErr w:type="gramStart"/>
      <w:ins w:id="90" w:author="Dulas, Michael R" w:date="2018-02-15T15:17:00Z">
        <w:r w:rsidR="002D26A4">
          <w:t>a</w:t>
        </w:r>
      </w:ins>
      <w:proofErr w:type="gramEnd"/>
      <w:del w:id="91" w:author="Dulas, Michael R" w:date="2018-02-15T15:17:00Z">
        <w:r w:rsidDel="002D26A4">
          <w:delText>i</w:delText>
        </w:r>
      </w:del>
      <w:r>
        <w:t xml:space="preserve">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w:t>
      </w:r>
      <w:proofErr w:type="spellStart"/>
      <w:r>
        <w:t>allocentric</w:t>
      </w:r>
      <w:proofErr w:type="spellEnd"/>
      <w:r>
        <w:t xml:space="preserve">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w:t>
      </w:r>
      <w:proofErr w:type="spellStart"/>
      <w:r>
        <w:t>allocentric</w:t>
      </w:r>
      <w:proofErr w:type="spellEnd"/>
      <w:r>
        <w:t xml:space="preserve"> </w:t>
      </w:r>
      <w:r w:rsidR="00193486">
        <w:t xml:space="preserve">temporal </w:t>
      </w:r>
      <w:r>
        <w:t xml:space="preserve">order. </w:t>
      </w:r>
      <w:commentRangeStart w:id="92"/>
      <w:r>
        <w:t xml:space="preserve">If navigation converges to this order, this can be taken as evidence </w:t>
      </w:r>
      <w:r w:rsidR="005041D4">
        <w:t>that a</w:t>
      </w:r>
      <w:r w:rsidR="00193486">
        <w:t xml:space="preserve">n </w:t>
      </w:r>
      <w:proofErr w:type="spellStart"/>
      <w:r w:rsidR="00193486">
        <w:t>allocentric</w:t>
      </w:r>
      <w:proofErr w:type="spellEnd"/>
      <w:r w:rsidR="00193486">
        <w:t xml:space="preserve"> representation</w:t>
      </w:r>
      <w:r w:rsidR="005041D4">
        <w:t xml:space="preserve"> of </w:t>
      </w:r>
      <w:r>
        <w:t xml:space="preserve">time has been learned by the participants, </w:t>
      </w:r>
      <w:commentRangeEnd w:id="92"/>
      <w:r w:rsidR="002D26A4">
        <w:rPr>
          <w:rStyle w:val="CommentReference"/>
        </w:rPr>
        <w:commentReference w:id="92"/>
      </w:r>
      <w:r>
        <w:t>and this representation is being used as a critical organizing principle for the cognitive map of time</w:t>
      </w:r>
      <w:r w:rsidR="00AA706F">
        <w:t xml:space="preserve"> (and potentially influence the spatial domain reconstruction as well)</w:t>
      </w:r>
      <w:r>
        <w:t xml:space="preserve">. </w:t>
      </w:r>
      <w:commentRangeStart w:id="93"/>
      <w:r>
        <w:t xml:space="preserve">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w:t>
      </w:r>
      <w:proofErr w:type="spellStart"/>
      <w:r>
        <w:t>allocentric</w:t>
      </w:r>
      <w:proofErr w:type="spellEnd"/>
      <w:r>
        <w:t xml:space="preserve">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commentRangeEnd w:id="93"/>
      <w:r w:rsidR="002D26A4">
        <w:rPr>
          <w:rStyle w:val="CommentReference"/>
        </w:rPr>
        <w:commentReference w:id="93"/>
      </w:r>
    </w:p>
    <w:p w14:paraId="5F2F5989" w14:textId="2C96FFED" w:rsidR="001545AB" w:rsidRDefault="001545AB" w:rsidP="00AA15F8">
      <w:pPr>
        <w:spacing w:after="0" w:line="360" w:lineRule="auto"/>
        <w:rPr>
          <w:rFonts w:ascii="Times New Roman" w:hAnsi="Times New Roman" w:cs="Times New Roman"/>
          <w:sz w:val="24"/>
          <w:szCs w:val="24"/>
        </w:rPr>
      </w:pPr>
      <w:r>
        <w:lastRenderedPageBreak/>
        <w:t>In summary, this work aims to determine if aspects of</w:t>
      </w:r>
      <w:ins w:id="94" w:author="Dulas, Michael R" w:date="2018-02-15T15:21:00Z">
        <w:r w:rsidR="002D26A4">
          <w:t xml:space="preserve"> spatiotemporal</w:t>
        </w:r>
      </w:ins>
      <w:r>
        <w:t xml:space="preserve"> navigation relate to relational and contextual reconstruction memory measures</w:t>
      </w:r>
      <w:ins w:id="95" w:author="Dulas, Michael R" w:date="2018-02-15T15:22:00Z">
        <w:r w:rsidR="002D26A4">
          <w:t>,</w:t>
        </w:r>
      </w:ins>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w:t>
      </w:r>
      <w:commentRangeStart w:id="96"/>
      <w:r>
        <w:t xml:space="preserve">Additionally, this work aims to provide the first preliminary evidence that hippocampal representations </w:t>
      </w:r>
      <w:r w:rsidR="00AA706F">
        <w:t xml:space="preserve">of time may converge to an </w:t>
      </w:r>
      <w:proofErr w:type="spellStart"/>
      <w:r w:rsidR="00AA706F">
        <w:t>allocentric</w:t>
      </w:r>
      <w:proofErr w:type="spellEnd"/>
      <w:r w:rsidR="00AA706F">
        <w:t xml:space="preserve">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commentRangeEnd w:id="96"/>
      <w:r w:rsidR="002D26A4">
        <w:rPr>
          <w:rStyle w:val="CommentReference"/>
        </w:rPr>
        <w:commentReference w:id="96"/>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97" w:name="_Toc505879091"/>
      <w:r>
        <w:t xml:space="preserve">4.2 </w:t>
      </w:r>
      <w:r w:rsidR="00563ABB">
        <w:t>Methods</w:t>
      </w:r>
      <w:bookmarkEnd w:id="97"/>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t>
      </w:r>
      <w:r>
        <w:lastRenderedPageBreak/>
        <w:t>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98"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98"/>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1A3B9DC4">
                <wp:extent cx="5754370" cy="253365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33650"/>
                        </a:xfrm>
                        <a:prstGeom prst="rect">
                          <a:avLst/>
                        </a:prstGeom>
                        <a:solidFill>
                          <a:srgbClr val="FFFFFF"/>
                        </a:solidFill>
                        <a:ln w="9525">
                          <a:noFill/>
                          <a:miter lim="800000"/>
                          <a:headEnd/>
                          <a:tailEnd/>
                        </a:ln>
                      </wps:spPr>
                      <wps:txbx>
                        <w:txbxContent>
                          <w:p w14:paraId="337FCFAD" w14:textId="1BC17700" w:rsidR="005C08FD" w:rsidRDefault="005C08FD" w:rsidP="00563ABB">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w:t>
                            </w:r>
                            <w:proofErr w:type="gramStart"/>
                            <w:r>
                              <w:t>set of event dots in test represent</w:t>
                            </w:r>
                            <w:proofErr w:type="gramEnd"/>
                            <w:r>
                              <w:t xml:space="preserve">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id="_x0000_s1042" type="#_x0000_t202" style="width:453.1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" stroked="f">
                <v:textbox>
                  <w:txbxContent>
                    <w:p w14:paraId="337FCFAD" w14:textId="1BC17700" w:rsidR="005C08FD" w:rsidRDefault="005C08FD" w:rsidP="00563ABB">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white exploration line represents forward temporal motion while purple/darker represents backwards. The vertical lines with no dot (purple lines) are objects with no temporal information (always present). The small white dots during study represent moments of interaction with items. The second </w:t>
                      </w:r>
                      <w:proofErr w:type="gramStart"/>
                      <w:r>
                        <w:t>set of event dots in test represent</w:t>
                      </w:r>
                      <w:proofErr w:type="gramEnd"/>
                      <w:r>
                        <w:t xml:space="preserve">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3C1DE420" w:rsidR="005041D4" w:rsidRDefault="005041D4" w:rsidP="00AA15F8">
      <w:pPr>
        <w:spacing w:line="360" w:lineRule="auto"/>
      </w:pPr>
      <w:r>
        <w:t xml:space="preserve">The study </w:t>
      </w:r>
      <w:commentRangeStart w:id="99"/>
      <w:r>
        <w:t xml:space="preserve">and test time navigation </w:t>
      </w:r>
      <w:commentRangeEnd w:id="99"/>
      <w:r w:rsidR="002D26A4">
        <w:rPr>
          <w:rStyle w:val="CommentReference"/>
        </w:rPr>
        <w:commentReference w:id="99"/>
      </w:r>
      <w:r>
        <w:t xml:space="preserve">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 xml:space="preserve">is presented </w:t>
      </w:r>
      <w:proofErr w:type="gramStart"/>
      <w:r w:rsidR="00562919">
        <w:t>here</w:t>
      </w:r>
      <w:r>
        <w:t>,</w:t>
      </w:r>
      <w:proofErr w:type="gramEnd"/>
      <w:r>
        <w:t xml:space="preserve">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AA15F8">
      <w:pPr>
        <w:spacing w:line="360" w:lineRule="auto"/>
      </w:pPr>
      <w:commentRangeStart w:id="100"/>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Additionally, in the Daugherty study, both the hippocampus and </w:t>
      </w:r>
      <w:proofErr w:type="spellStart"/>
      <w:r>
        <w:t>parahippocampal</w:t>
      </w:r>
      <w:proofErr w:type="spellEnd"/>
      <w:r>
        <w:t xml:space="preserve"> gyrus volumes in healthy adults were related to FD, but not distance and time. As such, FD will be included in the current analysis as a study-time variable that might relate to later test-time variables of relational m</w:t>
      </w:r>
      <w:r w:rsidR="00FC566C">
        <w:t xml:space="preserve">emory such as </w:t>
      </w:r>
      <w:proofErr w:type="spellStart"/>
      <w:r w:rsidR="00FC566C">
        <w:t>misassignments</w:t>
      </w:r>
      <w:proofErr w:type="spellEnd"/>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commentRangeEnd w:id="100"/>
      <w:r w:rsidR="002D26A4">
        <w:rPr>
          <w:rStyle w:val="CommentReference"/>
        </w:rPr>
        <w:commentReference w:id="100"/>
      </w:r>
    </w:p>
    <w:p w14:paraId="42AEDB8D" w14:textId="43441596" w:rsidR="00501467" w:rsidRDefault="00FC566C" w:rsidP="00AA15F8">
      <w:pPr>
        <w:spacing w:line="360" w:lineRule="auto"/>
      </w:pPr>
      <w:r>
        <w:t>In the analysis of Fractal Dimension,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w:t>
      </w:r>
      <w:proofErr w:type="spellStart"/>
      <w:r>
        <w:t>Lacunarity</w:t>
      </w:r>
      <w:proofErr w:type="spellEnd"/>
      <w:r>
        <w:t xml:space="preserve">) has been discarded, however, this measure is of unique interest as it abstractly represents the degree of </w:t>
      </w:r>
      <w:proofErr w:type="spellStart"/>
      <w:r>
        <w:t>systematicity</w:t>
      </w:r>
      <w:proofErr w:type="spellEnd"/>
      <w:r>
        <w:t xml:space="preserve"> </w:t>
      </w:r>
      <w:r w:rsidR="00501467">
        <w:t xml:space="preserve">or compactness </w:t>
      </w:r>
      <w:r>
        <w:t xml:space="preserve">of the path (i.e. </w:t>
      </w:r>
      <w:commentRangeStart w:id="101"/>
      <w:r>
        <w:t>the negative space of the path at infinitely small scale</w:t>
      </w:r>
      <w:commentRangeEnd w:id="101"/>
      <w:r w:rsidR="0079065C">
        <w:rPr>
          <w:rStyle w:val="CommentReference"/>
        </w:rPr>
        <w:commentReference w:id="101"/>
      </w:r>
      <w:r>
        <w:t xml:space="preserve">). A larger </w:t>
      </w:r>
      <w:commentRangeStart w:id="102"/>
      <w:proofErr w:type="spellStart"/>
      <w:r>
        <w:t>lacunarity</w:t>
      </w:r>
      <w:proofErr w:type="spellEnd"/>
      <w:r>
        <w:t xml:space="preserve"> </w:t>
      </w:r>
      <w:commentRangeEnd w:id="102"/>
      <w:r w:rsidR="0079065C">
        <w:rPr>
          <w:rStyle w:val="CommentReference"/>
        </w:rPr>
        <w:commentReference w:id="102"/>
      </w:r>
      <w:r>
        <w:t xml:space="preserve">is associated with less </w:t>
      </w:r>
      <w:proofErr w:type="spellStart"/>
      <w:r>
        <w:t>systematicity</w:t>
      </w:r>
      <w:proofErr w:type="spellEnd"/>
      <w:ins w:id="103" w:author="Dulas, Michael R" w:date="2018-02-15T15:27:00Z">
        <w:r w:rsidR="0079065C">
          <w:t>,</w:t>
        </w:r>
      </w:ins>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w:t>
      </w:r>
      <w:r w:rsidR="00501467">
        <w:lastRenderedPageBreak/>
        <w:t>asymptotic regions of the measurement (thus, isolating the linear region of interest). In the 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1CE9B5E" w:rsidR="005C08FD" w:rsidRDefault="005C08FD"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xml:space="preserve">. To dynamically find scale parameters, the Standard Error is computed for the sigmoid and any values exceeding one Standard Error from the Mean are excluded. This shrinks the scale window the linear region which is fit, extracting FD and </w:t>
                            </w:r>
                            <w:proofErr w:type="spellStart"/>
                            <w:r>
                              <w:t>Lacunarity</w:t>
                            </w:r>
                            <w:proofErr w:type="spellEnd"/>
                            <w:r>
                              <w:t xml:space="preserve"> from slope and intercept of the green line.</w:t>
                            </w:r>
                          </w:p>
                        </w:txbxContent>
                      </wps:txbx>
                      <wps:bodyPr rot="0" vert="horz" wrap="square" lIns="91440" tIns="45720" rIns="91440" bIns="45720" anchor="t" anchorCtr="0">
                        <a:noAutofit/>
                      </wps:bodyPr>
                    </wps:wsp>
                  </a:graphicData>
                </a:graphic>
              </wp:inline>
            </w:drawing>
          </mc:Choice>
          <mc:Fallback>
            <w:pict>
              <v:shap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1CE9B5E" w:rsidR="005C08FD" w:rsidRDefault="005C08FD"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xml:space="preserve">. To dynamically find scale parameters, the Standard Error is computed for the sigmoid and any values exceeding one Standard Error from the Mean are excluded. This shrinks the scale window the linear region which is fit, extracting FD and </w:t>
                      </w:r>
                      <w:proofErr w:type="spellStart"/>
                      <w:r>
                        <w:t>Lacunarity</w:t>
                      </w:r>
                      <w:proofErr w:type="spellEnd"/>
                      <w:r>
                        <w:t xml:space="preserve"> from slope and intercept of the green line.</w:t>
                      </w:r>
                    </w:p>
                  </w:txbxContent>
                </v:textbox>
                <w10:anchorlock/>
              </v:shape>
            </w:pict>
          </mc:Fallback>
        </mc:AlternateContent>
      </w:r>
    </w:p>
    <w:p w14:paraId="2968B0B0" w14:textId="5E49073C" w:rsidR="00501467" w:rsidRDefault="00501467" w:rsidP="00AA15F8">
      <w:pPr>
        <w:spacing w:line="360" w:lineRule="auto"/>
      </w:pPr>
      <w:r>
        <w:t xml:space="preserve">To see how these two measures (FD and </w:t>
      </w:r>
      <w:proofErr w:type="spellStart"/>
      <w:r>
        <w:t>Lacunarity</w:t>
      </w:r>
      <w:proofErr w:type="spellEnd"/>
      <w:r>
        <w:t xml:space="preserve">)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w:t>
      </w:r>
      <w:proofErr w:type="gramStart"/>
      <w:r>
        <w:t>interest,</w:t>
      </w:r>
      <w:proofErr w:type="gramEnd"/>
      <w:r>
        <w:t xml:space="preserve"> however by </w:t>
      </w:r>
      <w:proofErr w:type="spellStart"/>
      <w:r>
        <w:t>lowpass</w:t>
      </w:r>
      <w:proofErr w:type="spellEnd"/>
      <w:r>
        <w:t xml:space="preserve"> filtering these paths, we can generate artificial data with various spatial properties in order to examine example paths which have a range of </w:t>
      </w:r>
      <w:proofErr w:type="spellStart"/>
      <w:r>
        <w:t>Lacunarity</w:t>
      </w:r>
      <w:proofErr w:type="spellEnd"/>
      <w:r>
        <w:t xml:space="preserve"> and Fractal Dimension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t>
      </w:r>
      <w:proofErr w:type="gramStart"/>
      <w:r>
        <w:t>were</w:t>
      </w:r>
      <w:proofErr w:type="gramEnd"/>
      <w:r>
        <w:t xml:space="preserve"> filtered with an order 6 Butterworth </w:t>
      </w:r>
      <w:proofErr w:type="spellStart"/>
      <w:r>
        <w:t>Lowpass</w:t>
      </w:r>
      <w:proofErr w:type="spellEnd"/>
      <w:r>
        <w:t xml:space="preserve"> Filter with increasingly strict frequency cutoff parameters. Notice that </w:t>
      </w:r>
      <w:r w:rsidR="0014116B">
        <w:t xml:space="preserve">for a given vertically-aligned pair of paths, the FD value is very nearly </w:t>
      </w:r>
      <w:proofErr w:type="gramStart"/>
      <w:r w:rsidR="0014116B">
        <w:t>identical,</w:t>
      </w:r>
      <w:proofErr w:type="gramEnd"/>
      <w:r w:rsidR="0014116B">
        <w:t xml:space="preserve"> while a large difference in </w:t>
      </w:r>
      <w:proofErr w:type="spellStart"/>
      <w:r w:rsidR="0014116B">
        <w:t>Lacunarity</w:t>
      </w:r>
      <w:proofErr w:type="spellEnd"/>
      <w:r w:rsidR="0014116B">
        <w:t xml:space="preserve"> is present (i.e. the path with the larger </w:t>
      </w:r>
      <w:proofErr w:type="spellStart"/>
      <w:r w:rsidR="0014116B">
        <w:t>Lacunarity</w:t>
      </w:r>
      <w:proofErr w:type="spellEnd"/>
      <w:r w:rsidR="0014116B">
        <w:t xml:space="preserve"> is less systematic/compact). Similarly, note that horizontally-aligned pairs of paths have similar </w:t>
      </w:r>
      <w:proofErr w:type="spellStart"/>
      <w:r w:rsidR="0014116B">
        <w:t>Lacunarity</w:t>
      </w:r>
      <w:proofErr w:type="spellEnd"/>
      <w:r w:rsidR="0014116B">
        <w:t xml:space="preserve">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1CBD890C">
                <wp:extent cx="5754370" cy="1553951"/>
                <wp:effectExtent l="0" t="0" r="0" b="8255"/>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53951"/>
                        </a:xfrm>
                        <a:prstGeom prst="rect">
                          <a:avLst/>
                        </a:prstGeom>
                        <a:solidFill>
                          <a:srgbClr val="FFFFFF"/>
                        </a:solidFill>
                        <a:ln w="9525">
                          <a:noFill/>
                          <a:miter lim="800000"/>
                          <a:headEnd/>
                          <a:tailEnd/>
                        </a:ln>
                      </wps:spPr>
                      <wps:txbx>
                        <w:txbxContent>
                          <w:p w14:paraId="6B233816" w14:textId="5FC35C79" w:rsidR="005C08FD" w:rsidRDefault="005C08FD" w:rsidP="00F14402">
                            <w:r>
                              <w:rPr>
                                <w:b/>
                              </w:rPr>
                              <w:t>Figure 4.3</w:t>
                            </w:r>
                            <w:r>
                              <w:t xml:space="preserve">: Comparison of </w:t>
                            </w:r>
                            <w:proofErr w:type="spellStart"/>
                            <w:r>
                              <w:t>Lacunarity</w:t>
                            </w:r>
                            <w:proofErr w:type="spellEnd"/>
                            <w:r>
                              <w:t xml:space="preserve"> and Fractal Dimension of various </w:t>
                            </w:r>
                            <w:proofErr w:type="spellStart"/>
                            <w:r>
                              <w:t>lowpass</w:t>
                            </w:r>
                            <w:proofErr w:type="spellEnd"/>
                            <w:r>
                              <w:t>-filtered random walks. The blue (top) dots represent fully random walks, while the Light, Medium, Heavy, and Extreme filtered paths were filtered</w:t>
                            </w:r>
                            <w:del w:id="104" w:author="Dulas, Michael R" w:date="2018-02-15T15:30:00Z">
                              <w:r w:rsidDel="0079065C">
                                <w:delText xml:space="preserve"> at</w:delText>
                              </w:r>
                            </w:del>
                            <w:r>
                              <w:t xml:space="preserve"> with an Order 6 Butterworth </w:t>
                            </w:r>
                            <w:proofErr w:type="spellStart"/>
                            <w:r>
                              <w:t>Lowpass</w:t>
                            </w:r>
                            <w:proofErr w:type="spellEnd"/>
                            <w:r>
                              <w:t xml:space="preserve"> Filter with an assumed 30S/s sampling rate and frequency cutoffs of 0.4, 0.2, 0.08, and 0.02. Note that low Fractal dimension is often correlated with higher </w:t>
                            </w:r>
                            <w:proofErr w:type="spellStart"/>
                            <w:r>
                              <w:t>Lacunarity</w:t>
                            </w:r>
                            <w:proofErr w:type="spellEnd"/>
                            <w:r>
                              <w:t xml:space="preserve">, but they are not equivalent. Lower </w:t>
                            </w:r>
                            <w:proofErr w:type="spellStart"/>
                            <w:r>
                              <w:t>Lacunarity</w:t>
                            </w:r>
                            <w:proofErr w:type="spellEnd"/>
                            <w:r>
                              <w:t xml:space="preserve"> within a given filter group shows a more systematic filling of the space while higher Fractal Dimension shows an increase in path complexity. Note that all lines are identical in length.</w:t>
                            </w:r>
                            <w:ins w:id="105" w:author="Dulas, Michael R" w:date="2018-02-15T15:30:00Z">
                              <w:r>
                                <w:t xml:space="preserve"> EXPLAIN WHAT THE PATHS ARE THAT YOU SHOW; THEY ARE NOT MENTIONED HERE.</w:t>
                              </w:r>
                            </w:ins>
                          </w:p>
                        </w:txbxContent>
                      </wps:txbx>
                      <wps:bodyPr rot="0" vert="horz" wrap="square" lIns="91440" tIns="45720" rIns="91440" bIns="45720" anchor="t" anchorCtr="0">
                        <a:noAutofit/>
                      </wps:bodyPr>
                    </wps:wsp>
                  </a:graphicData>
                </a:graphic>
              </wp:inline>
            </w:drawing>
          </mc:Choice>
          <mc:Fallback>
            <w:pict>
              <v:shape id="_x0000_s1044" type="#_x0000_t202" style="width:453.1pt;height:1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" stroked="f">
                <v:textbox>
                  <w:txbxContent>
                    <w:p w14:paraId="6B233816" w14:textId="5FC35C79" w:rsidR="005C08FD" w:rsidRDefault="005C08FD" w:rsidP="00F14402">
                      <w:r>
                        <w:rPr>
                          <w:b/>
                        </w:rPr>
                        <w:t>Figure 4.3</w:t>
                      </w:r>
                      <w:r>
                        <w:t xml:space="preserve">: Comparison of </w:t>
                      </w:r>
                      <w:proofErr w:type="spellStart"/>
                      <w:r>
                        <w:t>Lacunarity</w:t>
                      </w:r>
                      <w:proofErr w:type="spellEnd"/>
                      <w:r>
                        <w:t xml:space="preserve"> and Fractal Dimension of various </w:t>
                      </w:r>
                      <w:proofErr w:type="spellStart"/>
                      <w:r>
                        <w:t>lowpass</w:t>
                      </w:r>
                      <w:proofErr w:type="spellEnd"/>
                      <w:r>
                        <w:t>-filtered random walks. The blue (top) dots represent fully random walks, while the Light, Medium, Heavy, and Extreme filtered paths were filtered</w:t>
                      </w:r>
                      <w:del w:id="106" w:author="Dulas, Michael R" w:date="2018-02-15T15:30:00Z">
                        <w:r w:rsidDel="0079065C">
                          <w:delText xml:space="preserve"> at</w:delText>
                        </w:r>
                      </w:del>
                      <w:r>
                        <w:t xml:space="preserve"> with an Order 6 Butterworth </w:t>
                      </w:r>
                      <w:proofErr w:type="spellStart"/>
                      <w:r>
                        <w:t>Lowpass</w:t>
                      </w:r>
                      <w:proofErr w:type="spellEnd"/>
                      <w:r>
                        <w:t xml:space="preserve"> Filter with an assumed 30S/s sampling rate and frequency cutoffs of 0.4, 0.2, 0.08, and 0.02. Note that low Fractal dimension is often correlated with higher </w:t>
                      </w:r>
                      <w:proofErr w:type="spellStart"/>
                      <w:r>
                        <w:t>Lacunarity</w:t>
                      </w:r>
                      <w:proofErr w:type="spellEnd"/>
                      <w:r>
                        <w:t xml:space="preserve">, but they are not equivalent. Lower </w:t>
                      </w:r>
                      <w:proofErr w:type="spellStart"/>
                      <w:r>
                        <w:t>Lacunarity</w:t>
                      </w:r>
                      <w:proofErr w:type="spellEnd"/>
                      <w:r>
                        <w:t xml:space="preserve"> within a given filter group shows a more systematic filling of the space while higher Fractal Dimension shows an increase in path complexity. Note that all lines are identical in length.</w:t>
                      </w:r>
                      <w:ins w:id="107" w:author="Dulas, Michael R" w:date="2018-02-15T15:30:00Z">
                        <w:r>
                          <w:t xml:space="preserve"> EXPLAIN WHAT THE PATHS ARE THAT YOU SHOW; THEY ARE NOT MENTIONED HERE.</w:t>
                        </w:r>
                      </w:ins>
                    </w:p>
                  </w:txbxContent>
                </v:textbox>
                <w10:anchorlock/>
              </v:shape>
            </w:pict>
          </mc:Fallback>
        </mc:AlternateContent>
      </w:r>
    </w:p>
    <w:p w14:paraId="36C43D69" w14:textId="2AA338A0" w:rsidR="0027211D" w:rsidRDefault="00803C16" w:rsidP="00AA15F8">
      <w:pPr>
        <w:spacing w:line="360" w:lineRule="auto"/>
      </w:pPr>
      <w:r>
        <w:t xml:space="preserve">Beyond measures of path complexity and </w:t>
      </w:r>
      <w:proofErr w:type="spellStart"/>
      <w:r>
        <w:t>systematicity</w:t>
      </w:r>
      <w:proofErr w:type="spellEnd"/>
      <w:r>
        <w:t>,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w:t>
      </w:r>
      <w:commentRangeStart w:id="108"/>
      <w:r w:rsidR="0027211D">
        <w:t xml:space="preserve">Most studies of context boundaries do not allow participants to arbitrarily cross boundaries and sample contexts freely. </w:t>
      </w:r>
      <w:commentRangeEnd w:id="108"/>
      <w:r w:rsidR="005C08FD">
        <w:rPr>
          <w:rStyle w:val="CommentReference"/>
        </w:rPr>
        <w:commentReference w:id="108"/>
      </w:r>
      <w:r w:rsidR="0027211D">
        <w:t xml:space="preserve">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w:t>
      </w:r>
      <w:commentRangeStart w:id="109"/>
      <w:r w:rsidR="0027211D">
        <w:t xml:space="preserve">if boundary crossings are exclusively related to better pattern separation, </w:t>
      </w:r>
      <w:commentRangeEnd w:id="109"/>
      <w:r w:rsidR="0079065C">
        <w:rPr>
          <w:rStyle w:val="CommentReference"/>
        </w:rPr>
        <w:commentReference w:id="109"/>
      </w:r>
      <w:r>
        <w:t>the relationship may be with the across-</w:t>
      </w:r>
      <w:r w:rsidR="0027211D">
        <w:t xml:space="preserve">context relational memory </w:t>
      </w:r>
      <w:r>
        <w:t>errors</w:t>
      </w:r>
      <w:r w:rsidR="0027211D">
        <w:t>.</w:t>
      </w:r>
    </w:p>
    <w:p w14:paraId="7D5169C0" w14:textId="0BD34F9F" w:rsidR="005041D4" w:rsidRDefault="005041D4" w:rsidP="005041D4">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proofErr w:type="spellStart"/>
            <w:r>
              <w:t>Lacunarity</w:t>
            </w:r>
            <w:proofErr w:type="spellEnd"/>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5C08FD" w:rsidRDefault="005C08FD" w:rsidP="009D558D">
                            <w:proofErr w:type="gramStart"/>
                            <w:r>
                              <w:rPr>
                                <w:b/>
                              </w:rPr>
                              <w:t>Table</w:t>
                            </w:r>
                            <w:r w:rsidRPr="0073570F">
                              <w:rPr>
                                <w:b/>
                              </w:rPr>
                              <w:t xml:space="preserve"> </w:t>
                            </w:r>
                            <w:r>
                              <w:rPr>
                                <w:b/>
                              </w:rPr>
                              <w:t>4.</w:t>
                            </w:r>
                            <w:r w:rsidRPr="0073570F">
                              <w:rPr>
                                <w:b/>
                              </w:rPr>
                              <w:t>1</w:t>
                            </w:r>
                            <w:r>
                              <w:t>: High-level navigation analyses.</w:t>
                            </w:r>
                            <w:proofErr w:type="gramEnd"/>
                            <w:r>
                              <w:t xml:space="preserve">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5C08FD" w:rsidRDefault="005C08FD" w:rsidP="009D558D">
                      <w:proofErr w:type="gramStart"/>
                      <w:r>
                        <w:rPr>
                          <w:b/>
                        </w:rPr>
                        <w:t>Table</w:t>
                      </w:r>
                      <w:r w:rsidRPr="0073570F">
                        <w:rPr>
                          <w:b/>
                        </w:rPr>
                        <w:t xml:space="preserve"> </w:t>
                      </w:r>
                      <w:r>
                        <w:rPr>
                          <w:b/>
                        </w:rPr>
                        <w:t>4.</w:t>
                      </w:r>
                      <w:r w:rsidRPr="0073570F">
                        <w:rPr>
                          <w:b/>
                        </w:rPr>
                        <w:t>1</w:t>
                      </w:r>
                      <w:r>
                        <w:t>: High-level navigation analyses.</w:t>
                      </w:r>
                      <w:proofErr w:type="gramEnd"/>
                      <w:r>
                        <w:t xml:space="preserve">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110" w:name="_Toc497156045"/>
      <w:r w:rsidR="005041D4" w:rsidRPr="005041D4">
        <w:t>Order Analyses</w:t>
      </w:r>
      <w:bookmarkEnd w:id="110"/>
      <w:r w:rsidR="005041D4" w:rsidRPr="005041D4">
        <w:rPr>
          <w:rFonts w:ascii="Times New Roman" w:hAnsi="Times New Roman" w:cs="Times New Roman"/>
          <w:i/>
        </w:rPr>
        <w:t xml:space="preserve"> </w:t>
      </w:r>
    </w:p>
    <w:p w14:paraId="70180958" w14:textId="482D12DD"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w:t>
      </w:r>
      <w:proofErr w:type="spellStart"/>
      <w:r>
        <w:t>allocentric</w:t>
      </w:r>
      <w:proofErr w:type="spellEnd"/>
      <w:r>
        <w:t xml:space="preserve"> perspective on a timeline of events.</w:t>
      </w:r>
      <w:commentRangeStart w:id="111"/>
      <w:r>
        <w:t xml:space="preserve"> Indirect evidence for an </w:t>
      </w:r>
      <w:proofErr w:type="spellStart"/>
      <w:r>
        <w:t>allocentric</w:t>
      </w:r>
      <w:proofErr w:type="spellEnd"/>
      <w:r>
        <w:t xml:space="preserve"> timeline might be found in observing the order of study and order of reconstruction of items after the first trial</w:t>
      </w:r>
      <w:commentRangeEnd w:id="111"/>
      <w:r w:rsidR="0079065C">
        <w:rPr>
          <w:rStyle w:val="CommentReference"/>
        </w:rPr>
        <w:commentReference w:id="111"/>
      </w:r>
      <w:r>
        <w:t xml:space="preserve">. If participants reliably converge towards reconstruction of the events in the implied “forward” direction of time, this could serve as preliminary evidence that this </w:t>
      </w:r>
      <w:proofErr w:type="spellStart"/>
      <w:r>
        <w:t>allocentric</w:t>
      </w:r>
      <w:proofErr w:type="spellEnd"/>
      <w:r>
        <w:t xml:space="preserve">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5F74C4E5" w:rsidR="003E19B9" w:rsidRDefault="005041D4" w:rsidP="00AA15F8">
      <w:pPr>
        <w:spacing w:after="0" w:line="360" w:lineRule="auto"/>
        <w:rPr>
          <w:rFonts w:ascii="Times New Roman" w:hAnsi="Times New Roman" w:cs="Times New Roman"/>
          <w:sz w:val="24"/>
          <w:szCs w:val="24"/>
        </w:rPr>
      </w:pPr>
      <w:r>
        <w:t xml:space="preserve">Analyzing order in this way can be a complex issue. </w:t>
      </w:r>
      <w:proofErr w:type="spellStart"/>
      <w:r>
        <w:t>Recency</w:t>
      </w:r>
      <w:proofErr w:type="spellEnd"/>
      <w:r>
        <w:t xml:space="preserve">, contiguity, and primacy effects could lead to particular items receiving specialized treatment by chance or due to an overall bias towards </w:t>
      </w:r>
      <w:proofErr w:type="spellStart"/>
      <w:r>
        <w:t>allocentric</w:t>
      </w:r>
      <w:proofErr w:type="spellEnd"/>
      <w:r>
        <w:t xml:space="preserve"> patterns of reconstruction in time. One potentially robust way to compare reconstruction order is to develop a distance metric for the relative order of events. </w:t>
      </w:r>
      <w:proofErr w:type="gramStart"/>
      <w:r>
        <w:t>In other words, g</w:t>
      </w:r>
      <w:r w:rsidR="008A66B0">
        <w:t>iven two reconstructed orders.</w:t>
      </w:r>
      <w:proofErr w:type="gramEnd"/>
      <w:r w:rsidR="008A66B0">
        <w:t xml:space="preserve">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t>
      </w:r>
      <w:r>
        <w:lastRenderedPageBreak/>
        <w:t xml:space="preserve">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 xml:space="preserve">Tau is incredibly unforgiving to contiguity effects. As such, a second distance metric which measures the number of contiguous </w:t>
      </w:r>
      <w:proofErr w:type="spellStart"/>
      <w:r>
        <w:t>sublists</w:t>
      </w:r>
      <w:proofErr w:type="spellEnd"/>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determine if exploration or reconstruction order converge to a particular hypothesized order (specifically, the “</w:t>
      </w:r>
      <w:proofErr w:type="spellStart"/>
      <w:r w:rsidR="00AA706F">
        <w:t>allocentric</w:t>
      </w:r>
      <w:proofErr w:type="spellEnd"/>
      <w:r w:rsidR="00AA706F">
        <w:t>” order 1,2,3,4,5,6,7,8, but also potentially other orders of interest such as [8,7,6,5,4,3,2,1] or [2,1,4,3,6,5,8,7]).</w:t>
      </w:r>
      <w:r>
        <w:rPr>
          <w:rFonts w:ascii="Times New Roman" w:hAnsi="Times New Roman" w:cs="Times New Roman"/>
          <w:sz w:val="24"/>
          <w:szCs w:val="24"/>
        </w:rPr>
        <w:t xml:space="preserve"> </w:t>
      </w:r>
    </w:p>
    <w:p w14:paraId="1DB275BC" w14:textId="77777777" w:rsidR="003E19B9" w:rsidRDefault="003E19B9">
      <w:pPr>
        <w:rPr>
          <w:rFonts w:ascii="Times New Roman" w:hAnsi="Times New Roman" w:cs="Times New Roman"/>
          <w:sz w:val="24"/>
          <w:szCs w:val="24"/>
        </w:rPr>
      </w:pPr>
      <w:r>
        <w:rPr>
          <w:rFonts w:ascii="Times New Roman" w:hAnsi="Times New Roman" w:cs="Times New Roman"/>
          <w:sz w:val="24"/>
          <w:szCs w:val="24"/>
        </w:rPr>
        <w:br w:type="page"/>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commentRangeStart w:id="112"/>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commentRangeEnd w:id="112"/>
      <w:r w:rsidR="0079065C">
        <w:rPr>
          <w:rStyle w:val="CommentReference"/>
        </w:rPr>
        <w:commentReference w:id="112"/>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2E619174" w:rsidR="005C08FD" w:rsidRDefault="005C08FD"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w:t>
                            </w:r>
                            <w:proofErr w:type="gramStart"/>
                            <w:r>
                              <w:t>,8,2,1,5,7,6,3</w:t>
                            </w:r>
                            <w:proofErr w:type="gramEnd"/>
                            <w:r>
                              <w:t>]). On the other hand, four very low probability states exist, with two of primary interest. The point (1.0, 0.0), circled by a black dotted line, represents the order [1</w:t>
                            </w:r>
                            <w:proofErr w:type="gramStart"/>
                            <w:r>
                              <w:t>,2,3,4,5,6,7,8</w:t>
                            </w:r>
                            <w:proofErr w:type="gramEnd"/>
                            <w:r>
                              <w:t>] which is the only permutation associated with that point. Similarly, the point (-1.0, 1.0) uniquely represents [8</w:t>
                            </w:r>
                            <w:proofErr w:type="gramStart"/>
                            <w:r>
                              <w:t>,7,6,5,4,3,2,1</w:t>
                            </w:r>
                            <w:proofErr w:type="gramEnd"/>
                            <w:r>
                              <w:t>].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2E619174" w:rsidR="005C08FD" w:rsidRDefault="005C08FD" w:rsidP="00700F34">
                      <w:r>
                        <w:rPr>
                          <w:b/>
                        </w:rPr>
                        <w:t>Figure 4.4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w:t>
                      </w:r>
                      <w:proofErr w:type="gramStart"/>
                      <w:r>
                        <w:t>,8,2,1,5,7,6,3</w:t>
                      </w:r>
                      <w:proofErr w:type="gramEnd"/>
                      <w:r>
                        <w:t>]). On the other hand, four very low probability states exist, with two of primary interest. The point (1.0, 0.0), circled by a black dotted line, represents the order [1</w:t>
                      </w:r>
                      <w:proofErr w:type="gramStart"/>
                      <w:r>
                        <w:t>,2,3,4,5,6,7,8</w:t>
                      </w:r>
                      <w:proofErr w:type="gramEnd"/>
                      <w:r>
                        <w:t>] which is the only permutation associated with that point. Similarly, the point (-1.0, 1.0) uniquely represents [8</w:t>
                      </w:r>
                      <w:proofErr w:type="gramStart"/>
                      <w:r>
                        <w:t>,7,6,5,4,3,2,1</w:t>
                      </w:r>
                      <w:proofErr w:type="gramEnd"/>
                      <w:r>
                        <w:t>].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6EECFE67" w:rsidR="005041D4" w:rsidRDefault="005041D4" w:rsidP="00AA15F8">
      <w:pPr>
        <w:spacing w:line="360" w:lineRule="auto"/>
      </w:pPr>
      <w:bookmarkStart w:id="113" w:name="_Hlk499056994"/>
      <w:r>
        <w:t xml:space="preserve">In summary, this framework for evaluating order information will be used to observe changes in distance of exploration and reconstruction to the </w:t>
      </w:r>
      <w:proofErr w:type="spellStart"/>
      <w:r>
        <w:t>allocentric</w:t>
      </w:r>
      <w:proofErr w:type="spellEnd"/>
      <w:r>
        <w:t xml:space="preserve"> order across trials</w:t>
      </w:r>
      <w:r w:rsidR="003947B1">
        <w:t xml:space="preserve">, predicting that </w:t>
      </w:r>
      <w:r>
        <w:t xml:space="preserve">both study-time navigation and test-time reconstruction order will trend towards </w:t>
      </w:r>
      <w:proofErr w:type="spellStart"/>
      <w:r>
        <w:t>allocentric</w:t>
      </w:r>
      <w:proofErr w:type="spellEnd"/>
      <w:r>
        <w:t xml:space="preserve"> 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113"/>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which compare trial-by-trial performance use repeated measures analysis of variance (</w:t>
      </w:r>
      <w:proofErr w:type="spellStart"/>
      <w:r>
        <w:t>rANOVA</w:t>
      </w:r>
      <w:proofErr w:type="spellEnd"/>
      <w:r>
        <w:t xml:space="preserve">) using </w:t>
      </w:r>
      <w:r w:rsidR="008A66B0">
        <w:t xml:space="preserve">R </w:t>
      </w:r>
      <w:r>
        <w:t>with Huynh-</w:t>
      </w:r>
      <w:proofErr w:type="spellStart"/>
      <w:r>
        <w:t>Feldt</w:t>
      </w:r>
      <w:proofErr w:type="spellEnd"/>
      <w:r>
        <w:t xml:space="preserve"> correction. </w:t>
      </w:r>
      <w:r w:rsidR="00031BF8">
        <w:t xml:space="preserve">For follow-up pairwise comparisons of levels of the </w:t>
      </w:r>
      <w:proofErr w:type="spellStart"/>
      <w:r w:rsidR="00031BF8">
        <w:t>rANOVA</w:t>
      </w:r>
      <w:proofErr w:type="spellEnd"/>
      <w:r w:rsidR="00031BF8">
        <w:t xml:space="preserve">,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lastRenderedPageBreak/>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114" w:name="_Toc505879092"/>
      <w:r>
        <w:t xml:space="preserve">4.3 </w:t>
      </w:r>
      <w:r w:rsidR="00563ABB">
        <w:t>Results</w:t>
      </w:r>
      <w:bookmarkEnd w:id="114"/>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 xml:space="preserve">Changes in Path Navigation </w:t>
      </w:r>
      <w:proofErr w:type="gramStart"/>
      <w:r w:rsidR="00A50C4B">
        <w:rPr>
          <w:rStyle w:val="IntenseEmphasis"/>
          <w:i w:val="0"/>
          <w:iCs w:val="0"/>
          <w:color w:val="6E6E6E" w:themeColor="accent1" w:themeShade="7F"/>
        </w:rPr>
        <w:t>Across</w:t>
      </w:r>
      <w:proofErr w:type="gramEnd"/>
      <w:r w:rsidR="00A50C4B">
        <w:rPr>
          <w:rStyle w:val="IntenseEmphasis"/>
          <w:i w:val="0"/>
          <w:iCs w:val="0"/>
          <w:color w:val="6E6E6E" w:themeColor="accent1" w:themeShade="7F"/>
        </w:rPr>
        <w:t xml:space="preserve"> Trials</w:t>
      </w:r>
    </w:p>
    <w:p w14:paraId="7364220E" w14:textId="163922AF" w:rsidR="005C3B70" w:rsidRPr="005C3B70" w:rsidRDefault="005C3B70" w:rsidP="00AA15F8">
      <w:pPr>
        <w:spacing w:line="360" w:lineRule="auto"/>
      </w:pPr>
      <w:r>
        <w:t xml:space="preserve">In the navigation analysis, 9 key path variables were used to collapse the entire navigation path into a single number. These metrics were: temporal distance travelled, </w:t>
      </w:r>
      <w:commentRangeStart w:id="115"/>
      <w:r>
        <w:t>spatial distance travelled</w:t>
      </w:r>
      <w:commentRangeEnd w:id="115"/>
      <w:r w:rsidR="004A0227">
        <w:rPr>
          <w:rStyle w:val="CommentReference"/>
        </w:rPr>
        <w:commentReference w:id="115"/>
      </w:r>
      <w:r>
        <w:t>, context boundary crossings, fractal dimension (FD) in t</w:t>
      </w:r>
      <w:r w:rsidR="00960029">
        <w:t xml:space="preserve">ime, space, and </w:t>
      </w:r>
      <w:proofErr w:type="spellStart"/>
      <w:r w:rsidR="00960029">
        <w:t>spacetime</w:t>
      </w:r>
      <w:proofErr w:type="spellEnd"/>
      <w:r w:rsidR="00960029">
        <w:t xml:space="preserve">, and </w:t>
      </w:r>
      <w:proofErr w:type="spellStart"/>
      <w:r w:rsidR="00960029">
        <w:t>l</w:t>
      </w:r>
      <w:r>
        <w:t>acunarity</w:t>
      </w:r>
      <w:proofErr w:type="spellEnd"/>
      <w:r>
        <w:t xml:space="preserve"> in time, space, and </w:t>
      </w:r>
      <w:proofErr w:type="spellStart"/>
      <w:r>
        <w:t>spacetime</w:t>
      </w:r>
      <w:proofErr w:type="spellEnd"/>
      <w:r>
        <w:t xml:space="preserv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w:t>
      </w:r>
      <w:ins w:id="116" w:author="Dulas, Michael R" w:date="2018-02-15T15:38:00Z">
        <w:r w:rsidR="004A0227">
          <w:t xml:space="preserve"> FD space, FD time, FD </w:t>
        </w:r>
        <w:proofErr w:type="spellStart"/>
        <w:r w:rsidR="004A0227">
          <w:t>spacetime</w:t>
        </w:r>
        <w:proofErr w:type="spellEnd"/>
        <w:r w:rsidR="004A0227">
          <w:t xml:space="preserve">, </w:t>
        </w:r>
        <w:proofErr w:type="spellStart"/>
        <w:r w:rsidR="004A0227">
          <w:t>lacunarity</w:t>
        </w:r>
        <w:proofErr w:type="spellEnd"/>
        <w:r w:rsidR="004A0227">
          <w:t xml:space="preserve"> space, and </w:t>
        </w:r>
        <w:proofErr w:type="spellStart"/>
        <w:r w:rsidR="004A0227">
          <w:t>lacunarity</w:t>
        </w:r>
        <w:proofErr w:type="spellEnd"/>
        <w:r w:rsidR="004A0227">
          <w:t xml:space="preserve"> </w:t>
        </w:r>
        <w:proofErr w:type="spellStart"/>
        <w:r w:rsidR="004A0227">
          <w:t>spacetime</w:t>
        </w:r>
        <w:proofErr w:type="spellEnd"/>
        <w:r w:rsidR="004A0227">
          <w:t>, all pairwise comparisons were significant (p’s&lt;0.05).</w:t>
        </w:r>
      </w:ins>
      <w:r w:rsidR="00960029">
        <w:t xml:space="preserve"> </w:t>
      </w:r>
      <w:ins w:id="117" w:author="Dulas, Michael R" w:date="2018-02-15T15:39:00Z">
        <w:r w:rsidR="004A0227">
          <w:t xml:space="preserve">For </w:t>
        </w:r>
      </w:ins>
      <w:r w:rsidR="00960029">
        <w:t xml:space="preserve">time travelled, space travelled, context boundary crossings, and </w:t>
      </w:r>
      <w:proofErr w:type="spellStart"/>
      <w:r w:rsidR="00960029">
        <w:t>lacunarity</w:t>
      </w:r>
      <w:proofErr w:type="spellEnd"/>
      <w:r w:rsidR="00960029">
        <w:t xml:space="preserve"> time, all pairwise comparisons were significant (p&lt;0.05) except between trials 3 and 4.</w:t>
      </w:r>
      <w:del w:id="118" w:author="Dulas, Michael R" w:date="2018-02-15T15:39:00Z">
        <w:r w:rsidR="00960029" w:rsidDel="004A0227">
          <w:delText xml:space="preserve"> For</w:delText>
        </w:r>
      </w:del>
      <w:del w:id="119" w:author="Dulas, Michael R" w:date="2018-02-15T15:38:00Z">
        <w:r w:rsidR="00960029" w:rsidDel="004A0227">
          <w:delText xml:space="preserve"> FD space, FD time, FD spacetime, lacunarity space, and lacunarity spacetime, all pairwise comparisons were significant (p&lt;0.05)</w:delText>
        </w:r>
      </w:del>
      <w:r w:rsidR="00960029">
        <w:t>.</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5C08FD" w:rsidRDefault="005C08FD"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5C08FD" w:rsidRDefault="005C08FD"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52DCDD1A"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xml:space="preserve">,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w:t>
      </w:r>
      <w:commentRangeStart w:id="120"/>
      <w:r>
        <w:t>not significantly different from one another</w:t>
      </w:r>
      <w:r w:rsidR="00AD2CA6">
        <w:t xml:space="preserve"> in both metrics</w:t>
      </w:r>
      <w:r>
        <w:t xml:space="preserve">. </w:t>
      </w:r>
      <w:commentRangeEnd w:id="120"/>
      <w:r w:rsidR="00151DBE">
        <w:rPr>
          <w:rStyle w:val="CommentReference"/>
        </w:rPr>
        <w:commentReference w:id="120"/>
      </w:r>
      <w:r>
        <w:t xml:space="preserve">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w:t>
      </w:r>
      <w:proofErr w:type="gramStart"/>
      <w:r w:rsidR="00AD2CA6">
        <w:t>5</w:t>
      </w:r>
      <w:proofErr w:type="gramEnd"/>
      <w:r w:rsidR="00AD2CA6">
        <w:t xml:space="preserve"> in the implied temporal order of the simulation)</w:t>
      </w:r>
      <w:r>
        <w:t xml:space="preserve">. Participants started near the random point (with a slight positive bias) and trended </w:t>
      </w:r>
      <w:r>
        <w:lastRenderedPageBreak/>
        <w:t xml:space="preserve">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5C08FD" w:rsidRDefault="005C08FD"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5C08FD" w:rsidRDefault="005C08FD"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5E9895BC"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w:t>
      </w:r>
      <w:commentRangeStart w:id="121"/>
      <w:r>
        <w:rPr>
          <w:rStyle w:val="IntenseEmphasis"/>
          <w:i w:val="0"/>
          <w:iCs w:val="0"/>
          <w:color w:val="auto"/>
        </w:rPr>
        <w:t xml:space="preserve">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w:t>
      </w:r>
      <w:commentRangeEnd w:id="121"/>
      <w:r w:rsidR="004A0227">
        <w:rPr>
          <w:rStyle w:val="CommentReference"/>
        </w:rPr>
        <w:commentReference w:id="121"/>
      </w:r>
      <w:r>
        <w:rPr>
          <w:rStyle w:val="IntenseEmphasis"/>
          <w:i w:val="0"/>
          <w:iCs w:val="0"/>
          <w:color w:val="auto"/>
        </w:rPr>
        <w:t xml:space="preserve">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commentRangeStart w:id="122"/>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commentRangeEnd w:id="122"/>
      <w:r w:rsidR="004A0227">
        <w:rPr>
          <w:rStyle w:val="CommentReference"/>
        </w:rPr>
        <w:commentReference w:id="122"/>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7D199093" w:rsidR="005C08FD" w:rsidRDefault="005C08FD"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w:t>
                            </w:r>
                            <w:proofErr w:type="gramStart"/>
                            <w:r>
                              <w:t>,</w:t>
                            </w:r>
                            <w:proofErr w:type="gramEnd"/>
                            <w:r>
                              <w:t xml:space="preserve">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7D199093" w:rsidR="005C08FD" w:rsidRDefault="005C08FD" w:rsidP="005C3B70">
                      <w:r>
                        <w:rPr>
                          <w:b/>
                        </w:rPr>
                        <w:t>Figure 4.7</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red/square dots represent individual participants on each trial. Note that participants can both be on the same dot, and as a result, the distribution of these dots should be viewed, rather than the precise number of them. Note that despite the group average trending towards the front dot (1.0, 0.0, associated with the “forward” exploration order)</w:t>
                      </w:r>
                      <w:proofErr w:type="gramStart"/>
                      <w:r>
                        <w:t>,</w:t>
                      </w:r>
                      <w:proofErr w:type="gramEnd"/>
                      <w:r>
                        <w:t xml:space="preserve"> there is still significant variability in performance on these measures.</w:t>
                      </w:r>
                    </w:p>
                  </w:txbxContent>
                </v:textbox>
                <w10:anchorlock/>
              </v:shape>
            </w:pict>
          </mc:Fallback>
        </mc:AlternateContent>
      </w:r>
    </w:p>
    <w:p w14:paraId="5D5974F6" w14:textId="449DAB1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0FEF8C2A" w:rsidR="003E19B9" w:rsidRDefault="006162C9" w:rsidP="00AA15F8">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p w14:paraId="73E0DBB4" w14:textId="77777777" w:rsidR="003E19B9" w:rsidRDefault="003E19B9">
      <w:r>
        <w:br w:type="page"/>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lastRenderedPageBreak/>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w:t>
            </w:r>
            <w:proofErr w:type="spellStart"/>
            <w:r w:rsidR="00074733">
              <w:t>Spacetime</w:t>
            </w:r>
            <w:proofErr w:type="spellEnd"/>
            <w:r>
              <w:t xml:space="preserve"> +</w:t>
            </w:r>
            <w:r w:rsidR="00074733">
              <w:t xml:space="preserve"> </w:t>
            </w:r>
            <w:proofErr w:type="spellStart"/>
            <w:r w:rsidR="00074733">
              <w:t>Lacunarity</w:t>
            </w:r>
            <w:proofErr w:type="spellEnd"/>
            <w:r w:rsidR="00074733">
              <w:t xml:space="preserve"> Time</w:t>
            </w:r>
            <w:r>
              <w:t xml:space="preserve"> +</w:t>
            </w:r>
            <w:r w:rsidR="00074733">
              <w:t xml:space="preserve"> </w:t>
            </w:r>
            <w:proofErr w:type="spellStart"/>
            <w:r w:rsidR="00074733">
              <w:t>Lacunarity</w:t>
            </w:r>
            <w:proofErr w:type="spellEnd"/>
            <w:r w:rsidR="00074733">
              <w:t xml:space="preserve"> Space</w:t>
            </w:r>
            <w:r>
              <w:t xml:space="preserv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 xml:space="preserve">Time </w:t>
            </w:r>
            <w:proofErr w:type="spellStart"/>
            <w:r>
              <w:t>Misassignment</w:t>
            </w:r>
            <w:proofErr w:type="spellEnd"/>
            <w:r>
              <w:t xml:space="preserve"> Errors, Space </w:t>
            </w:r>
            <w:proofErr w:type="spellStart"/>
            <w:r>
              <w:t>Misassignment</w:t>
            </w:r>
            <w:proofErr w:type="spellEnd"/>
            <w:r>
              <w:t xml:space="preserve">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 xml:space="preserve">FD Time + FD Space + FD </w:t>
            </w:r>
            <w:proofErr w:type="spellStart"/>
            <w:r>
              <w:t>Spacetime</w:t>
            </w:r>
            <w:proofErr w:type="spellEnd"/>
            <w:r>
              <w:t xml:space="preserve"> +</w:t>
            </w:r>
            <w:r w:rsidR="00074733">
              <w:t xml:space="preserve"> </w:t>
            </w:r>
            <w:proofErr w:type="spellStart"/>
            <w:r w:rsidR="00074733">
              <w:t>La</w:t>
            </w:r>
            <w:r>
              <w:t>cunarity</w:t>
            </w:r>
            <w:proofErr w:type="spellEnd"/>
            <w:r>
              <w:t xml:space="preserve"> Time + </w:t>
            </w:r>
            <w:proofErr w:type="spellStart"/>
            <w:r>
              <w:t>Lacunarity</w:t>
            </w:r>
            <w:proofErr w:type="spellEnd"/>
            <w:r>
              <w:t xml:space="preserve"> Space +</w:t>
            </w:r>
            <w:r w:rsidR="00074733">
              <w:t xml:space="preserve"> </w:t>
            </w:r>
            <w:proofErr w:type="spellStart"/>
            <w:r w:rsidR="00074733">
              <w:t>Lacunarity</w:t>
            </w:r>
            <w:proofErr w:type="spellEnd"/>
            <w:r w:rsidR="00074733">
              <w:t xml:space="preserve"> </w:t>
            </w:r>
            <w:proofErr w:type="spellStart"/>
            <w:r w:rsidR="00074733">
              <w:t>Spacetime</w:t>
            </w:r>
            <w:proofErr w:type="spellEnd"/>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 xml:space="preserve">Context Boundary Effect, Within Context </w:t>
            </w:r>
            <w:proofErr w:type="spellStart"/>
            <w:r>
              <w:t>Misassignment</w:t>
            </w:r>
            <w:proofErr w:type="spellEnd"/>
            <w:r>
              <w:t xml:space="preserve">, Across Context </w:t>
            </w:r>
            <w:proofErr w:type="spellStart"/>
            <w:r>
              <w:t>Misassignment</w:t>
            </w:r>
            <w:proofErr w:type="spellEnd"/>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5C08FD" w:rsidRDefault="005C08FD"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1C528B38" w:rsidR="005C08FD" w:rsidRDefault="005C08FD"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621645AC" w:rsidR="00074733" w:rsidRDefault="00074733" w:rsidP="00AA15F8">
      <w:pPr>
        <w:spacing w:line="360" w:lineRule="auto"/>
      </w:pPr>
      <w:r>
        <w:t>Note that no interactions were tested</w:t>
      </w:r>
      <w:ins w:id="123" w:author="Dulas, Michael R" w:date="2018-02-15T15:45:00Z">
        <w:r w:rsidR="004A0227">
          <w:t>,</w:t>
        </w:r>
      </w:ins>
      <w:r>
        <w:t xml:space="preserve"> as interactions between these variables are not thought to have a meaningful interpretation and in many cases the variables are known to be highly </w:t>
      </w:r>
      <w:proofErr w:type="spellStart"/>
      <w:r>
        <w:t>intercorrelated</w:t>
      </w:r>
      <w:proofErr w:type="spellEnd"/>
      <w:r>
        <w:t xml:space="preserve"> (which is not an issue in Hierarchical Linear Models in general, but it means including interactions can make the model less interpretable with little benefit). Additionally, note that no correction for multiple comparisons was made in these models, as is standard for </w:t>
      </w:r>
      <w:commentRangeStart w:id="124"/>
      <w:r>
        <w:t>Hierarchical Linear Models.</w:t>
      </w:r>
      <w:commentRangeEnd w:id="124"/>
      <w:r w:rsidR="00C34DE6">
        <w:rPr>
          <w:rStyle w:val="CommentReference"/>
        </w:rPr>
        <w:commentReference w:id="124"/>
      </w:r>
    </w:p>
    <w:p w14:paraId="750336DB" w14:textId="59C28956" w:rsidR="00074733" w:rsidRDefault="00C34DE6" w:rsidP="00AA15F8">
      <w:pPr>
        <w:spacing w:line="360" w:lineRule="auto"/>
      </w:pPr>
      <w:ins w:id="125" w:author="Dulas, Michael R" w:date="2018-02-15T15:57:00Z">
        <w:r w:rsidRPr="00C34DE6">
          <w:rPr>
            <w:i/>
            <w:rPrChange w:id="126" w:author="Dulas, Michael R" w:date="2018-02-15T15:57:00Z">
              <w:rPr/>
            </w:rPrChange>
          </w:rPr>
          <w:t>Navigation vs. Misplacement:</w:t>
        </w:r>
        <w:r>
          <w:t xml:space="preserve"> </w:t>
        </w:r>
      </w:ins>
      <w:commentRangeStart w:id="127"/>
      <w:r w:rsidR="00E54683">
        <w:t xml:space="preserve">When comparing </w:t>
      </w:r>
      <w:r w:rsidR="00295374">
        <w:t>t</w:t>
      </w:r>
      <w:r w:rsidR="00E54683">
        <w:t xml:space="preserve">emporal and </w:t>
      </w:r>
      <w:r w:rsidR="00295374">
        <w:t>s</w:t>
      </w:r>
      <w:r w:rsidR="00E54683">
        <w:t xml:space="preserve">patial </w:t>
      </w:r>
      <w:r w:rsidR="00295374">
        <w:t>m</w:t>
      </w:r>
      <w:r w:rsidR="00E54683">
        <w:t xml:space="preserve">isplacement in the </w:t>
      </w:r>
      <w:r w:rsidR="006936F0">
        <w:t>aforementioned models, in both cases, distance travelled in the domain of interest was the only significantly related variable</w:t>
      </w:r>
      <w:commentRangeEnd w:id="127"/>
      <w:r w:rsidR="004A0227">
        <w:rPr>
          <w:rStyle w:val="CommentReference"/>
        </w:rPr>
        <w:commentReference w:id="127"/>
      </w:r>
      <w:r w:rsidR="006936F0">
        <w:t xml:space="preserv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proofErr w:type="spellStart"/>
      <w:r w:rsidR="00295374">
        <w:t>l</w:t>
      </w:r>
      <w:r w:rsidR="00807041">
        <w:t>acunarity</w:t>
      </w:r>
      <w:proofErr w:type="spellEnd"/>
      <w:r w:rsidR="00807041">
        <w:t xml:space="preserve">,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171B94D1" w:rsidR="006936F0" w:rsidRDefault="00C34DE6" w:rsidP="00AA15F8">
      <w:pPr>
        <w:spacing w:line="360" w:lineRule="auto"/>
      </w:pPr>
      <w:ins w:id="128" w:author="Dulas, Michael R" w:date="2018-02-15T15:57:00Z">
        <w:r>
          <w:rPr>
            <w:i/>
          </w:rPr>
          <w:lastRenderedPageBreak/>
          <w:t xml:space="preserve">Navigation vs. Relational Memory: </w:t>
        </w:r>
      </w:ins>
      <w:r w:rsidR="006936F0">
        <w:t xml:space="preserve">For relational memory errors (namely, spatial and temporal </w:t>
      </w:r>
      <w:proofErr w:type="spellStart"/>
      <w:r w:rsidR="006936F0">
        <w:t>misassignments</w:t>
      </w:r>
      <w:proofErr w:type="spellEnd"/>
      <w:r w:rsidR="006936F0">
        <w:t xml:space="preserve">),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rsidR="006936F0">
        <w:t xml:space="preserve">However, changes in temporal relational memory errors were significantly related to changes in fractal dimension in space (p=0.02, </w:t>
      </w:r>
      <w:r w:rsidR="006936F0" w:rsidRPr="006936F0">
        <w:t>β</w:t>
      </w:r>
      <w:r w:rsidR="006936F0">
        <w:t>=</w:t>
      </w:r>
      <w:r w:rsidR="00E01F04">
        <w:t>-0.46</w:t>
      </w:r>
      <w:r w:rsidR="006936F0">
        <w:t xml:space="preserve">), </w:t>
      </w:r>
      <w:proofErr w:type="spellStart"/>
      <w:r w:rsidR="006936F0">
        <w:t>lacunarity</w:t>
      </w:r>
      <w:proofErr w:type="spellEnd"/>
      <w:r w:rsidR="006936F0">
        <w:t xml:space="preserve"> in space (p=0.008, </w:t>
      </w:r>
      <w:r w:rsidR="006936F0" w:rsidRPr="006936F0">
        <w:t>β</w:t>
      </w:r>
      <w:r w:rsidR="006936F0">
        <w:t>=</w:t>
      </w:r>
      <w:r w:rsidR="00E01F04">
        <w:t>-0.94</w:t>
      </w:r>
      <w:r w:rsidR="006936F0">
        <w:t xml:space="preserve">), and </w:t>
      </w:r>
      <w:proofErr w:type="spellStart"/>
      <w:r w:rsidR="006936F0">
        <w:t>lacunarity</w:t>
      </w:r>
      <w:proofErr w:type="spellEnd"/>
      <w:r w:rsidR="006936F0">
        <w:t xml:space="preserve"> in </w:t>
      </w:r>
      <w:proofErr w:type="spellStart"/>
      <w:r w:rsidR="006936F0">
        <w:t>spacetime</w:t>
      </w:r>
      <w:proofErr w:type="spellEnd"/>
      <w:r w:rsidR="006936F0">
        <w:t xml:space="preserve"> (p=0.</w:t>
      </w:r>
      <w:r w:rsidR="00E01F04">
        <w:t>00</w:t>
      </w:r>
      <w:r w:rsidR="006936F0">
        <w:t>0</w:t>
      </w:r>
      <w:r w:rsidR="00E01F04">
        <w:t>3</w:t>
      </w:r>
      <w:r w:rsidR="006936F0">
        <w:t xml:space="preserve">, </w:t>
      </w:r>
      <w:r w:rsidR="006936F0" w:rsidRPr="006936F0">
        <w:t>β</w:t>
      </w:r>
      <w:r w:rsidR="006936F0">
        <w:t>=</w:t>
      </w:r>
      <w:r w:rsidR="00E01F04">
        <w:t>1.91</w:t>
      </w:r>
      <w:r w:rsidR="006936F0">
        <w:t>; Conditional, Fixed + Random Effect R</w:t>
      </w:r>
      <w:r w:rsidR="006936F0" w:rsidRPr="006936F0">
        <w:rPr>
          <w:vertAlign w:val="superscript"/>
        </w:rPr>
        <w:t>2</w:t>
      </w:r>
      <w:r w:rsidR="00E01F04">
        <w:t>=0.58</w:t>
      </w:r>
      <w:r w:rsidR="006936F0">
        <w:t xml:space="preserve"> and Marginal, Fixed Effect R</w:t>
      </w:r>
      <w:r w:rsidR="006936F0" w:rsidRPr="006936F0">
        <w:rPr>
          <w:vertAlign w:val="superscript"/>
        </w:rPr>
        <w:t>2</w:t>
      </w:r>
      <w:r w:rsidR="006936F0">
        <w:t>=0.</w:t>
      </w:r>
      <w:r w:rsidR="00E01F04">
        <w:t>29</w:t>
      </w:r>
      <w:r w:rsidR="006936F0">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w:t>
      </w:r>
      <w:commentRangeStart w:id="129"/>
      <w:r w:rsidR="00E01F04">
        <w:t xml:space="preserve">faster reductions in temporal relational memory errors relate to slower reductions in spatial path complexity and </w:t>
      </w:r>
      <w:proofErr w:type="spellStart"/>
      <w:r w:rsidR="00E01F04">
        <w:t>systematicity</w:t>
      </w:r>
      <w:commentRangeEnd w:id="129"/>
      <w:proofErr w:type="spellEnd"/>
      <w:r w:rsidR="00531622">
        <w:rPr>
          <w:rStyle w:val="CommentReference"/>
        </w:rPr>
        <w:commentReference w:id="129"/>
      </w:r>
      <w:r w:rsidR="00E01F04">
        <w:t>, while faster reductions in temporal relational memory errors related to faster reduction</w:t>
      </w:r>
      <w:ins w:id="130" w:author="Dulas, Michael R" w:date="2018-02-15T15:49:00Z">
        <w:r w:rsidR="00531622">
          <w:t>s</w:t>
        </w:r>
      </w:ins>
      <w:r w:rsidR="00E01F04">
        <w:t xml:space="preserve"> in </w:t>
      </w:r>
      <w:commentRangeStart w:id="131"/>
      <w:r w:rsidR="00E01F04">
        <w:t xml:space="preserve">spatiotemporal </w:t>
      </w:r>
      <w:proofErr w:type="spellStart"/>
      <w:r w:rsidR="00E01F04">
        <w:t>systematicity</w:t>
      </w:r>
      <w:commentRangeEnd w:id="131"/>
      <w:proofErr w:type="spellEnd"/>
      <w:r w:rsidR="00531622">
        <w:rPr>
          <w:rStyle w:val="CommentReference"/>
        </w:rPr>
        <w:commentReference w:id="131"/>
      </w:r>
      <w:r w:rsidR="00E01F04">
        <w:t xml:space="preserve">.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332C80B4" w:rsidR="00BE53EE" w:rsidRDefault="00C34DE6" w:rsidP="00AA15F8">
      <w:pPr>
        <w:spacing w:line="360" w:lineRule="auto"/>
      </w:pPr>
      <w:ins w:id="132" w:author="Dulas, Michael R" w:date="2018-02-15T15:58:00Z">
        <w:r>
          <w:rPr>
            <w:i/>
          </w:rPr>
          <w:t xml:space="preserve">Context Boundary Crossings vs. Context Effects: </w:t>
        </w:r>
      </w:ins>
      <w:r w:rsidR="00BE53EE">
        <w:t xml:space="preserve">In the context-related models, changes in </w:t>
      </w:r>
      <w:r w:rsidR="00295374">
        <w:t>c</w:t>
      </w:r>
      <w:r w:rsidR="00BE53EE">
        <w:t xml:space="preserve">ontext </w:t>
      </w:r>
      <w:r w:rsidR="00295374">
        <w:t>b</w:t>
      </w:r>
      <w:r w:rsidR="00BE53EE">
        <w:t xml:space="preserve">oundary </w:t>
      </w:r>
      <w:r w:rsidR="00295374">
        <w:t>c</w:t>
      </w:r>
      <w:r w:rsidR="00BE53EE">
        <w:t xml:space="preserve">rossings significantly related to changes in both the </w:t>
      </w:r>
      <w:r w:rsidR="00295374">
        <w:t>c</w:t>
      </w:r>
      <w:r w:rsidR="00BE53EE">
        <w:t xml:space="preserve">ontext </w:t>
      </w:r>
      <w:r w:rsidR="00295374">
        <w:t>b</w:t>
      </w:r>
      <w:r w:rsidR="00BE53EE">
        <w:t xml:space="preserve">oundary </w:t>
      </w:r>
      <w:r w:rsidR="00295374">
        <w:t>e</w:t>
      </w:r>
      <w:r w:rsidR="00BE53EE">
        <w:t xml:space="preserve">ffect (p=0.02, </w:t>
      </w:r>
      <w:r w:rsidR="00BE53EE" w:rsidRPr="006936F0">
        <w:t>β</w:t>
      </w:r>
      <w:r w:rsidR="00BE53EE">
        <w:t>=0.24, Conditional, Fixed + Random Effect R</w:t>
      </w:r>
      <w:r w:rsidR="00BE53EE" w:rsidRPr="006936F0">
        <w:rPr>
          <w:vertAlign w:val="superscript"/>
        </w:rPr>
        <w:t>2</w:t>
      </w:r>
      <w:r w:rsidR="00BE53EE">
        <w:t>=0.30 and Marginal, Fixed Effect R</w:t>
      </w:r>
      <w:r w:rsidR="00BE53EE" w:rsidRPr="006936F0">
        <w:rPr>
          <w:vertAlign w:val="superscript"/>
        </w:rPr>
        <w:t>2</w:t>
      </w:r>
      <w:r w:rsidR="00BE53EE">
        <w:t xml:space="preserve">=0.04), and </w:t>
      </w:r>
      <w:r w:rsidR="00295374">
        <w:t>across-c</w:t>
      </w:r>
      <w:r w:rsidR="00BE53EE">
        <w:t xml:space="preserve">ontext </w:t>
      </w:r>
      <w:r w:rsidR="00295374">
        <w:t>r</w:t>
      </w:r>
      <w:r w:rsidR="00BE53EE">
        <w:t xml:space="preserve">elational </w:t>
      </w:r>
      <w:r w:rsidR="00295374">
        <w:t>m</w:t>
      </w:r>
      <w:r w:rsidR="00BE53EE">
        <w:t xml:space="preserve">emory </w:t>
      </w:r>
      <w:r w:rsidR="00295374">
        <w:t>e</w:t>
      </w:r>
      <w:r w:rsidR="00BE53EE">
        <w:t xml:space="preserve">rrors (p&lt;0.0001, </w:t>
      </w:r>
      <w:r w:rsidR="00BE53EE" w:rsidRPr="006936F0">
        <w:t>β</w:t>
      </w:r>
      <w:r w:rsidR="00BE53EE">
        <w:t>=0.28, Conditional, Fixed + Random Effect R</w:t>
      </w:r>
      <w:r w:rsidR="00BE53EE" w:rsidRPr="006936F0">
        <w:rPr>
          <w:vertAlign w:val="superscript"/>
        </w:rPr>
        <w:t>2</w:t>
      </w:r>
      <w:r w:rsidR="00BE53EE">
        <w:t>=0.57 and Marginal, Fixed Effect R</w:t>
      </w:r>
      <w:r w:rsidR="00BE53EE" w:rsidRPr="006936F0">
        <w:rPr>
          <w:vertAlign w:val="superscript"/>
        </w:rPr>
        <w:t>2</w:t>
      </w:r>
      <w:r w:rsidR="00BE53EE">
        <w:t xml:space="preserve">=0.08). However, it is important to note that no significant changes in </w:t>
      </w:r>
      <w:r w:rsidR="00295374">
        <w:t>c</w:t>
      </w:r>
      <w:r w:rsidR="00BE53EE">
        <w:t xml:space="preserve">ontext </w:t>
      </w:r>
      <w:r w:rsidR="00295374">
        <w:t>b</w:t>
      </w:r>
      <w:r w:rsidR="00BE53EE">
        <w:t xml:space="preserve">oundary </w:t>
      </w:r>
      <w:r w:rsidR="00295374">
        <w:t>e</w:t>
      </w:r>
      <w:r w:rsidR="00BE53EE">
        <w:t>ffect were seen across trials, which likely explains the low Fixed Effect R</w:t>
      </w:r>
      <w:r w:rsidR="00BE53EE" w:rsidRPr="00BE53EE">
        <w:rPr>
          <w:vertAlign w:val="superscript"/>
        </w:rPr>
        <w:t>2</w:t>
      </w:r>
      <w:r w:rsidR="00BE53EE">
        <w:t xml:space="preserve"> for that model. However, this model is far more sensitive to changes in one variable relative to another, suggesting that changes in context boundary effect, when they occur, are significantly related to changes in context boundary crossing</w:t>
      </w:r>
      <w:ins w:id="133" w:author="Dulas, Michael R" w:date="2018-02-15T15:58:00Z">
        <w:r>
          <w:t>s</w:t>
        </w:r>
      </w:ins>
      <w:r w:rsidR="00BE53EE">
        <w:t xml:space="preserve">. </w:t>
      </w:r>
      <w:r w:rsidR="00295374">
        <w:t xml:space="preserve">Also note </w:t>
      </w:r>
      <w:r w:rsidR="00BE53EE">
        <w:t xml:space="preserve">that </w:t>
      </w:r>
      <w:r w:rsidR="00295374">
        <w:t>w</w:t>
      </w:r>
      <w:r w:rsidR="00BE53EE">
        <w:t>ithin-</w:t>
      </w:r>
      <w:r w:rsidR="00295374">
        <w:t>c</w:t>
      </w:r>
      <w:r w:rsidR="00BE53EE">
        <w:t xml:space="preserve">ontext </w:t>
      </w:r>
      <w:r w:rsidR="00295374">
        <w:t>r</w:t>
      </w:r>
      <w:r w:rsidR="00BE53EE">
        <w:t xml:space="preserve">elational </w:t>
      </w:r>
      <w:r w:rsidR="00295374">
        <w:t>m</w:t>
      </w:r>
      <w:r w:rsidR="00BE53EE">
        <w:t>emory errors did not significantly relate to context boundary crossings.</w:t>
      </w:r>
    </w:p>
    <w:p w14:paraId="23E63578" w14:textId="4A6072E9" w:rsidR="00BE53EE" w:rsidRDefault="00C34DE6" w:rsidP="00AA15F8">
      <w:pPr>
        <w:spacing w:line="360" w:lineRule="auto"/>
      </w:pPr>
      <w:ins w:id="134" w:author="Dulas, Michael R" w:date="2018-02-15T15:59:00Z">
        <w:r>
          <w:rPr>
            <w:i/>
          </w:rPr>
          <w:t xml:space="preserve">Order Metrics vs. Test Metrics: </w:t>
        </w:r>
      </w:ins>
      <w:r w:rsidR="00BE53EE">
        <w:t xml:space="preserve">Finally, the order metrics were compared to all test time variables of interest. The significant relationships which were present were exclusive to </w:t>
      </w:r>
      <w:r w:rsidR="00295374">
        <w:t>c</w:t>
      </w:r>
      <w:r w:rsidR="00BE53EE">
        <w:t xml:space="preserve">ontiguity. No significant relationships were present between Kendall Tau </w:t>
      </w:r>
      <w:r w:rsidR="00295374">
        <w:t>d</w:t>
      </w:r>
      <w:r w:rsidR="00BE53EE">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w:t>
      </w:r>
      <w:r w:rsidR="007B21AE">
        <w:lastRenderedPageBreak/>
        <w:t xml:space="preserve">(p=0.03,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ins w:id="135" w:author="Dulas, Michael R" w:date="2018-02-15T16:00:00Z">
        <w:r>
          <w:t>are</w:t>
        </w:r>
      </w:ins>
      <w:del w:id="136" w:author="Dulas, Michael R" w:date="2018-02-15T16:00:00Z">
        <w:r w:rsidR="007B21AE" w:rsidDel="00C34DE6">
          <w:delText>is</w:delText>
        </w:r>
      </w:del>
      <w:r w:rsidR="007B21AE">
        <w:t xml:space="preserve"> related to more rapid improvement</w:t>
      </w:r>
      <w:ins w:id="137" w:author="Dulas, Michael R" w:date="2018-02-15T16:00:00Z">
        <w:r>
          <w:t>s</w:t>
        </w:r>
      </w:ins>
      <w:r w:rsidR="007B21AE">
        <w:t xml:space="preserve"> in temporal, relational, and contextual memory measures (specifically context memory errors involving across-context information).</w:t>
      </w:r>
    </w:p>
    <w:p w14:paraId="277AD6F8" w14:textId="75C7A6CB" w:rsidR="00295374" w:rsidRDefault="004C2159" w:rsidP="00AA15F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 xml:space="preserve">Spatial Fractal Dimension, Spatial </w:t>
            </w:r>
            <w:proofErr w:type="spellStart"/>
            <w:r>
              <w:t>Lacunarity</w:t>
            </w:r>
            <w:proofErr w:type="spellEnd"/>
            <w:r>
              <w:t xml:space="preserve">, Spatiotemporal </w:t>
            </w:r>
            <w:proofErr w:type="spellStart"/>
            <w:r>
              <w:t>Lacunarity</w:t>
            </w:r>
            <w:proofErr w:type="spellEnd"/>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5C08FD" w:rsidRDefault="005C08FD" w:rsidP="00031BF8">
                            <w:proofErr w:type="gramStart"/>
                            <w:r>
                              <w:rPr>
                                <w:b/>
                              </w:rPr>
                              <w:t>Table 4.3</w:t>
                            </w:r>
                            <w:r>
                              <w:t>: Summary of Hierarchical Linear Modeling Relationships between study and test variables.</w:t>
                            </w:r>
                            <w:proofErr w:type="gramEnd"/>
                          </w:p>
                        </w:txbxContent>
                      </wps:txbx>
                      <wps:bodyPr rot="0" vert="horz" wrap="square" lIns="91440" tIns="45720" rIns="91440" bIns="45720" anchor="t" anchorCtr="0">
                        <a:noAutofit/>
                      </wps:bodyPr>
                    </wps:wsp>
                  </a:graphicData>
                </a:graphic>
              </wp:inline>
            </w:drawing>
          </mc:Choice>
          <mc:Fallback>
            <w:pict>
              <v:shape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25480FAE" w:rsidR="005C08FD" w:rsidRDefault="005C08FD" w:rsidP="00031BF8">
                      <w:proofErr w:type="gramStart"/>
                      <w:r>
                        <w:rPr>
                          <w:b/>
                        </w:rPr>
                        <w:t>Table 4.3</w:t>
                      </w:r>
                      <w:r>
                        <w:t>: Summary of Hierarchical Linear Modeling Relationships between study and test variables.</w:t>
                      </w:r>
                      <w:proofErr w:type="gramEnd"/>
                    </w:p>
                  </w:txbxContent>
                </v:textbox>
                <w10:anchorlock/>
              </v:shape>
            </w:pict>
          </mc:Fallback>
        </mc:AlternateContent>
      </w:r>
    </w:p>
    <w:p w14:paraId="5E483A6B" w14:textId="3540F42D"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del w:id="138" w:author="Dulas, Michael R" w:date="2018-02-15T16:00:00Z">
        <w:r w:rsidR="00960029" w:rsidDel="00C34DE6">
          <w:rPr>
            <w:rStyle w:val="IntenseEmphasis"/>
            <w:i w:val="0"/>
            <w:iCs w:val="0"/>
            <w:color w:val="6E6E6E" w:themeColor="accent1" w:themeShade="7F"/>
          </w:rPr>
          <w:delText>Last</w:delText>
        </w:r>
        <w:r w:rsidDel="00C34DE6">
          <w:rPr>
            <w:rStyle w:val="IntenseEmphasis"/>
            <w:i w:val="0"/>
            <w:iCs w:val="0"/>
            <w:color w:val="6E6E6E" w:themeColor="accent1" w:themeShade="7F"/>
          </w:rPr>
          <w:delText xml:space="preserve"> </w:delText>
        </w:r>
      </w:del>
      <w:ins w:id="139" w:author="Dulas, Michael R" w:date="2018-02-15T16:00:00Z">
        <w:r w:rsidR="00C34DE6">
          <w:rPr>
            <w:rStyle w:val="IntenseEmphasis"/>
            <w:i w:val="0"/>
            <w:iCs w:val="0"/>
            <w:color w:val="6E6E6E" w:themeColor="accent1" w:themeShade="7F"/>
          </w:rPr>
          <w:t>Within-</w:t>
        </w:r>
      </w:ins>
      <w:r>
        <w:rPr>
          <w:rStyle w:val="IntenseEmphasis"/>
          <w:i w:val="0"/>
          <w:iCs w:val="0"/>
          <w:color w:val="6E6E6E" w:themeColor="accent1" w:themeShade="7F"/>
        </w:rPr>
        <w:t>Trial Direct Relationships</w:t>
      </w:r>
    </w:p>
    <w:p w14:paraId="07126612" w14:textId="4FC79C16" w:rsidR="00C34DE6" w:rsidRDefault="00EC723F" w:rsidP="00C34DE6">
      <w:pPr>
        <w:spacing w:line="360" w:lineRule="auto"/>
        <w:rPr>
          <w:moveTo w:id="140" w:author="Dulas, Michael R" w:date="2018-02-15T16:03:00Z"/>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ins w:id="141" w:author="Dulas, Michael R" w:date="2018-02-15T16:02:00Z">
        <w:r w:rsidR="00C34DE6">
          <w:t xml:space="preserve">Interestingly, while </w:t>
        </w:r>
      </w:ins>
      <w:del w:id="142" w:author="Dulas, Michael R" w:date="2018-02-15T16:03:00Z">
        <w:r w:rsidR="00295374" w:rsidDel="00C34DE6">
          <w:delText>M</w:delText>
        </w:r>
      </w:del>
      <w:ins w:id="143" w:author="Dulas, Michael R" w:date="2018-02-15T16:03:00Z">
        <w:r w:rsidR="00C34DE6">
          <w:t>m</w:t>
        </w:r>
      </w:ins>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w:t>
      </w:r>
      <w:proofErr w:type="spellStart"/>
      <w:r>
        <w:t>spacetime</w:t>
      </w:r>
      <w:proofErr w:type="spellEnd"/>
      <w:r>
        <w:t xml:space="preserve"> </w:t>
      </w:r>
      <w:proofErr w:type="spellStart"/>
      <w:r>
        <w:t>lacunarity</w:t>
      </w:r>
      <w:proofErr w:type="spellEnd"/>
      <w:r>
        <w:t>)</w:t>
      </w:r>
      <w:del w:id="144" w:author="Dulas, Michael R" w:date="2018-02-15T16:02:00Z">
        <w:r w:rsidR="00295374" w:rsidDel="00C34DE6">
          <w:delText>,</w:delText>
        </w:r>
      </w:del>
      <w:r>
        <w:t xml:space="preserve"> </w:t>
      </w:r>
      <w:del w:id="145" w:author="Dulas, Michael R" w:date="2018-02-15T16:04:00Z">
        <w:r w:rsidR="00C71567" w:rsidDel="00C34DE6">
          <w:delText>excluding</w:delText>
        </w:r>
        <w:r w:rsidDel="00C34DE6">
          <w:delText xml:space="preserve"> spatial FD and spatial lacunarity (which were not significantly related to temporal relational memory errors on any specific trial)</w:delText>
        </w:r>
        <w:r w:rsidR="00295374" w:rsidDel="00C34DE6">
          <w:delText>,</w:delText>
        </w:r>
        <w:r w:rsidDel="00C34DE6">
          <w:delText xml:space="preserve"> </w:delText>
        </w:r>
      </w:del>
      <w:r>
        <w:t xml:space="preserve">were </w:t>
      </w:r>
      <w:del w:id="146" w:author="Dulas, Michael R" w:date="2018-02-15T16:03:00Z">
        <w:r w:rsidDel="00C34DE6">
          <w:delText xml:space="preserve">also </w:delText>
        </w:r>
      </w:del>
      <w:r>
        <w:t>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 xml:space="preserve">=0.43, 0.61, 0.49, </w:t>
      </w:r>
      <w:r w:rsidR="00C71567">
        <w:lastRenderedPageBreak/>
        <w:t>0.38, and 0.40, respectively)</w:t>
      </w:r>
      <w:ins w:id="147" w:author="Dulas, Michael R" w:date="2018-02-15T16:03:00Z">
        <w:r w:rsidR="00C34DE6">
          <w:t xml:space="preserve">, very few were significantly correlated on other trials. </w:t>
        </w:r>
      </w:ins>
      <w:del w:id="148" w:author="Dulas, Michael R" w:date="2018-02-15T16:03:00Z">
        <w:r w:rsidDel="00C34DE6">
          <w:delText xml:space="preserve">. </w:delText>
        </w:r>
        <w:r w:rsidR="00AC50F7" w:rsidDel="00C34DE6">
          <w:delText xml:space="preserve">Additionally, </w:delText>
        </w:r>
        <w:r w:rsidR="00295374" w:rsidDel="00C34DE6">
          <w:delText>a</w:delText>
        </w:r>
      </w:del>
      <w:ins w:id="149" w:author="Dulas, Michael R" w:date="2018-02-15T16:03:00Z">
        <w:r w:rsidR="00C34DE6">
          <w:t>A</w:t>
        </w:r>
      </w:ins>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ins w:id="150" w:author="Dulas, Michael R" w:date="2018-02-15T16:03:00Z">
        <w:r w:rsidR="00C34DE6">
          <w:t xml:space="preserve">, </w:t>
        </w:r>
      </w:ins>
      <w:ins w:id="151" w:author="Dulas, Michael R" w:date="2018-02-15T16:04:00Z">
        <w:r w:rsidR="00C34DE6">
          <w:t>and</w:t>
        </w:r>
      </w:ins>
      <w:moveToRangeStart w:id="152" w:author="Dulas, Michael R" w:date="2018-02-15T16:03:00Z" w:name="move506473967"/>
      <w:commentRangeStart w:id="153"/>
      <w:moveTo w:id="154" w:author="Dulas, Michael R" w:date="2018-02-15T16:03:00Z">
        <w:del w:id="155" w:author="Dulas, Michael R" w:date="2018-02-15T16:04:00Z">
          <w:r w:rsidR="00C34DE6" w:rsidDel="00C34DE6">
            <w:delText>Finally</w:delText>
          </w:r>
        </w:del>
        <w:r w:rsidR="00C34DE6">
          <w:t xml:space="preserve">, time travel and temporal misplacement were significantly related on trials 2 and 3 (see </w:t>
        </w:r>
        <w:r w:rsidR="00C34DE6">
          <w:rPr>
            <w:b/>
          </w:rPr>
          <w:t>Figure 4.</w:t>
        </w:r>
        <w:r w:rsidR="00C34DE6" w:rsidRPr="00295374">
          <w:rPr>
            <w:b/>
          </w:rPr>
          <w:t>9</w:t>
        </w:r>
        <w:r w:rsidR="00C34DE6">
          <w:t xml:space="preserve">; </w:t>
        </w:r>
        <w:r w:rsidR="00C34DE6" w:rsidRPr="00295374">
          <w:t>p</w:t>
        </w:r>
        <w:r w:rsidR="00C34DE6">
          <w:t>&lt;0.05, r=0.42 and 0.36).</w:t>
        </w:r>
        <w:commentRangeEnd w:id="153"/>
        <w:r w:rsidR="00C34DE6">
          <w:rPr>
            <w:rStyle w:val="CommentReference"/>
          </w:rPr>
          <w:commentReference w:id="153"/>
        </w:r>
      </w:moveTo>
      <w:ins w:id="156" w:author="Dulas, Michael R" w:date="2018-02-15T16:04:00Z">
        <w:r w:rsidR="00C34DE6">
          <w:t xml:space="preserve"> All other relationships on other trials were non-significant (STATS), and, of note, spatial FD and spatial </w:t>
        </w:r>
        <w:proofErr w:type="spellStart"/>
        <w:r w:rsidR="00C34DE6">
          <w:t>lacunarity</w:t>
        </w:r>
        <w:proofErr w:type="spellEnd"/>
        <w:r w:rsidR="00C34DE6">
          <w:t xml:space="preserve"> were not significantly related to temporal relational memory errors on any specific trial</w:t>
        </w:r>
      </w:ins>
      <w:ins w:id="157" w:author="Dulas, Michael R" w:date="2018-02-15T16:05:00Z">
        <w:r w:rsidR="00C34DE6">
          <w:t xml:space="preserve"> (STATS).</w:t>
        </w:r>
      </w:ins>
    </w:p>
    <w:moveToRangeEnd w:id="152"/>
    <w:p w14:paraId="7C66483B" w14:textId="6B728D71" w:rsidR="006E5646" w:rsidRDefault="00AA15F8" w:rsidP="00AA15F8">
      <w:pPr>
        <w:spacing w:line="360" w:lineRule="auto"/>
        <w:rPr>
          <w:rStyle w:val="IntenseEmphasis"/>
          <w:i w:val="0"/>
          <w:iCs w:val="0"/>
          <w:color w:val="auto"/>
        </w:rPr>
      </w:pPr>
      <w:del w:id="158" w:author="Dulas, Michael R" w:date="2018-02-15T16:03:00Z">
        <w:r w:rsidDel="00C34DE6">
          <w:delText>.</w:delText>
        </w:r>
      </w:del>
    </w:p>
    <w:p w14:paraId="5ED643D3" w14:textId="60D98166" w:rsidR="005B35B1" w:rsidRDefault="006E5646" w:rsidP="005041D4">
      <w:pPr>
        <w:rPr>
          <w:rStyle w:val="IntenseEmphasis"/>
          <w:i w:val="0"/>
          <w:iCs w:val="0"/>
          <w:color w:val="auto"/>
        </w:rPr>
      </w:pPr>
      <w:r>
        <w:rPr>
          <w:rStyle w:val="IntenseEmphasis"/>
          <w:i w:val="0"/>
          <w:iCs w:val="0"/>
          <w:noProof/>
          <w:color w:val="auto"/>
        </w:rPr>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5C08FD" w:rsidRDefault="005C08FD"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731D9644" w:rsidR="005C08FD" w:rsidRDefault="005C08FD" w:rsidP="006E5646">
                      <w:r>
                        <w:rPr>
                          <w:b/>
                        </w:rPr>
                        <w:t>Figure 4.8</w:t>
                      </w:r>
                      <w:r>
                        <w:t xml:space="preserve">: Fourth trial relationships between study and test metrics. On the fourth and final trial, several of the relationships which come out in the changes in variables across trials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v:textbox>
                <w10:anchorlock/>
              </v:shape>
            </w:pict>
          </mc:Fallback>
        </mc:AlternateContent>
      </w:r>
    </w:p>
    <w:p w14:paraId="59CE9AE7" w14:textId="4E93618E" w:rsidR="005672AE" w:rsidDel="00C34DE6" w:rsidRDefault="00295374" w:rsidP="00AA15F8">
      <w:pPr>
        <w:spacing w:line="360" w:lineRule="auto"/>
        <w:rPr>
          <w:moveFrom w:id="159" w:author="Dulas, Michael R" w:date="2018-02-15T16:03:00Z"/>
        </w:rPr>
      </w:pPr>
      <w:moveFromRangeStart w:id="160" w:author="Dulas, Michael R" w:date="2018-02-15T16:03:00Z" w:name="move506473967"/>
      <w:moveFrom w:id="161" w:author="Dulas, Michael R" w:date="2018-02-15T16:03:00Z">
        <w:r w:rsidDel="00C34DE6">
          <w:t>Finally</w:t>
        </w:r>
        <w:r w:rsidR="005672AE" w:rsidDel="00C34DE6">
          <w:t>, time travel and temporal misplacement were significantly related on trials 2 and 3 (</w:t>
        </w:r>
        <w:r w:rsidDel="00C34DE6">
          <w:t xml:space="preserve">see </w:t>
        </w:r>
        <w:r w:rsidDel="00C34DE6">
          <w:rPr>
            <w:b/>
          </w:rPr>
          <w:t xml:space="preserve">Figure </w:t>
        </w:r>
        <w:r w:rsidR="00522435" w:rsidDel="00C34DE6">
          <w:rPr>
            <w:b/>
          </w:rPr>
          <w:t>4.</w:t>
        </w:r>
        <w:r w:rsidRPr="00295374" w:rsidDel="00C34DE6">
          <w:rPr>
            <w:b/>
          </w:rPr>
          <w:t>9</w:t>
        </w:r>
        <w:r w:rsidDel="00C34DE6">
          <w:t xml:space="preserve">; </w:t>
        </w:r>
        <w:r w:rsidR="005672AE" w:rsidRPr="00295374" w:rsidDel="00C34DE6">
          <w:t>p</w:t>
        </w:r>
        <w:r w:rsidR="005672AE" w:rsidDel="00C34DE6">
          <w:t xml:space="preserve">&lt;0.05, </w:t>
        </w:r>
        <w:r w:rsidR="00876A03" w:rsidDel="00C34DE6">
          <w:t>r</w:t>
        </w:r>
        <w:r w:rsidR="005672AE" w:rsidDel="00C34DE6">
          <w:t>=0.42 and 0.36).</w:t>
        </w:r>
      </w:moveFrom>
    </w:p>
    <w:moveFromRangeEnd w:id="160"/>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5C08FD" w:rsidRDefault="005C08FD"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45C3292" w:rsidR="005C08FD" w:rsidRDefault="005C08FD"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162" w:name="_Toc505879093"/>
      <w:r>
        <w:rPr>
          <w:rStyle w:val="Heading1Char"/>
        </w:rPr>
        <w:t xml:space="preserve">4.4 </w:t>
      </w:r>
      <w:r w:rsidR="00563ABB" w:rsidRPr="007717E1">
        <w:rPr>
          <w:rStyle w:val="Heading1Char"/>
        </w:rPr>
        <w:t>Discussion</w:t>
      </w:r>
      <w:bookmarkEnd w:id="162"/>
    </w:p>
    <w:p w14:paraId="21804FD6" w14:textId="2D909C4B"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del w:id="163" w:author="Dulas, Michael R" w:date="2018-02-15T16:07:00Z">
        <w:r w:rsidDel="003A4913">
          <w:delText>but instead,</w:delText>
        </w:r>
      </w:del>
      <w:ins w:id="164" w:author="Dulas, Michael R" w:date="2018-02-15T16:07:00Z">
        <w:r w:rsidR="003A4913">
          <w:t xml:space="preserve">as </w:t>
        </w:r>
      </w:ins>
      <w:del w:id="165" w:author="Dulas, Michael R" w:date="2018-02-16T13:45:00Z">
        <w:r w:rsidDel="005C08FD">
          <w:delText xml:space="preserve"> </w:delText>
        </w:r>
      </w:del>
      <w:del w:id="166" w:author="Dulas, Michael R" w:date="2018-02-15T16:07:00Z">
        <w:r w:rsidDel="003A4913">
          <w:delText xml:space="preserve">the </w:delText>
        </w:r>
      </w:del>
      <w:r>
        <w:t xml:space="preserve">environments </w:t>
      </w:r>
      <w:del w:id="167" w:author="Dulas, Michael R" w:date="2018-02-16T13:45:00Z">
        <w:r w:rsidDel="005C08FD">
          <w:delText xml:space="preserve">are </w:delText>
        </w:r>
      </w:del>
      <w:ins w:id="168" w:author="Dulas, Michael R" w:date="2018-02-16T13:45:00Z">
        <w:r w:rsidR="005C08FD">
          <w:t xml:space="preserve">can contain </w:t>
        </w:r>
      </w:ins>
      <w:r>
        <w:t xml:space="preserve">a complex mixture of spatiotemporal information, hierarchically organized with contextual information. In this task, I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w:t>
      </w:r>
      <w:proofErr w:type="spellStart"/>
      <w:r w:rsidR="002A2DD4">
        <w:t>systematicity</w:t>
      </w:r>
      <w:proofErr w:type="spellEnd"/>
      <w:r w:rsidR="002A2DD4">
        <w:t xml:space="preserve">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w:t>
      </w:r>
      <w:commentRangeStart w:id="169"/>
      <w:r w:rsidR="002A2DD4">
        <w:t xml:space="preserve">It is the nature of this improvement and the relationship between improvements in study variables and improvements in test variables that are of special interest as individual differences in the ability to flexibly interact with the environment may reveal unique interactions between different aspects of memory and reveal particular strategic choices </w:t>
      </w:r>
      <w:r w:rsidR="002A2DD4">
        <w:lastRenderedPageBreak/>
        <w:t xml:space="preserve">which would aid in memory in similar navigation tasks. </w:t>
      </w:r>
      <w:commentRangeEnd w:id="169"/>
      <w:r w:rsidR="003A4913">
        <w:rPr>
          <w:rStyle w:val="CommentReference"/>
        </w:rPr>
        <w:commentReference w:id="169"/>
      </w:r>
      <w:r w:rsidR="002A2DD4">
        <w:t xml:space="preserve">These same relationships reveal interesting new perspectives on how navigation and memory relate in services of the organization of memory in general. </w:t>
      </w:r>
    </w:p>
    <w:p w14:paraId="410EC261" w14:textId="069F98CB" w:rsidR="005041D4" w:rsidRDefault="005041D4" w:rsidP="00AA15F8">
      <w:pPr>
        <w:spacing w:line="360" w:lineRule="auto"/>
      </w:pPr>
      <w:bookmarkStart w:id="170" w:name="_Hlk499057395"/>
      <w:commentRangeStart w:id="171"/>
      <w:r>
        <w:t>T</w:t>
      </w:r>
      <w:bookmarkEnd w:id="170"/>
      <w:r>
        <w:t xml:space="preserve">he current work </w:t>
      </w:r>
      <w:r w:rsidR="00D04F64">
        <w:t xml:space="preserve">seeks to extend and elaborate </w:t>
      </w:r>
      <w:commentRangeEnd w:id="171"/>
      <w:r w:rsidR="00AD46D8">
        <w:rPr>
          <w:rStyle w:val="CommentReference"/>
        </w:rPr>
        <w:commentReference w:id="171"/>
      </w:r>
      <w:r w:rsidR="00D04F64">
        <w:t>upon examinations of navigation by other researchers in a variety of ways</w:t>
      </w:r>
      <w:r>
        <w:t xml:space="preserve">, but </w:t>
      </w:r>
      <w:r w:rsidR="00D04F64">
        <w:t xml:space="preserve">one of the most critical contributions is </w:t>
      </w:r>
      <w:r>
        <w:t xml:space="preserve">a novel method of gathering early evidence </w:t>
      </w:r>
      <w:r w:rsidR="00871443">
        <w:t xml:space="preserve">that </w:t>
      </w:r>
      <w:commentRangeStart w:id="172"/>
      <w:r w:rsidR="00871443">
        <w:t xml:space="preserve">hippocampal representations of time may converge to an </w:t>
      </w:r>
      <w:proofErr w:type="spellStart"/>
      <w:r w:rsidR="00871443">
        <w:t>allocentric</w:t>
      </w:r>
      <w:proofErr w:type="spellEnd"/>
      <w:r w:rsidR="00871443">
        <w:t xml:space="preserve"> map </w:t>
      </w:r>
      <w:commentRangeEnd w:id="172"/>
      <w:r w:rsidR="003A4913">
        <w:rPr>
          <w:rStyle w:val="CommentReference"/>
        </w:rPr>
        <w:commentReference w:id="172"/>
      </w:r>
      <w:r w:rsidR="00871443">
        <w:t xml:space="preserve">of time via relational memory, hypothesizing that </w:t>
      </w:r>
      <w:r w:rsidR="00F1408E">
        <w:t xml:space="preserve">some subpopulation of </w:t>
      </w:r>
      <w:r w:rsidR="00871443">
        <w:t xml:space="preserve">“time cells” identified in the hippocampus may represent this map. </w:t>
      </w:r>
      <w:r>
        <w:t xml:space="preserve">Although it is widely accepted that place cell firing is related to </w:t>
      </w:r>
      <w:proofErr w:type="spellStart"/>
      <w:r>
        <w:t>allocentric</w:t>
      </w:r>
      <w:proofErr w:type="spellEnd"/>
      <w:r>
        <w:t xml:space="preserve">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w:t>
      </w:r>
      <w:proofErr w:type="spellStart"/>
      <w:r>
        <w:t>navigatory</w:t>
      </w:r>
      <w:proofErr w:type="spellEnd"/>
      <w:r>
        <w:t xml:space="preserve">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w:t>
      </w:r>
      <w:proofErr w:type="spellStart"/>
      <w:r>
        <w:t>nonspatial</w:t>
      </w:r>
      <w:proofErr w:type="spellEnd"/>
      <w:r>
        <w:t xml:space="preserve">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w:t>
      </w:r>
      <w:proofErr w:type="spellStart"/>
      <w:r>
        <w:t>allocentric</w:t>
      </w:r>
      <w:proofErr w:type="spellEnd"/>
      <w:r>
        <w:t xml:space="preserve">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xml:space="preserve">. Ultimately, these questions will have to be answered via electrophysiological evidence, but early behavioral </w:t>
      </w:r>
      <w:proofErr w:type="gramStart"/>
      <w:r>
        <w:t>work, like the work presented here, provide</w:t>
      </w:r>
      <w:proofErr w:type="gramEnd"/>
      <w:r>
        <w:t xml:space="preserve"> hints </w:t>
      </w:r>
      <w:r>
        <w:lastRenderedPageBreak/>
        <w:t>that this evidence exists.</w:t>
      </w:r>
      <w:r w:rsidR="00DA3D09">
        <w:t xml:space="preserve"> </w:t>
      </w:r>
      <w:r w:rsidR="00617D09">
        <w:t>Because</w:t>
      </w:r>
      <w:r w:rsidR="00DA3D09">
        <w:t xml:space="preserve"> exploration converges to</w:t>
      </w:r>
      <w:r w:rsidR="00617D09">
        <w:t>wards</w:t>
      </w:r>
      <w:r w:rsidR="00DA3D09">
        <w:t xml:space="preserve"> an </w:t>
      </w:r>
      <w:proofErr w:type="spellStart"/>
      <w:r w:rsidR="00DA3D09">
        <w:t>allocentric</w:t>
      </w:r>
      <w:proofErr w:type="spellEnd"/>
      <w:r w:rsidR="00DA3D09">
        <w:t xml:space="preserve"> temporal navigation order (</w:t>
      </w:r>
      <w:commentRangeStart w:id="173"/>
      <w:r w:rsidR="00DA3D09">
        <w:t>rather than, say, rehearsing the initially seen ordering which occurred by chance</w:t>
      </w:r>
      <w:commentRangeEnd w:id="173"/>
      <w:r w:rsidR="00AD46D8">
        <w:rPr>
          <w:rStyle w:val="CommentReference"/>
        </w:rPr>
        <w:commentReference w:id="173"/>
      </w:r>
      <w:r w:rsidR="00DA3D09">
        <w:t xml:space="preserve">), this suggests that this </w:t>
      </w:r>
      <w:proofErr w:type="spellStart"/>
      <w:r w:rsidR="00DA3D09">
        <w:t>allocentric</w:t>
      </w:r>
      <w:proofErr w:type="spellEnd"/>
      <w:r w:rsidR="00DA3D09">
        <w:t xml:space="preserve"> order is being used as an organizing principle for memory in the task. </w:t>
      </w:r>
    </w:p>
    <w:p w14:paraId="71945BEF" w14:textId="77777777" w:rsidR="00565F0B" w:rsidRDefault="00BB2FF0" w:rsidP="00AA15F8">
      <w:pPr>
        <w:spacing w:line="360" w:lineRule="auto"/>
      </w:pPr>
      <w:r>
        <w:t xml:space="preserve">An additional advantage of this task design is the ability to examine learning across several trials of the same complex stimulus environment. Hierarchical Linear Models are well structured for the analysis of learning in that they allow the comparison of changes in a study variable to changes in a test variable. It may be the case that particular variables relate directly to one another, but this comparison is complicated by two facts: </w:t>
      </w:r>
      <w:commentRangeStart w:id="174"/>
      <w:r>
        <w:t xml:space="preserve">first, on the first trial study, </w:t>
      </w:r>
      <w:commentRangeStart w:id="175"/>
      <w:r>
        <w:t>no information about the locations of the items is known by the participant</w:t>
      </w:r>
      <w:commentRangeEnd w:id="175"/>
      <w:r w:rsidR="005C08FD">
        <w:rPr>
          <w:rStyle w:val="CommentReference"/>
        </w:rPr>
        <w:commentReference w:id="175"/>
      </w:r>
      <w:r>
        <w:t xml:space="preserve">,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commentRangeEnd w:id="174"/>
      <w:r w:rsidR="000873D7">
        <w:rPr>
          <w:rStyle w:val="CommentReference"/>
        </w:rPr>
        <w:commentReference w:id="174"/>
      </w:r>
    </w:p>
    <w:p w14:paraId="3334C2B4" w14:textId="1805C5AD" w:rsidR="006C64E8" w:rsidRDefault="00BB2FF0" w:rsidP="00AA15F8">
      <w:pPr>
        <w:spacing w:line="360" w:lineRule="auto"/>
      </w:pPr>
      <w:r>
        <w:t xml:space="preserve">When this analysis is performed in this task, we find several critical relationships. First, the simplest relationships are those between changes in the overall navigation distance in each domain (space and time) and the changes in the overall misplacement in the respective domains. Note that in these models, all navigation variables of interest (i.e. FD in space, time, and </w:t>
      </w:r>
      <w:proofErr w:type="spellStart"/>
      <w:r>
        <w:t>spacetime</w:t>
      </w:r>
      <w:proofErr w:type="spellEnd"/>
      <w:r>
        <w:t xml:space="preserve">, </w:t>
      </w:r>
      <w:proofErr w:type="spellStart"/>
      <w:r>
        <w:t>Lacunarity</w:t>
      </w:r>
      <w:proofErr w:type="spellEnd"/>
      <w:r>
        <w:t xml:space="preserve"> in space, time, and </w:t>
      </w:r>
      <w:proofErr w:type="spellStart"/>
      <w:r>
        <w:t>spacetime</w:t>
      </w:r>
      <w:proofErr w:type="spellEnd"/>
      <w:r>
        <w:t xml:space="preserve">, and distance in both domains) were included, </w:t>
      </w:r>
      <w:commentRangeStart w:id="176"/>
      <w:r>
        <w:t>so it is fascinating to note that only the particular domain in study was related to the corresponding domain in test</w:t>
      </w:r>
      <w:commentRangeEnd w:id="176"/>
      <w:r w:rsidR="000873D7">
        <w:rPr>
          <w:rStyle w:val="CommentReference"/>
        </w:rPr>
        <w:commentReference w:id="176"/>
      </w:r>
      <w:r>
        <w:t>. This suggest</w:t>
      </w:r>
      <w:ins w:id="177" w:author="Dulas, Michael R" w:date="2018-02-15T16:29:00Z">
        <w:r w:rsidR="000873D7">
          <w:t>s</w:t>
        </w:r>
      </w:ins>
      <w:r>
        <w:t xml:space="preserve"> that improvements in navigation (or lack thereof) within each domain might be in some way independent such that it is possible to improve in spatial misplacement by focusing on spatial navigation optimization while neglecting time or vice versa. </w:t>
      </w:r>
      <w:r w:rsidR="00565F0B">
        <w:t xml:space="preserve">This evidence of some manner of </w:t>
      </w:r>
      <w:proofErr w:type="spellStart"/>
      <w:r w:rsidR="00565F0B">
        <w:t>separability</w:t>
      </w:r>
      <w:proofErr w:type="spellEnd"/>
      <w:r w:rsidR="00565F0B">
        <w:t xml:space="preserve">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t>.</w:t>
      </w:r>
      <w:r w:rsidR="006C64E8">
        <w:t xml:space="preserve"> </w:t>
      </w:r>
    </w:p>
    <w:p w14:paraId="5629D49D" w14:textId="79AF13D8" w:rsidR="00BB2FF0" w:rsidRPr="002317D7" w:rsidRDefault="00BB2FF0" w:rsidP="00AA15F8">
      <w:pPr>
        <w:spacing w:line="360" w:lineRule="auto"/>
      </w:pPr>
      <w:commentRangeStart w:id="178"/>
      <w:r>
        <w:t xml:space="preserve">The asymmetry in spatial and temporal relational memory in this task </w:t>
      </w:r>
      <w:commentRangeEnd w:id="178"/>
      <w:r w:rsidR="001C1C8F">
        <w:rPr>
          <w:rStyle w:val="CommentReference"/>
        </w:rPr>
        <w:commentReference w:id="178"/>
      </w:r>
      <w:r>
        <w:t xml:space="preserve">may influence the resulting analyses on changes in relational memory and navigation as no relationships </w:t>
      </w:r>
      <w:del w:id="179" w:author="Dulas, Michael R" w:date="2018-02-16T12:27:00Z">
        <w:r w:rsidDel="001C1C8F">
          <w:delText xml:space="preserve">are </w:delText>
        </w:r>
      </w:del>
      <w:ins w:id="180" w:author="Dulas, Michael R" w:date="2018-02-16T12:27:00Z">
        <w:r w:rsidR="001C1C8F">
          <w:t xml:space="preserve">were </w:t>
        </w:r>
      </w:ins>
      <w:r>
        <w:t xml:space="preserve">found between </w:t>
      </w:r>
      <w:r>
        <w:lastRenderedPageBreak/>
        <w:t xml:space="preserve">any changes in navigation variables with spatial relational memory (likely due to the relative infrequency with which these errors occur in this task), but a significant relationship </w:t>
      </w:r>
      <w:del w:id="181" w:author="Dulas, Michael R" w:date="2018-02-16T12:28:00Z">
        <w:r w:rsidDel="001C1C8F">
          <w:delText>i</w:delText>
        </w:r>
      </w:del>
      <w:proofErr w:type="spellStart"/>
      <w:ins w:id="182" w:author="Dulas, Michael R" w:date="2018-02-16T12:27:00Z">
        <w:r w:rsidR="001C1C8F">
          <w:t>was</w:t>
        </w:r>
      </w:ins>
      <w:r>
        <w:t>s</w:t>
      </w:r>
      <w:proofErr w:type="spellEnd"/>
      <w:r>
        <w:t xml:space="preserve"> found between changes spatial FD, spatial </w:t>
      </w:r>
      <w:proofErr w:type="spellStart"/>
      <w:r>
        <w:t>Lacunarity</w:t>
      </w:r>
      <w:proofErr w:type="spellEnd"/>
      <w:r>
        <w:t xml:space="preserve">, and </w:t>
      </w:r>
      <w:proofErr w:type="spellStart"/>
      <w:r>
        <w:t>spacetime</w:t>
      </w:r>
      <w:proofErr w:type="spellEnd"/>
      <w:r>
        <w:t xml:space="preserve"> </w:t>
      </w:r>
      <w:proofErr w:type="spellStart"/>
      <w:r>
        <w:t>Lacunarity</w:t>
      </w:r>
      <w:proofErr w:type="spellEnd"/>
      <w:r>
        <w:t xml:space="preserve"> and changes in relational memory (in this case, temporal relational memory), suggesting that changes in </w:t>
      </w:r>
      <w:proofErr w:type="spellStart"/>
      <w:r>
        <w:t>systematicity</w:t>
      </w:r>
      <w:proofErr w:type="spellEnd"/>
      <w:r>
        <w:t xml:space="preserve"> and complexity of exploration of the environment critically relate to relational memory learning (i.e. changes in relational memory accuracy on restudy). </w:t>
      </w:r>
      <w:r w:rsidR="002317D7">
        <w:t xml:space="preserve">It is worth noting </w:t>
      </w:r>
      <w:ins w:id="183" w:author="Dulas, Michael R" w:date="2018-02-16T12:29:00Z">
        <w:r w:rsidR="001C1C8F">
          <w:t xml:space="preserve">that </w:t>
        </w:r>
      </w:ins>
      <w:ins w:id="184" w:author="Dulas, Michael R" w:date="2018-02-16T13:42:00Z">
        <w:r w:rsidR="005C08FD">
          <w:t xml:space="preserve">there </w:t>
        </w:r>
      </w:ins>
      <w:ins w:id="185" w:author="Dulas, Michael R" w:date="2018-02-16T12:29:00Z">
        <w:r w:rsidR="001C1C8F">
          <w:t xml:space="preserve">were </w:t>
        </w:r>
      </w:ins>
      <w:r w:rsidR="002317D7">
        <w:t>differences in</w:t>
      </w:r>
      <w:ins w:id="186" w:author="Dulas, Michael R" w:date="2018-02-16T12:29:00Z">
        <w:r w:rsidR="001C1C8F">
          <w:t xml:space="preserve"> the</w:t>
        </w:r>
      </w:ins>
      <w:r w:rsidR="002317D7">
        <w:t xml:space="preserve"> directionality (as seen by the </w:t>
      </w:r>
      <w:r w:rsidR="002317D7" w:rsidRPr="00D45284">
        <w:t>β</w:t>
      </w:r>
      <w:r w:rsidR="002317D7">
        <w:t xml:space="preserve"> values in </w:t>
      </w:r>
      <w:r w:rsidR="002317D7" w:rsidRPr="002317D7">
        <w:rPr>
          <w:b/>
        </w:rPr>
        <w:t>Table 4.3</w:t>
      </w:r>
      <w:r w:rsidR="002317D7">
        <w:t xml:space="preserve">) between spatial-only components and spatiotemporal components. In both the simple navigation/misplacement case and the relational memory case, changes in spatial-only components negatively relate to changes in misplacement and relational memory errors. </w:t>
      </w:r>
      <w:commentRangeStart w:id="187"/>
      <w:r w:rsidR="002317D7">
        <w:t xml:space="preserve">Rephrased, this means that a more rapid change in spatial navigation complexity and </w:t>
      </w:r>
      <w:proofErr w:type="spellStart"/>
      <w:r w:rsidR="002317D7">
        <w:t>systematicity</w:t>
      </w:r>
      <w:proofErr w:type="spellEnd"/>
      <w:r w:rsidR="002317D7">
        <w:t xml:space="preserve"> relates to a slower change in misplacement and relational memory. </w:t>
      </w:r>
      <w:commentRangeEnd w:id="187"/>
      <w:r w:rsidR="001C1C8F">
        <w:rPr>
          <w:rStyle w:val="CommentReference"/>
        </w:rPr>
        <w:commentReference w:id="187"/>
      </w:r>
      <w:r w:rsidR="002317D7">
        <w:t xml:space="preserve">However, critically, </w:t>
      </w:r>
      <w:del w:id="188" w:author="Dulas, Michael R" w:date="2018-02-16T12:34:00Z">
        <w:r w:rsidR="002317D7" w:rsidDel="001C1C8F">
          <w:delText xml:space="preserve">in the case of </w:delText>
        </w:r>
      </w:del>
      <w:r w:rsidR="002317D7">
        <w:t xml:space="preserve">spatiotemporal </w:t>
      </w:r>
      <w:proofErr w:type="spellStart"/>
      <w:r w:rsidR="002317D7">
        <w:t>Lacunarity</w:t>
      </w:r>
      <w:proofErr w:type="spellEnd"/>
      <w:r w:rsidR="002317D7">
        <w:t xml:space="preserve"> (i.e. </w:t>
      </w:r>
      <w:proofErr w:type="spellStart"/>
      <w:r w:rsidR="002317D7">
        <w:t>systematicity</w:t>
      </w:r>
      <w:proofErr w:type="spellEnd"/>
      <w:r w:rsidR="002317D7">
        <w:t xml:space="preserve"> of spatiotemporal navigation) has a large, positive </w:t>
      </w:r>
      <w:r w:rsidR="002317D7" w:rsidRPr="00D45284">
        <w:t>β</w:t>
      </w:r>
      <w:r w:rsidR="002317D7">
        <w:t xml:space="preserve"> value, suggesting that rapid </w:t>
      </w:r>
      <w:commentRangeStart w:id="189"/>
      <w:r w:rsidR="002317D7">
        <w:t>decreases</w:t>
      </w:r>
      <w:commentRangeEnd w:id="189"/>
      <w:r w:rsidR="001C1C8F">
        <w:rPr>
          <w:rStyle w:val="CommentReference"/>
        </w:rPr>
        <w:commentReference w:id="189"/>
      </w:r>
      <w:r w:rsidR="002317D7">
        <w:t xml:space="preserve"> in spatiotemporal </w:t>
      </w:r>
      <w:proofErr w:type="spellStart"/>
      <w:r w:rsidR="002317D7">
        <w:t>systematicity</w:t>
      </w:r>
      <w:proofErr w:type="spellEnd"/>
      <w:r w:rsidR="002317D7">
        <w:t xml:space="preserve"> relate to rapid improvements in temporal relational memory. </w:t>
      </w:r>
    </w:p>
    <w:p w14:paraId="4B15B558" w14:textId="73ED30FD" w:rsidR="00AE22A6" w:rsidRDefault="00AE22A6" w:rsidP="00AA15F8">
      <w:pPr>
        <w:spacing w:line="360" w:lineRule="auto"/>
      </w:pPr>
      <w:r>
        <w:t xml:space="preserve">In addition to spatial and temporal misplacement and relational memory accuracy, the relationship between changes in context boundary crossings and changes in context-related memory phenomena can be directly examined in this task. The ability to </w:t>
      </w:r>
      <w:proofErr w:type="spellStart"/>
      <w:r>
        <w:t>reexplore</w:t>
      </w:r>
      <w:proofErr w:type="spellEnd"/>
      <w:r>
        <w:t xml:space="preserv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ins w:id="190" w:author="Dulas, Michael R" w:date="2018-02-16T12:36:00Z">
        <w:r w:rsidR="00151DBE">
          <w:t>,</w:t>
        </w:r>
      </w:ins>
      <w:r>
        <w:t xml:space="preserve"> as well as changes in across-context relational memory errors. In other words, participants who</w:t>
      </w:r>
      <w:ins w:id="191" w:author="Dulas, Michael R" w:date="2018-02-16T12:37:00Z">
        <w:r w:rsidR="00151DBE">
          <w:t>se</w:t>
        </w:r>
      </w:ins>
      <w:del w:id="192" w:author="Dulas, Michael R" w:date="2018-02-16T12:37:00Z">
        <w:r w:rsidDel="00151DBE">
          <w:delText>’s</w:delText>
        </w:r>
      </w:del>
      <w:r>
        <w:t xml:space="preserve"> instances of boundary crossing decrease</w:t>
      </w:r>
      <w:del w:id="193" w:author="Dulas, Michael R" w:date="2018-02-16T12:37:00Z">
        <w:r w:rsidDel="00151DBE">
          <w:delText>s</w:delText>
        </w:r>
      </w:del>
      <w:r>
        <w:t xml:space="preserve"> rapidly should also s</w:t>
      </w:r>
      <w:ins w:id="194" w:author="Dulas, Michael R" w:date="2018-02-16T12:37:00Z">
        <w:r w:rsidR="00151DBE">
          <w:t>how</w:t>
        </w:r>
      </w:ins>
      <w:del w:id="195" w:author="Dulas, Michael R" w:date="2018-02-16T12:37:00Z">
        <w:r w:rsidDel="00151DBE">
          <w:delText>o</w:delText>
        </w:r>
      </w:del>
      <w:r>
        <w:t xml:space="preserve"> a rapid decrease in context-related memory biases and errors. Note that this relationship is unique to the across-context relational memory errors</w:t>
      </w:r>
      <w:ins w:id="196" w:author="Dulas, Michael R" w:date="2018-02-16T12:37:00Z">
        <w:r w:rsidR="00151DBE">
          <w:t>,</w:t>
        </w:r>
      </w:ins>
      <w:r>
        <w:t xml:space="preserve"> which may potentially be due to the unique way in which within-context errors actually </w:t>
      </w:r>
      <w:del w:id="197" w:author="Dulas, Michael R" w:date="2018-02-16T12:38:00Z">
        <w:r w:rsidDel="00151DBE">
          <w:delText>get worse</w:delText>
        </w:r>
      </w:del>
      <w:ins w:id="198" w:author="Dulas, Michael R" w:date="2018-02-16T12:38:00Z">
        <w:r w:rsidR="00151DBE">
          <w:t>increase</w:t>
        </w:r>
      </w:ins>
      <w:r>
        <w:t xml:space="preserve"> in this task across trials. This would suggest that the boundaries are acting more as a discriminatory influence on the relational and contextual memory in this task rather than directly aiding in (or harming) the within-context relational representations.</w:t>
      </w:r>
    </w:p>
    <w:p w14:paraId="06170E8E" w14:textId="13575BFD" w:rsidR="00AE22A6" w:rsidRDefault="00AE22A6" w:rsidP="00AA15F8">
      <w:pPr>
        <w:spacing w:line="360" w:lineRule="auto"/>
      </w:pPr>
      <w:r>
        <w:t xml:space="preserve">Finally, several HLMs were used to explore the relationship between order of study and all relevant test variables from Chapter 3. Changes in contiguity of interaction with items in time uniquely related to the </w:t>
      </w:r>
      <w:r>
        <w:lastRenderedPageBreak/>
        <w:t>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w:t>
      </w:r>
      <w:commentRangeStart w:id="199"/>
      <w:r w:rsidR="008B5A19">
        <w:t xml:space="preserve">forward-ordered study pattern </w:t>
      </w:r>
      <w:commentRangeEnd w:id="199"/>
      <w:r w:rsidR="00151DBE">
        <w:rPr>
          <w:rStyle w:val="CommentReference"/>
        </w:rPr>
        <w:commentReference w:id="199"/>
      </w:r>
      <w:r w:rsidR="008B5A19">
        <w:t xml:space="preserve">showed a more rapid reduction in errors of all non-spatial types (with the except on within-context relational memory errors). </w:t>
      </w:r>
      <w:commentRangeStart w:id="200"/>
      <w:r w:rsidR="008B5A19">
        <w:t xml:space="preserve">Contiguity, in this case, may have been aiding in forming a more map-like representation of the temporal and contextual structure of the environment. </w:t>
      </w:r>
      <w:commentRangeEnd w:id="200"/>
      <w:r w:rsidR="00246E16">
        <w:rPr>
          <w:rStyle w:val="CommentReference"/>
        </w:rPr>
        <w:commentReference w:id="200"/>
      </w:r>
      <w:commentRangeStart w:id="201"/>
      <w:r w:rsidR="008B5A19">
        <w:t xml:space="preserve">This is consistent with theoretical and empirical accounts of the importance of contiguity in Free Recall </w:t>
      </w:r>
      <w:r w:rsidR="008B5A19">
        <w:fldChar w:fldCharType="begin" w:fldLock="1"/>
      </w:r>
      <w:r w:rsidR="008B5A19">
        <w:instrText>ADDIN CSL_CITATION { "citationItems" : [ { "id" : "ITEM-1",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"ITEM-1", "issue" : "4", "issued" : { "date-parts" : [ [ "2008" ] ] }, "page" : "893-912", "title" : "A context-based theory of recency and contiguity in free recall.", "type" : "article-journal", "volume" : "115" }, "uris" : [ "http://www.mendeley.com/documents/?uuid=5d62ce92-fc8f-45d2-9d2d-8e0c5698ea38" ] } ], "mendeley" : { "formattedCitation" : "(Sederberg et al., 2008)", "plainTextFormattedCitation" : "(Sederberg et al., 2008)", "previouslyFormattedCitation" : "(Sederberg et al., 2008)" }, "properties" : {  }, "schema" : "https://github.com/citation-style-language/schema/raw/master/csl-citation.json" }</w:instrText>
      </w:r>
      <w:r w:rsidR="008B5A19">
        <w:fldChar w:fldCharType="separate"/>
      </w:r>
      <w:r w:rsidR="008B5A19" w:rsidRPr="008B5A19">
        <w:rPr>
          <w:noProof/>
        </w:rPr>
        <w:t>(Sederberg et al., 2008)</w:t>
      </w:r>
      <w:r w:rsidR="008B5A19">
        <w:fldChar w:fldCharType="end"/>
      </w:r>
      <w:r w:rsidR="008B5A19">
        <w:t xml:space="preserve">, and this finding goes further in suggesting that contiguity may be a reflection of an attempt to construct a map-like, </w:t>
      </w:r>
      <w:proofErr w:type="spellStart"/>
      <w:r w:rsidR="008B5A19">
        <w:t>allocentric</w:t>
      </w:r>
      <w:proofErr w:type="spellEnd"/>
      <w:r w:rsidR="008B5A19">
        <w:t xml:space="preserve"> perspective on the order of events as participants in this case were not required to view the items in this contiguous order but decided </w:t>
      </w:r>
      <w:commentRangeStart w:id="202"/>
      <w:r w:rsidR="008B5A19">
        <w:t xml:space="preserve">to without prompting </w:t>
      </w:r>
      <w:commentRangeEnd w:id="202"/>
      <w:r w:rsidR="00246E16">
        <w:rPr>
          <w:rStyle w:val="CommentReference"/>
        </w:rPr>
        <w:commentReference w:id="202"/>
      </w:r>
      <w:r w:rsidR="008B5A19">
        <w:t>despite an extremely large number of alternate possibilities.</w:t>
      </w:r>
      <w:commentRangeEnd w:id="201"/>
      <w:r w:rsidR="00246E16">
        <w:rPr>
          <w:rStyle w:val="CommentReference"/>
        </w:rPr>
        <w:commentReference w:id="201"/>
      </w:r>
    </w:p>
    <w:p w14:paraId="1970B814" w14:textId="40223C8B"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w:t>
      </w:r>
      <w:del w:id="203" w:author="Dulas, Michael R" w:date="2018-02-16T12:49:00Z">
        <w:r w:rsidDel="00246E16">
          <w:delText xml:space="preserve">variable </w:delText>
        </w:r>
      </w:del>
      <w:r>
        <w:t xml:space="preserve">relationships discussed in prior paragraphs </w:t>
      </w:r>
      <w:ins w:id="204" w:author="Dulas, Michael R" w:date="2018-02-16T12:49:00Z">
        <w:r w:rsidR="00246E16">
          <w:t>show</w:t>
        </w:r>
      </w:ins>
      <w:del w:id="205" w:author="Dulas, Michael R" w:date="2018-02-16T12:49:00Z">
        <w:r w:rsidDel="00246E16">
          <w:delText>are</w:delText>
        </w:r>
      </w:del>
      <w:r>
        <w:t xml:space="preserve"> significant</w:t>
      </w:r>
      <w:ins w:id="206" w:author="Dulas, Michael R" w:date="2018-02-16T12:49:00Z">
        <w:r w:rsidR="00246E16">
          <w:t xml:space="preserve"> direct correlations for</w:t>
        </w:r>
      </w:ins>
      <w:del w:id="207" w:author="Dulas, Michael R" w:date="2018-02-16T12:49:00Z">
        <w:r w:rsidDel="00246E16">
          <w:delText xml:space="preserve"> in</w:delText>
        </w:r>
      </w:del>
      <w:r>
        <w:t xml:space="preserve"> the fourth trial of this experiment</w:t>
      </w:r>
      <w:del w:id="208" w:author="Dulas, Michael R" w:date="2018-02-16T12:49:00Z">
        <w:r w:rsidDel="00246E16">
          <w:delText>, directly</w:delText>
        </w:r>
      </w:del>
      <w:r>
        <w:t xml:space="preserve">. This may reflect the fact that for many of these measures, once sufficient opportunities have been provided to participants to learn the reconstruction, the individual variability reaches a point where the direct effects can be disentangled. </w:t>
      </w:r>
      <w:commentRangeStart w:id="209"/>
      <w:r>
        <w:t xml:space="preserve">That is, some individuals </w:t>
      </w:r>
      <w:ins w:id="210" w:author="Dulas, Michael R" w:date="2018-02-16T12:50:00Z">
        <w:r w:rsidR="00246E16">
          <w:t xml:space="preserve">may </w:t>
        </w:r>
      </w:ins>
      <w:del w:id="211" w:author="Dulas, Michael R" w:date="2018-02-16T12:50:00Z">
        <w:r w:rsidDel="00246E16">
          <w:delText xml:space="preserve">have </w:delText>
        </w:r>
      </w:del>
      <w:r>
        <w:t xml:space="preserve">not </w:t>
      </w:r>
      <w:ins w:id="212" w:author="Dulas, Michael R" w:date="2018-02-16T12:50:00Z">
        <w:r w:rsidR="00246E16">
          <w:t xml:space="preserve">have </w:t>
        </w:r>
      </w:ins>
      <w:r>
        <w:t xml:space="preserve">been as successful in learning the reconstruction by the final trial, and know it is their last opportunity to attempt an accurate </w:t>
      </w:r>
      <w:proofErr w:type="gramStart"/>
      <w:r>
        <w:t>reconstruction,</w:t>
      </w:r>
      <w:proofErr w:type="gramEnd"/>
      <w:r>
        <w:t xml:space="preserve"> their final trial navigation represents a last-ditch attempt to assimilate the required information.</w:t>
      </w:r>
      <w:commentRangeEnd w:id="209"/>
      <w:r w:rsidR="00246E16">
        <w:rPr>
          <w:rStyle w:val="CommentReference"/>
        </w:rPr>
        <w:commentReference w:id="209"/>
      </w:r>
      <w:r>
        <w:t xml:space="preserve"> </w:t>
      </w:r>
      <w:proofErr w:type="gramStart"/>
      <w:r>
        <w:t>While participants who learned the environment very successfully by the fourth trial need no such additional sampling and navigation attempts.</w:t>
      </w:r>
      <w:proofErr w:type="gramEnd"/>
      <w:r>
        <w:t xml:space="preserve"> If this were true, it would be expected that these effects might go away had more trials been given and the lower performers had a chance to catch up the higher performers. </w:t>
      </w:r>
    </w:p>
    <w:p w14:paraId="556B15A1" w14:textId="6D1CF68B"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amount of the fidelity in this task</w:t>
      </w:r>
      <w:ins w:id="213" w:author="Dulas, Michael R" w:date="2018-02-16T12:51:00Z">
        <w:r w:rsidR="00246E16">
          <w:t>;</w:t>
        </w:r>
      </w:ins>
      <w:del w:id="214" w:author="Dulas, Michael R" w:date="2018-02-16T12:51:00Z">
        <w:r w:rsidR="00617D09" w:rsidDel="00246E16">
          <w:delText>,</w:delText>
        </w:r>
      </w:del>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w:t>
      </w:r>
      <w:r w:rsidR="00617D09">
        <w:lastRenderedPageBreak/>
        <w:t xml:space="preserve">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617D0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617D0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6E43C9BE" w14:textId="24D67F6E" w:rsidR="005F622C" w:rsidRDefault="005041D4" w:rsidP="00AA15F8">
      <w:pPr>
        <w:spacing w:line="360" w:lineRule="auto"/>
      </w:pPr>
      <w:r>
        <w:t xml:space="preserve">In summary, I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 xml:space="preserve">Individual improvements in spatial and temporal navigation relate to improvements in memory in those domains </w:t>
      </w:r>
      <w:proofErr w:type="spellStart"/>
      <w:r w:rsidR="00D065EB">
        <w:t>separably</w:t>
      </w:r>
      <w:proofErr w:type="spellEnd"/>
      <w:r w:rsidR="00D065EB">
        <w:t xml:space="preserve">, </w:t>
      </w:r>
      <w:commentRangeStart w:id="215"/>
      <w:r w:rsidR="00D065EB">
        <w:t xml:space="preserve">suggesting that spatial and temporal representations may in some way be separable in this task; </w:t>
      </w:r>
      <w:commentRangeEnd w:id="215"/>
      <w:r w:rsidR="00246E16">
        <w:rPr>
          <w:rStyle w:val="CommentReference"/>
        </w:rPr>
        <w:commentReference w:id="215"/>
      </w:r>
      <w:r w:rsidR="00D065EB">
        <w:t xml:space="preserve">relational memory improvements are uniquely tied to changes in navigation complexity and </w:t>
      </w:r>
      <w:proofErr w:type="spellStart"/>
      <w:r w:rsidR="00D065EB">
        <w:t>systematicity</w:t>
      </w:r>
      <w:proofErr w:type="spellEnd"/>
      <w:r w:rsidR="00D065EB">
        <w:t>,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BF3F5EE" w14:textId="77777777" w:rsidR="005F622C" w:rsidRDefault="005F622C">
      <w:r>
        <w:br w:type="page"/>
      </w:r>
    </w:p>
    <w:p w14:paraId="7F7FA84F" w14:textId="4994FC53" w:rsidR="00F779C4" w:rsidRDefault="007353F3" w:rsidP="00FA74FB">
      <w:pPr>
        <w:pStyle w:val="Heading1"/>
      </w:pPr>
      <w:bookmarkStart w:id="216" w:name="_Toc505879094"/>
      <w:r>
        <w:lastRenderedPageBreak/>
        <w:t xml:space="preserve">Chapter 5: </w:t>
      </w:r>
      <w:r w:rsidR="00F779C4">
        <w:t xml:space="preserve">General </w:t>
      </w:r>
      <w:r w:rsidR="00FA74FB">
        <w:t>Discussion</w:t>
      </w:r>
      <w:bookmarkEnd w:id="216"/>
    </w:p>
    <w:p w14:paraId="2A9AE94B" w14:textId="3072E7E8" w:rsidR="00F779C4" w:rsidRDefault="007353F3" w:rsidP="00F779C4">
      <w:pPr>
        <w:pStyle w:val="Heading2"/>
      </w:pPr>
      <w:bookmarkStart w:id="217" w:name="_Toc505879095"/>
      <w:r>
        <w:t xml:space="preserve">5.1 </w:t>
      </w:r>
      <w:r w:rsidR="00F779C4">
        <w:t>Summary of Results</w:t>
      </w:r>
      <w:bookmarkEnd w:id="217"/>
    </w:p>
    <w:p w14:paraId="54D9C45C" w14:textId="5F050C98" w:rsidR="00566C24" w:rsidRDefault="00566C24" w:rsidP="00AA15F8">
      <w:pPr>
        <w:spacing w:line="360" w:lineRule="auto"/>
      </w:pPr>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w:t>
      </w:r>
      <w:r w:rsidR="00EE64EF">
        <w:t xml:space="preserve">Moreover, changes in the complexity and </w:t>
      </w:r>
      <w:proofErr w:type="spellStart"/>
      <w:r w:rsidR="00EE64EF">
        <w:t>systematicity</w:t>
      </w:r>
      <w:proofErr w:type="spellEnd"/>
      <w:r w:rsidR="00EE64EF">
        <w:t xml:space="preserve"> of exploration are 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xml:space="preserve">) are, under some circumstances, mapping an </w:t>
      </w:r>
      <w:proofErr w:type="spellStart"/>
      <w:r>
        <w:t>allocentric</w:t>
      </w:r>
      <w:proofErr w:type="spellEnd"/>
      <w:r>
        <w:t xml:space="preserve"> representation of time which is fundamentally relational in nature.</w:t>
      </w:r>
    </w:p>
    <w:p w14:paraId="414EEBDE" w14:textId="0772D58E" w:rsidR="00566C24" w:rsidRDefault="00566C24" w:rsidP="00AA15F8">
      <w:pPr>
        <w:spacing w:line="360" w:lineRule="auto"/>
      </w:pPr>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w:t>
      </w:r>
      <w:r>
        <w:lastRenderedPageBreak/>
        <w:t xml:space="preserve">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are evaluated in this work and do uniquely occur at low item set sizes in hippocampal damaged patients, once both patients and comparison participants begin making the prerequisite error (i.e. any identity-location </w:t>
      </w:r>
      <w:proofErr w:type="spellStart"/>
      <w:r>
        <w:t>misassignment</w:t>
      </w:r>
      <w:proofErr w:type="spellEnd"/>
      <w:r>
        <w:t xml:space="preserve">),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is applied to a more complex task in which both space and time are </w:t>
      </w:r>
      <w:proofErr w:type="spellStart"/>
      <w:r>
        <w:t>explorable</w:t>
      </w:r>
      <w:proofErr w:type="spellEnd"/>
      <w:r>
        <w:t xml:space="preserv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w:t>
      </w:r>
      <w:proofErr w:type="spellStart"/>
      <w:r>
        <w:t>misassignment</w:t>
      </w:r>
      <w:proofErr w:type="spellEnd"/>
      <w:r>
        <w:t xml:space="preserve"> metric introduced in the </w:t>
      </w:r>
      <w:r w:rsidR="00941DA3">
        <w:t>second</w:t>
      </w:r>
      <w:r>
        <w:t xml:space="preserve"> chapter was used to assess difference between spatial and temporal relational memory across trials and found that significantly more temporal </w:t>
      </w:r>
      <w:proofErr w:type="spellStart"/>
      <w:r>
        <w:t>misassignments</w:t>
      </w:r>
      <w:proofErr w:type="spellEnd"/>
      <w:r>
        <w:t xml:space="preserve"> (i.e. events placed at the moment in </w:t>
      </w:r>
      <w:r>
        <w:lastRenderedPageBreak/>
        <w:t xml:space="preserve">time of another event) were committed that spatial </w:t>
      </w:r>
      <w:proofErr w:type="spellStart"/>
      <w:r>
        <w:t>misassignments</w:t>
      </w:r>
      <w:proofErr w:type="spellEnd"/>
      <w:r>
        <w:t xml:space="preserve">.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w:t>
      </w:r>
      <w:proofErr w:type="spellStart"/>
      <w:r>
        <w:t>misassignment</w:t>
      </w:r>
      <w:proofErr w:type="spellEnd"/>
      <w:r>
        <w:t xml:space="preserve"> information such that events were far more likely to be </w:t>
      </w:r>
      <w:proofErr w:type="spellStart"/>
      <w:r>
        <w:t>misassigned</w:t>
      </w:r>
      <w:proofErr w:type="spellEnd"/>
      <w:r>
        <w:t xml:space="preserve">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72F879A" w:rsidR="00566C24" w:rsidRDefault="00566C24" w:rsidP="00AA15F8">
      <w:pPr>
        <w:spacing w:line="360" w:lineRule="auto"/>
      </w:pPr>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w:t>
      </w:r>
      <w:r w:rsidR="00BF561B">
        <w:t xml:space="preserve">changes </w:t>
      </w:r>
      <w:r>
        <w:t xml:space="preserve">in exploration behavior </w:t>
      </w:r>
      <w:r w:rsidR="00EE64EF">
        <w:t xml:space="preserve">(and changes in exploration behavior across trials) relate to </w:t>
      </w:r>
      <w:r w:rsidR="00BF561B">
        <w:t>changes</w:t>
      </w:r>
      <w:r>
        <w:t xml:space="preserve"> in test time performance. </w:t>
      </w:r>
      <w:r w:rsidR="00BF561B">
        <w:t xml:space="preserve">Leveraging previous work on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xml:space="preserve">, this chapter provides several measures and models of navigation of theoretical interest, and introduces a new metric, </w:t>
      </w:r>
      <w:proofErr w:type="spellStart"/>
      <w:r w:rsidR="00BF561B">
        <w:t>Lacunarity</w:t>
      </w:r>
      <w:proofErr w:type="spellEnd"/>
      <w:r w:rsidR="00BF561B">
        <w:t xml:space="preserve">, reflecting the relative </w:t>
      </w:r>
      <w:proofErr w:type="spellStart"/>
      <w:r w:rsidR="00BF561B">
        <w:t>systematicity</w:t>
      </w:r>
      <w:proofErr w:type="spellEnd"/>
      <w:r w:rsidR="00BF561B">
        <w:t xml:space="preserve"> of navigation.</w:t>
      </w:r>
      <w:r>
        <w:t xml:space="preserve"> </w:t>
      </w:r>
      <w:r w:rsidR="00BF561B">
        <w:t xml:space="preserve">A large number of findings are presented in this chapter, bringing together elements of spatial, temporal, relational, and contextual memory. Improvements in spatial and temporal navigation are shown to relate to improvements in memory in those domains </w:t>
      </w:r>
      <w:proofErr w:type="spellStart"/>
      <w:r w:rsidR="00BF561B">
        <w:t>separably</w:t>
      </w:r>
      <w:proofErr w:type="spellEnd"/>
      <w:r w:rsidR="00BF561B">
        <w:t xml:space="preserve">, suggesting that spatial and temporal representations may in some way be separable in this task; relational memory improvements are shown to uniquely tied to changes in navigation complexity and </w:t>
      </w:r>
      <w:proofErr w:type="spellStart"/>
      <w:r w:rsidR="00BF561B">
        <w:t>systematicity</w:t>
      </w:r>
      <w:proofErr w:type="spellEnd"/>
      <w:r w:rsidR="00BF561B">
        <w:t xml:space="preserve">, suggesting a critical and complex interplay between in-the-moment, memory-guided decision making and subsequent relational memory efficacy; evidence that context boundaries may act as more of a discriminatory feature (at least in this task) than one used to strengthen within-context relational memory organization accuracy is presented; and a preference towards exploring an otherwise temporally-flexible environment in the implied, forward order with increasing contiguity is shown to be a potentially critical behavior in improving temporal, relational, and contextual memory organization. </w:t>
      </w:r>
      <w:r>
        <w:t xml:space="preserve">Moreover, </w:t>
      </w:r>
      <w:r w:rsidR="00BF561B">
        <w:t xml:space="preserve">the introduction of </w:t>
      </w:r>
      <w:r>
        <w:t xml:space="preserve">analyses of the order information contained within navigation </w:t>
      </w:r>
      <w:r w:rsidR="00BF561B">
        <w:t xml:space="preserve">and the </w:t>
      </w:r>
      <w:r w:rsidR="00BF561B">
        <w:lastRenderedPageBreak/>
        <w:t xml:space="preserve">presence of this “forward” temporal preference </w:t>
      </w:r>
      <w:r>
        <w:t xml:space="preserve">reveal an </w:t>
      </w:r>
      <w:proofErr w:type="spellStart"/>
      <w:r>
        <w:t>allocentric</w:t>
      </w:r>
      <w:proofErr w:type="spellEnd"/>
      <w:r>
        <w:t xml:space="preserve"> form of navigation is present for temporal navigation in much the same way as spatial navigation. This </w:t>
      </w:r>
      <w:r w:rsidR="00BF561B">
        <w:t xml:space="preserve">evidence leads to an early </w:t>
      </w:r>
      <w:r>
        <w:t xml:space="preserve">prediction that </w:t>
      </w:r>
      <w:r w:rsidR="00BF561B">
        <w:t xml:space="preserve">some subset of the population of </w:t>
      </w:r>
      <w:r>
        <w:t xml:space="preserve">“time”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w:t>
      </w:r>
      <w:proofErr w:type="spellStart"/>
      <w:r>
        <w:t>allocentric</w:t>
      </w:r>
      <w:proofErr w:type="spellEnd"/>
      <w:r>
        <w:t xml:space="preserve"> perspective on time, representing relational information between temporal events.</w:t>
      </w:r>
      <w:r w:rsidR="00BF561B">
        <w:t xml:space="preserve"> Taken together, this </w:t>
      </w:r>
      <w:proofErr w:type="gramStart"/>
      <w:r w:rsidR="00BF561B">
        <w:t>chapters</w:t>
      </w:r>
      <w:proofErr w:type="gramEnd"/>
      <w:r w:rsidR="00BF561B">
        <w:t xml:space="preserve"> establishes a foundation for using changes in navigation performance to relate to changes in spatial, temporal, relational, and contextual memory organization.</w:t>
      </w:r>
    </w:p>
    <w:p w14:paraId="12AC5D13" w14:textId="0ADBED55" w:rsidR="00F779C4" w:rsidRDefault="007353F3" w:rsidP="00F779C4">
      <w:pPr>
        <w:pStyle w:val="Heading2"/>
      </w:pPr>
      <w:bookmarkStart w:id="218" w:name="_Toc505879096"/>
      <w:r>
        <w:t xml:space="preserve">5.2 </w:t>
      </w:r>
      <w:r w:rsidR="00F779C4">
        <w:t>Separable vs. Separate Hippocampal Representations</w:t>
      </w:r>
      <w:bookmarkEnd w:id="218"/>
    </w:p>
    <w:p w14:paraId="79E8AB72" w14:textId="3D327E87" w:rsidR="00566C24" w:rsidRPr="00F364A7" w:rsidRDefault="00566C24" w:rsidP="00AA15F8">
      <w:pPr>
        <w:spacing w:line="360" w:lineRule="auto"/>
      </w:pPr>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w:t>
      </w:r>
      <w:r w:rsidR="007246BD">
        <w:lastRenderedPageBreak/>
        <w:t xml:space="preserve">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 xml:space="preserve">The ability of the hippocampus to adjust to task demands to determine the degree of </w:t>
      </w:r>
      <w:proofErr w:type="spellStart"/>
      <w:r w:rsidR="007246BD">
        <w:t>separability</w:t>
      </w:r>
      <w:proofErr w:type="spellEnd"/>
      <w:r w:rsidR="007246BD">
        <w:t xml:space="preserve">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5E1D3524" w:rsidR="00F779C4" w:rsidRDefault="007353F3" w:rsidP="00F779C4">
      <w:pPr>
        <w:pStyle w:val="Heading2"/>
      </w:pPr>
      <w:bookmarkStart w:id="219" w:name="_Toc505879097"/>
      <w:r>
        <w:t>5.</w:t>
      </w:r>
      <w:r w:rsidR="007246BD">
        <w:t>3</w:t>
      </w:r>
      <w:r>
        <w:t xml:space="preserve"> </w:t>
      </w:r>
      <w:r w:rsidR="00F779C4">
        <w:t>Behavioral Inference, Sampling, and Task Richness</w:t>
      </w:r>
      <w:bookmarkEnd w:id="219"/>
    </w:p>
    <w:p w14:paraId="0A44E8B3" w14:textId="01EF9DE7"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AA15F8">
      <w:pPr>
        <w:spacing w:line="360" w:lineRule="auto"/>
      </w:pPr>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w:t>
      </w:r>
      <w:r>
        <w:lastRenderedPageBreak/>
        <w:t xml:space="preserve">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220" w:name="_Toc505879098"/>
      <w:r>
        <w:t xml:space="preserve">5.4 </w:t>
      </w:r>
      <w:bookmarkStart w:id="221" w:name="_Toc497156055"/>
      <w:r>
        <w:t>Artificial Intelligence and Spatial Reconstructions</w:t>
      </w:r>
      <w:bookmarkEnd w:id="220"/>
      <w:bookmarkEnd w:id="221"/>
    </w:p>
    <w:p w14:paraId="1DB6893F" w14:textId="12A58C9F"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w:t>
      </w:r>
      <w:proofErr w:type="gramStart"/>
      <w:r>
        <w:t>reconstruction in humans typically involve</w:t>
      </w:r>
      <w:proofErr w:type="gramEnd"/>
      <w:r>
        <w:t xml:space="preserve"> only one viewing of the 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w:t>
      </w:r>
      <w:r>
        <w:lastRenderedPageBreak/>
        <w:t>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49A343DE" w:rsidR="00F779C4" w:rsidRDefault="007353F3" w:rsidP="00F779C4">
      <w:pPr>
        <w:pStyle w:val="Heading2"/>
      </w:pPr>
      <w:bookmarkStart w:id="222" w:name="_Toc505879099"/>
      <w:r>
        <w:t xml:space="preserve">5.5 </w:t>
      </w:r>
      <w:r w:rsidR="00F779C4">
        <w:t>Conclusion</w:t>
      </w:r>
      <w:bookmarkEnd w:id="222"/>
    </w:p>
    <w:p w14:paraId="2EE348DE" w14:textId="77777777" w:rsidR="00B857A0"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w:t>
      </w:r>
      <w:proofErr w:type="gramStart"/>
      <w:r>
        <w:t>particular aspects of navigation is</w:t>
      </w:r>
      <w:proofErr w:type="gramEnd"/>
      <w:r>
        <w:t xml:space="preserve"> space and time </w:t>
      </w:r>
      <w:r w:rsidR="00EE64EF">
        <w:t>relate to</w:t>
      </w:r>
      <w:r>
        <w:t xml:space="preserve"> later performance and relational or contextual memory errors. </w:t>
      </w:r>
      <w:r w:rsidR="00EE64EF">
        <w:t xml:space="preserve">Critically, changes in the complexity and </w:t>
      </w:r>
      <w:proofErr w:type="spellStart"/>
      <w:r w:rsidR="00EE64EF">
        <w:t>systematicity</w:t>
      </w:r>
      <w:proofErr w:type="spellEnd"/>
      <w:r w:rsidR="00EE64EF">
        <w:t xml:space="preserve"> of exploration and navigation relate to changes in relational memory performances, emphasizing the critical interplay between these functions. </w:t>
      </w:r>
      <w:r>
        <w:t>This same navigation behavior provide</w:t>
      </w:r>
      <w:r w:rsidR="00EE64EF">
        <w:t>s</w:t>
      </w:r>
      <w:r>
        <w:t xml:space="preserve"> hints </w:t>
      </w:r>
      <w:r w:rsidR="00EE64EF">
        <w:t xml:space="preserve">that </w:t>
      </w:r>
      <w:r>
        <w:t xml:space="preserve">temporal representations in the hippocampus </w:t>
      </w:r>
      <w:r w:rsidR="00EE64EF">
        <w:t xml:space="preserve">may often be </w:t>
      </w:r>
      <w:proofErr w:type="spellStart"/>
      <w:r>
        <w:t>allocentric</w:t>
      </w:r>
      <w:proofErr w:type="spellEnd"/>
      <w:r>
        <w:t xml:space="preserve"> in nature</w:t>
      </w:r>
      <w:r w:rsidR="00EE64EF">
        <w:t xml:space="preserve"> when task demands require it</w:t>
      </w:r>
      <w:r>
        <w:t xml:space="preserve">, with navigation tending towards an </w:t>
      </w:r>
      <w:proofErr w:type="spellStart"/>
      <w:r>
        <w:t>allocentric</w:t>
      </w:r>
      <w:proofErr w:type="spellEnd"/>
      <w:r>
        <w:t xml:space="preserve">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 </w:t>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223" w:name="_Toc505879100"/>
      <w:r>
        <w:t>References</w:t>
      </w:r>
      <w:bookmarkEnd w:id="223"/>
    </w:p>
    <w:p w14:paraId="517EB4BF" w14:textId="2F74514F" w:rsidR="008B5A19" w:rsidRPr="008B5A19" w:rsidRDefault="00015541" w:rsidP="008B5A1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B5A19" w:rsidRPr="008B5A19">
        <w:rPr>
          <w:rFonts w:ascii="Calibri" w:hAnsi="Calibri" w:cs="Calibri"/>
          <w:noProof/>
          <w:szCs w:val="24"/>
        </w:rPr>
        <w:t xml:space="preserve">Abbott, E. A. (1884). </w:t>
      </w:r>
      <w:r w:rsidR="008B5A19" w:rsidRPr="008B5A19">
        <w:rPr>
          <w:rFonts w:ascii="Calibri" w:hAnsi="Calibri" w:cs="Calibri"/>
          <w:i/>
          <w:iCs/>
          <w:noProof/>
          <w:szCs w:val="24"/>
        </w:rPr>
        <w:t>Flatland: A Romance in Multiple Dimensions</w:t>
      </w:r>
      <w:r w:rsidR="008B5A19" w:rsidRPr="008B5A19">
        <w:rPr>
          <w:rFonts w:ascii="Calibri" w:hAnsi="Calibri" w:cs="Calibri"/>
          <w:noProof/>
          <w:szCs w:val="24"/>
        </w:rPr>
        <w:t>. New York: Dover Thrift.</w:t>
      </w:r>
    </w:p>
    <w:p w14:paraId="04E8EB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Aggleton, J. P., &amp; Brown, M. W. (1999). Episodic memory, amnesia, and the hippocampal-anterior thalamic axis. </w:t>
      </w:r>
      <w:r w:rsidRPr="008B5A19">
        <w:rPr>
          <w:rFonts w:ascii="Calibri" w:hAnsi="Calibri" w:cs="Calibri"/>
          <w:i/>
          <w:iCs/>
          <w:noProof/>
          <w:szCs w:val="24"/>
        </w:rPr>
        <w:t>The Behavioral and Brain Sciences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(3), 425-44-89. Retrieved from http://www.ncbi.nlm.nih.gov/pubmed/11301518</w:t>
      </w:r>
    </w:p>
    <w:p w14:paraId="768F93D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Al-kadi, O. S., &amp; Watson, D. (2008). Texture Analysis of Aggressive and Nonaggressive Lung Tumor CE CT Images, </w:t>
      </w:r>
      <w:r w:rsidRPr="008B5A19">
        <w:rPr>
          <w:rFonts w:ascii="Calibri" w:hAnsi="Calibri" w:cs="Calibri"/>
          <w:i/>
          <w:iCs/>
          <w:noProof/>
          <w:szCs w:val="24"/>
        </w:rPr>
        <w:t>55</w:t>
      </w:r>
      <w:r w:rsidRPr="008B5A19">
        <w:rPr>
          <w:rFonts w:ascii="Calibri" w:hAnsi="Calibri" w:cs="Calibri"/>
          <w:noProof/>
          <w:szCs w:val="24"/>
        </w:rPr>
        <w:t>(7), 1822–1830. http://doi.org/10.1109/TBME.2008.919735</w:t>
      </w:r>
    </w:p>
    <w:p w14:paraId="7D26972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J. S., Tranel, D., Bruss, J., &amp; Damasio, H. (2006). Correlations between Regional Brain Volumes and Memory Performance in Anoxia. </w:t>
      </w:r>
      <w:r w:rsidRPr="008B5A19">
        <w:rPr>
          <w:rFonts w:ascii="Calibri" w:hAnsi="Calibri" w:cs="Calibri"/>
          <w:i/>
          <w:iCs/>
          <w:noProof/>
          <w:szCs w:val="24"/>
        </w:rPr>
        <w:t>Journal of Clinical and Experimental Neuropsychology</w:t>
      </w:r>
      <w:r w:rsidRPr="008B5A19">
        <w:rPr>
          <w:rFonts w:ascii="Calibri" w:hAnsi="Calibri" w:cs="Calibri"/>
          <w:noProof/>
          <w:szCs w:val="24"/>
        </w:rPr>
        <w:t xml:space="preserve">, </w:t>
      </w:r>
      <w:r w:rsidRPr="008B5A19">
        <w:rPr>
          <w:rFonts w:ascii="Calibri" w:hAnsi="Calibri" w:cs="Calibri"/>
          <w:i/>
          <w:iCs/>
          <w:noProof/>
          <w:szCs w:val="24"/>
        </w:rPr>
        <w:t>28</w:t>
      </w:r>
      <w:r w:rsidRPr="008B5A19">
        <w:rPr>
          <w:rFonts w:ascii="Calibri" w:hAnsi="Calibri" w:cs="Calibri"/>
          <w:noProof/>
          <w:szCs w:val="24"/>
        </w:rPr>
        <w:t>(4), 457–476. http://doi.org/10.1080/13803390590949287</w:t>
      </w:r>
    </w:p>
    <w:p w14:paraId="4C82D36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Allen, R. J., Vargha-Khadem, F., &amp; Baddeley, A. D. (2014). Item-location binding in working memory: Is it hippocampus-dependent?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59</w:t>
      </w:r>
      <w:r w:rsidRPr="008B5A19">
        <w:rPr>
          <w:rFonts w:ascii="Calibri" w:hAnsi="Calibri" w:cs="Calibri"/>
          <w:noProof/>
          <w:szCs w:val="24"/>
        </w:rPr>
        <w:t>(1), 74–84. http://doi.org/10.1016/j.neuropsychologia.2014.04.013</w:t>
      </w:r>
    </w:p>
    <w:p w14:paraId="51F4A4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(1), 77–84. http://doi.org/10.1016/S0166-4328(01)00399-0</w:t>
      </w:r>
    </w:p>
    <w:p w14:paraId="314969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Banta Lavenex, P. A., Colombo, F., Ribordy Lambert, F., &amp; Lavenex, P. (2014). The human hippocampus beyond the cognitive map: evidence from a densely amnesic patient.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8</w:t>
      </w:r>
      <w:r w:rsidRPr="008B5A19">
        <w:rPr>
          <w:rFonts w:ascii="Calibri" w:hAnsi="Calibri" w:cs="Calibri"/>
          <w:noProof/>
          <w:szCs w:val="24"/>
        </w:rPr>
        <w:t>. http://doi.org/10.3389/fnhum.2014.00711</w:t>
      </w:r>
    </w:p>
    <w:p w14:paraId="684FA9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328</w:t>
      </w:r>
      <w:r w:rsidRPr="008B5A19">
        <w:rPr>
          <w:rFonts w:ascii="Calibri" w:hAnsi="Calibri" w:cs="Calibri"/>
          <w:noProof/>
          <w:szCs w:val="24"/>
        </w:rPr>
        <w:t>(5984), 1412–1415. http://doi.org/10.1126/science.1188160</w:t>
      </w:r>
    </w:p>
    <w:p w14:paraId="53312EE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Besi, P. J., &amp; Mckay, N. D. (1991). A Method for Registration of 3-D Shapes 1 Introduction 2 Literature Review. In </w:t>
      </w:r>
      <w:r w:rsidRPr="008B5A19">
        <w:rPr>
          <w:rFonts w:ascii="Calibri" w:hAnsi="Calibri" w:cs="Calibri"/>
          <w:i/>
          <w:iCs/>
          <w:noProof/>
          <w:szCs w:val="24"/>
        </w:rPr>
        <w:t>SPIE Vol. 1611 Sensor Fusion IV</w:t>
      </w:r>
      <w:r w:rsidRPr="008B5A19">
        <w:rPr>
          <w:rFonts w:ascii="Calibri" w:hAnsi="Calibri" w:cs="Calibri"/>
          <w:noProof/>
          <w:szCs w:val="24"/>
        </w:rPr>
        <w:t xml:space="preserve"> (Vol. 1611, pp. 586–606). http://doi.org/10.1117/12.57955</w:t>
      </w:r>
    </w:p>
    <w:p w14:paraId="20E043A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Birch, A., Osborne, M., &amp; Blunsom, P. (2010). Metrics for MT evaluation: evaluating reordering. </w:t>
      </w:r>
      <w:r w:rsidRPr="008B5A19">
        <w:rPr>
          <w:rFonts w:ascii="Calibri" w:hAnsi="Calibri" w:cs="Calibri"/>
          <w:i/>
          <w:iCs/>
          <w:noProof/>
          <w:szCs w:val="24"/>
        </w:rPr>
        <w:t>Machine Translation</w:t>
      </w:r>
      <w:r w:rsidRPr="008B5A19">
        <w:rPr>
          <w:rFonts w:ascii="Calibri" w:hAnsi="Calibri" w:cs="Calibri"/>
          <w:noProof/>
          <w:szCs w:val="24"/>
        </w:rPr>
        <w:t xml:space="preserve">, </w:t>
      </w:r>
      <w:r w:rsidRPr="008B5A19">
        <w:rPr>
          <w:rFonts w:ascii="Calibri" w:hAnsi="Calibri" w:cs="Calibri"/>
          <w:i/>
          <w:iCs/>
          <w:noProof/>
          <w:szCs w:val="24"/>
        </w:rPr>
        <w:t>24</w:t>
      </w:r>
      <w:r w:rsidRPr="008B5A19">
        <w:rPr>
          <w:rFonts w:ascii="Calibri" w:hAnsi="Calibri" w:cs="Calibri"/>
          <w:noProof/>
          <w:szCs w:val="24"/>
        </w:rPr>
        <w:t>(1), 15–26. http://doi.org/10.1007/s10590-009-9066-5</w:t>
      </w:r>
    </w:p>
    <w:p w14:paraId="5691512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Bonham-Carter, O., Steele, J., &amp; Bastola, D. (2014). Alignment-free genetic sequence comparisons: a review of recent approaches by word analysis. </w:t>
      </w:r>
      <w:r w:rsidRPr="008B5A19">
        <w:rPr>
          <w:rFonts w:ascii="Calibri" w:hAnsi="Calibri" w:cs="Calibri"/>
          <w:i/>
          <w:iCs/>
          <w:noProof/>
          <w:szCs w:val="24"/>
        </w:rPr>
        <w:t>Briefings in Bioinformatics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(6), 890–905. http://doi.org/10.1093/bib/bbt052</w:t>
      </w:r>
    </w:p>
    <w:p w14:paraId="1FE381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Brodeur, M. B., Guérard, K., &amp; Bouras, M. (2014). Bank of Standardized Stimuli (BOSS) Phase II: 930 New Normative Photos.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(9), e106953. http://doi.org/10.1371/journal.pone.0106953</w:t>
      </w:r>
    </w:p>
    <w:p w14:paraId="75F5F6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Buchanan, T. W., Tranel, D., &amp; Adolphs, R. (2005). Emotional Autobiographical Memories in Amnesic Patients with Medial Temporal Lobe Damage. </w:t>
      </w:r>
      <w:r w:rsidRPr="008B5A19">
        <w:rPr>
          <w:rFonts w:ascii="Calibri" w:hAnsi="Calibri" w:cs="Calibri"/>
          <w:i/>
          <w:iCs/>
          <w:noProof/>
          <w:szCs w:val="24"/>
        </w:rPr>
        <w:t>The Journal of Neuroscience</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(12), 3151–3160. http://doi.org/10.1523/JNEUROSCI.4735-04.2005</w:t>
      </w:r>
    </w:p>
    <w:p w14:paraId="780F8B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Bunsey, M., &amp; Eichenbaum, H. (1993). Critical role of the parahippocampal region for paired-associate learning in rats.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(5), 740–7. Retrieved from http://www.ncbi.nlm.nih.gov/pubmed/8280384</w:t>
      </w:r>
    </w:p>
    <w:p w14:paraId="076151F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Burkard, R., Dell’Amico, M., &amp; Martello, S. (2012). </w:t>
      </w:r>
      <w:r w:rsidRPr="008B5A19">
        <w:rPr>
          <w:rFonts w:ascii="Calibri" w:hAnsi="Calibri" w:cs="Calibri"/>
          <w:i/>
          <w:iCs/>
          <w:noProof/>
          <w:szCs w:val="24"/>
        </w:rPr>
        <w:t>Assignment Problems</w:t>
      </w:r>
      <w:r w:rsidRPr="008B5A19">
        <w:rPr>
          <w:rFonts w:ascii="Calibri" w:hAnsi="Calibri" w:cs="Calibri"/>
          <w:noProof/>
          <w:szCs w:val="24"/>
        </w:rPr>
        <w:t>. Society for Industrial and Applied Mathematics. http://doi.org/10.1137/1.9781611972238</w:t>
      </w:r>
    </w:p>
    <w:p w14:paraId="3B921D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Buzsáki, G. (2005). Theta rhythm of navigation: Link between path integration and landmark navigation, episodic and semantic memory.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(7), 827–840. http://doi.org/10.1002/hipo.20113</w:t>
      </w:r>
    </w:p>
    <w:p w14:paraId="6F86E24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Carlsson, G. (2009). </w:t>
      </w:r>
      <w:r w:rsidRPr="008B5A19">
        <w:rPr>
          <w:rFonts w:ascii="Calibri" w:hAnsi="Calibri" w:cs="Calibri"/>
          <w:i/>
          <w:iCs/>
          <w:noProof/>
          <w:szCs w:val="24"/>
        </w:rPr>
        <w:t>Topology and data</w:t>
      </w:r>
      <w:r w:rsidRPr="008B5A19">
        <w:rPr>
          <w:rFonts w:ascii="Calibri" w:hAnsi="Calibri" w:cs="Calibri"/>
          <w:noProof/>
          <w:szCs w:val="24"/>
        </w:rPr>
        <w:t xml:space="preserve">.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(Vol. 46). http://doi.org/10.1090/S0273-0979-09-01249-X</w:t>
      </w:r>
    </w:p>
    <w:p w14:paraId="24A4B51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Cederberg, J. N. (2001). Chapter 3.12 Similarity Transformations. In </w:t>
      </w:r>
      <w:r w:rsidRPr="008B5A19">
        <w:rPr>
          <w:rFonts w:ascii="Calibri" w:hAnsi="Calibri" w:cs="Calibri"/>
          <w:i/>
          <w:iCs/>
          <w:noProof/>
          <w:szCs w:val="24"/>
        </w:rPr>
        <w:t>A Course in Modern Geometries</w:t>
      </w:r>
      <w:r w:rsidRPr="008B5A19">
        <w:rPr>
          <w:rFonts w:ascii="Calibri" w:hAnsi="Calibri" w:cs="Calibri"/>
          <w:noProof/>
          <w:szCs w:val="24"/>
        </w:rPr>
        <w:t xml:space="preserve"> (pp. 183–189). Springer.</w:t>
      </w:r>
    </w:p>
    <w:p w14:paraId="5DC4C6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0</w:t>
      </w:r>
      <w:r w:rsidRPr="008B5A19">
        <w:rPr>
          <w:rFonts w:ascii="Calibri" w:hAnsi="Calibri" w:cs="Calibri"/>
          <w:noProof/>
          <w:szCs w:val="24"/>
        </w:rPr>
        <w:t>(October 2016), 1–11. http://doi.org/10.1002/hipo.22727</w:t>
      </w:r>
    </w:p>
    <w:p w14:paraId="610E085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Cline, A. K., &amp; Dhillon, I. S. (2006). Computation of the Singular Value Decomposition. </w:t>
      </w:r>
      <w:r w:rsidRPr="008B5A19">
        <w:rPr>
          <w:rFonts w:ascii="Calibri" w:hAnsi="Calibri" w:cs="Calibri"/>
          <w:i/>
          <w:iCs/>
          <w:noProof/>
          <w:szCs w:val="24"/>
        </w:rPr>
        <w:t>Handbook of Linear Algebra</w:t>
      </w:r>
      <w:r w:rsidRPr="008B5A19">
        <w:rPr>
          <w:rFonts w:ascii="Calibri" w:hAnsi="Calibri" w:cs="Calibri"/>
          <w:noProof/>
          <w:szCs w:val="24"/>
        </w:rPr>
        <w:t>, 1–14. http://doi.org/10.1007/BF02251248</w:t>
      </w:r>
    </w:p>
    <w:p w14:paraId="7263D03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Banich, M. T. (2003). Memory. In </w:t>
      </w:r>
      <w:r w:rsidRPr="008B5A19">
        <w:rPr>
          <w:rFonts w:ascii="Calibri" w:hAnsi="Calibri" w:cs="Calibri"/>
          <w:i/>
          <w:iCs/>
          <w:noProof/>
          <w:szCs w:val="24"/>
        </w:rPr>
        <w:t>Cognitive Neuroscience and Neuropsychology</w:t>
      </w:r>
      <w:r w:rsidRPr="008B5A19">
        <w:rPr>
          <w:rFonts w:ascii="Calibri" w:hAnsi="Calibri" w:cs="Calibri"/>
          <w:noProof/>
          <w:szCs w:val="24"/>
        </w:rPr>
        <w:t xml:space="preserve"> (2nd ed., pp. 322–364). Boston: Houghton-Mifflin.</w:t>
      </w:r>
    </w:p>
    <w:p w14:paraId="7A36E4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(1991). The theory that wouldn’t die: a critical look at the spatial mapping theory of hippocampal function.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265–268. http://doi.org/10.1002/hipo.450010312</w:t>
      </w:r>
    </w:p>
    <w:p w14:paraId="26D6E70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Cohen, N. J., &amp; Eichenbaum, H. (1993). </w:t>
      </w:r>
      <w:r w:rsidRPr="008B5A19">
        <w:rPr>
          <w:rFonts w:ascii="Calibri" w:hAnsi="Calibri" w:cs="Calibri"/>
          <w:i/>
          <w:iCs/>
          <w:noProof/>
          <w:szCs w:val="24"/>
        </w:rPr>
        <w:t>Memory, Amnesia, and the Hippocampal System.</w:t>
      </w:r>
      <w:r w:rsidRPr="008B5A19">
        <w:rPr>
          <w:rFonts w:ascii="Calibri" w:hAnsi="Calibri" w:cs="Calibri"/>
          <w:noProof/>
          <w:szCs w:val="24"/>
        </w:rPr>
        <w:t xml:space="preserve"> Cambridge: MIT Press.</w:t>
      </w:r>
    </w:p>
    <w:p w14:paraId="1D6A46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Collett, T. S., Cartwright, B. A., &amp; Smith, B. A. (1986). Landmark learning and visuo-spatial memories in gerbils. </w:t>
      </w:r>
      <w:r w:rsidRPr="008B5A19">
        <w:rPr>
          <w:rFonts w:ascii="Calibri" w:hAnsi="Calibri" w:cs="Calibri"/>
          <w:i/>
          <w:iCs/>
          <w:noProof/>
          <w:szCs w:val="24"/>
        </w:rPr>
        <w:t>Journal of Comparative Physiology A Sensory, Neural, and Behavioral Physiology</w:t>
      </w:r>
      <w:r w:rsidRPr="008B5A19">
        <w:rPr>
          <w:rFonts w:ascii="Calibri" w:hAnsi="Calibri" w:cs="Calibri"/>
          <w:noProof/>
          <w:szCs w:val="24"/>
        </w:rPr>
        <w:t xml:space="preserve">, </w:t>
      </w:r>
      <w:r w:rsidRPr="008B5A19">
        <w:rPr>
          <w:rFonts w:ascii="Calibri" w:hAnsi="Calibri" w:cs="Calibri"/>
          <w:i/>
          <w:iCs/>
          <w:noProof/>
          <w:szCs w:val="24"/>
        </w:rPr>
        <w:t>158</w:t>
      </w:r>
      <w:r w:rsidRPr="008B5A19">
        <w:rPr>
          <w:rFonts w:ascii="Calibri" w:hAnsi="Calibri" w:cs="Calibri"/>
          <w:noProof/>
          <w:szCs w:val="24"/>
        </w:rPr>
        <w:t>(6), 835–851. http://doi.org/10.1007/BF01324825</w:t>
      </w:r>
    </w:p>
    <w:p w14:paraId="1116A4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Corsi, P. M. (1972). </w:t>
      </w:r>
      <w:r w:rsidRPr="008B5A19">
        <w:rPr>
          <w:rFonts w:ascii="Calibri" w:hAnsi="Calibri" w:cs="Calibri"/>
          <w:i/>
          <w:iCs/>
          <w:noProof/>
          <w:szCs w:val="24"/>
        </w:rPr>
        <w:t>Human Memory and the Medial Temporal Region of the Brain</w:t>
      </w:r>
      <w:r w:rsidRPr="008B5A19">
        <w:rPr>
          <w:rFonts w:ascii="Calibri" w:hAnsi="Calibri" w:cs="Calibri"/>
          <w:noProof/>
          <w:szCs w:val="24"/>
        </w:rPr>
        <w:t>. McGill University.</w:t>
      </w:r>
    </w:p>
    <w:p w14:paraId="2CB292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Coxeter, H. S. M. (Harold S. M. (2008). Non-Euclidean geometry, 336.</w:t>
      </w:r>
    </w:p>
    <w:p w14:paraId="59A19ED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Damasio, A. R. (1989). The Brain Binds Entities and Events by Multiregional Activation from Convergence Zones. </w:t>
      </w:r>
      <w:r w:rsidRPr="008B5A19">
        <w:rPr>
          <w:rFonts w:ascii="Calibri" w:hAnsi="Calibri" w:cs="Calibri"/>
          <w:i/>
          <w:iCs/>
          <w:noProof/>
          <w:szCs w:val="24"/>
        </w:rPr>
        <w:t>Neural Computation</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(1), 123–132. http://doi.org/10.1162/neco.1989.1.1.123</w:t>
      </w:r>
    </w:p>
    <w:p w14:paraId="285715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B5A19">
        <w:rPr>
          <w:rFonts w:ascii="Calibri" w:hAnsi="Calibri" w:cs="Calibri"/>
          <w:i/>
          <w:iCs/>
          <w:noProof/>
          <w:szCs w:val="24"/>
        </w:rPr>
        <w:t>Cerebral Cortex</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(9), 3122–3131. http://doi.org/10.1093/cercor/bhu107</w:t>
      </w:r>
    </w:p>
    <w:p w14:paraId="2FDA7AC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Davachi, L., &amp; DuBrow, S. (2015). How the hippocampus preserves order: the role of prediction and context.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(2), 92–99. http://doi.org/10.1016/j.tics.2014.12.004</w:t>
      </w:r>
    </w:p>
    <w:p w14:paraId="6BA50B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Davis, C. P., Franklin, L. M., Johnson, G. S., &amp; Schrott, L. M. (2010). Prenatal oxycodone exposure impairs spatial learning and/or memory in rats.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212</w:t>
      </w:r>
      <w:r w:rsidRPr="008B5A19">
        <w:rPr>
          <w:rFonts w:ascii="Calibri" w:hAnsi="Calibri" w:cs="Calibri"/>
          <w:noProof/>
          <w:szCs w:val="24"/>
        </w:rPr>
        <w:t>(1), 27–34. http://doi.org/10.1016/j.bbr.2010.03.022</w:t>
      </w:r>
    </w:p>
    <w:p w14:paraId="35C1587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Dede, A. J. O., Frascino, J. C., Wixted, J. T., &amp; Squire, L. R. (2016). Learning and remembering real-world events after medial temporal lobe damage.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113</w:t>
      </w:r>
      <w:r w:rsidRPr="008B5A19">
        <w:rPr>
          <w:rFonts w:ascii="Calibri" w:hAnsi="Calibri" w:cs="Calibri"/>
          <w:noProof/>
          <w:szCs w:val="24"/>
        </w:rPr>
        <w:t>(47), 13480–13485. http://doi.org/10.1073/pnas.1617025113</w:t>
      </w:r>
    </w:p>
    <w:p w14:paraId="556C77A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Dinu, L. P., &amp; Ionescu, R. (2012). An Efficient Rank Based Approach for Closest String and Closest Substring. </w:t>
      </w:r>
      <w:r w:rsidRPr="008B5A19">
        <w:rPr>
          <w:rFonts w:ascii="Calibri" w:hAnsi="Calibri" w:cs="Calibri"/>
          <w:i/>
          <w:iCs/>
          <w:noProof/>
          <w:szCs w:val="24"/>
        </w:rPr>
        <w:t>PLoS ONE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(6), e37576. http://doi.org/10.1371/journal.pone.0037576</w:t>
      </w:r>
    </w:p>
    <w:p w14:paraId="3D37C72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DuBrow, S., &amp; Davachi, L. (2013). The influence of context boundaries on memory for the sequential order of events. </w:t>
      </w:r>
      <w:r w:rsidRPr="008B5A19">
        <w:rPr>
          <w:rFonts w:ascii="Calibri" w:hAnsi="Calibri" w:cs="Calibri"/>
          <w:i/>
          <w:iCs/>
          <w:noProof/>
          <w:szCs w:val="24"/>
        </w:rPr>
        <w:t>Journal of Experimental Psychology. General</w:t>
      </w:r>
      <w:r w:rsidRPr="008B5A19">
        <w:rPr>
          <w:rFonts w:ascii="Calibri" w:hAnsi="Calibri" w:cs="Calibri"/>
          <w:noProof/>
          <w:szCs w:val="24"/>
        </w:rPr>
        <w:t xml:space="preserve">, </w:t>
      </w:r>
      <w:r w:rsidRPr="008B5A19">
        <w:rPr>
          <w:rFonts w:ascii="Calibri" w:hAnsi="Calibri" w:cs="Calibri"/>
          <w:i/>
          <w:iCs/>
          <w:noProof/>
          <w:szCs w:val="24"/>
        </w:rPr>
        <w:t>142</w:t>
      </w:r>
      <w:r w:rsidRPr="008B5A19">
        <w:rPr>
          <w:rFonts w:ascii="Calibri" w:hAnsi="Calibri" w:cs="Calibri"/>
          <w:noProof/>
          <w:szCs w:val="24"/>
        </w:rPr>
        <w:t>(4), 1277–86. http://doi.org/10.1037/a0034024</w:t>
      </w:r>
    </w:p>
    <w:p w14:paraId="1FE093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Duchowski, A. T., Shivashankaraiah, V., Rawls, T., Gramopadhye, A. K., Melloy, B. J., &amp; Kanki, B. (2000). Binocular eye tracking in virtual reality for inspection training. In </w:t>
      </w:r>
      <w:r w:rsidRPr="008B5A19">
        <w:rPr>
          <w:rFonts w:ascii="Calibri" w:hAnsi="Calibri" w:cs="Calibri"/>
          <w:i/>
          <w:iCs/>
          <w:noProof/>
          <w:szCs w:val="24"/>
        </w:rPr>
        <w:t>Proceedings of the symposium on Eye tracking research &amp; applications - ETRA ’00</w:t>
      </w:r>
      <w:r w:rsidRPr="008B5A19">
        <w:rPr>
          <w:rFonts w:ascii="Calibri" w:hAnsi="Calibri" w:cs="Calibri"/>
          <w:noProof/>
          <w:szCs w:val="24"/>
        </w:rPr>
        <w:t xml:space="preserve"> (pp. 89–96). New York, New York, USA: ACM Press. http://doi.org/10.1145/355017.355031</w:t>
      </w:r>
    </w:p>
    <w:p w14:paraId="058BC37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Dudchenko, P. (2010). </w:t>
      </w:r>
      <w:r w:rsidRPr="008B5A19">
        <w:rPr>
          <w:rFonts w:ascii="Calibri" w:hAnsi="Calibri" w:cs="Calibri"/>
          <w:i/>
          <w:iCs/>
          <w:noProof/>
          <w:szCs w:val="24"/>
        </w:rPr>
        <w:t>Why People Get Lost : The Psychology and Neuroscience of Spatial Cognition Abstract and Keywords Taxonomies of wayfinding</w:t>
      </w:r>
      <w:r w:rsidRPr="008B5A19">
        <w:rPr>
          <w:rFonts w:ascii="Calibri" w:hAnsi="Calibri" w:cs="Calibri"/>
          <w:noProof/>
          <w:szCs w:val="24"/>
        </w:rPr>
        <w:t>. http://doi.org/10.1093/acprof</w:t>
      </w:r>
    </w:p>
    <w:p w14:paraId="5DD615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(2004). Hippocampus: Cognitive processes and neural representations that underlie declarative memory.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(1), 109–120. http://doi.org/10.1016/j.neuron.2004.08.028</w:t>
      </w:r>
    </w:p>
    <w:p w14:paraId="790A74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(2014). Time cells in the hippocampus: a new dimension for mapping memories.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15</w:t>
      </w:r>
      <w:r w:rsidRPr="008B5A19">
        <w:rPr>
          <w:rFonts w:ascii="Calibri" w:hAnsi="Calibri" w:cs="Calibri"/>
          <w:noProof/>
          <w:szCs w:val="24"/>
        </w:rPr>
        <w:t>(11), 732–44. http://doi.org/10.1038/nrn3827</w:t>
      </w:r>
    </w:p>
    <w:p w14:paraId="2118A70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(2015). The Hippocampus as a Cognitive Map ... of Social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9–11. http://doi.org/10.1016/j.neuron.2015.06.013</w:t>
      </w:r>
    </w:p>
    <w:p w14:paraId="49CBF9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(2016). Memory: Organization and Control. </w:t>
      </w:r>
      <w:r w:rsidRPr="008B5A19">
        <w:rPr>
          <w:rFonts w:ascii="Calibri" w:hAnsi="Calibri" w:cs="Calibri"/>
          <w:i/>
          <w:iCs/>
          <w:noProof/>
          <w:szCs w:val="24"/>
        </w:rPr>
        <w:t>Annual Review of Psychology</w:t>
      </w:r>
      <w:r w:rsidRPr="008B5A19">
        <w:rPr>
          <w:rFonts w:ascii="Calibri" w:hAnsi="Calibri" w:cs="Calibri"/>
          <w:noProof/>
          <w:szCs w:val="24"/>
        </w:rPr>
        <w:t>, (September), 1–27. http://doi.org/10.1146/annurev-psych-010416-044131</w:t>
      </w:r>
    </w:p>
    <w:p w14:paraId="313DF3C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(2017a). Barlow versus Hebb: When is it time to abandon the notion of feature detectors and adopt the cell assembly as the unit of cognition? </w:t>
      </w:r>
      <w:r w:rsidRPr="008B5A19">
        <w:rPr>
          <w:rFonts w:ascii="Calibri" w:hAnsi="Calibri" w:cs="Calibri"/>
          <w:i/>
          <w:iCs/>
          <w:noProof/>
          <w:szCs w:val="24"/>
        </w:rPr>
        <w:t>Neuroscience Letters</w:t>
      </w:r>
      <w:r w:rsidRPr="008B5A19">
        <w:rPr>
          <w:rFonts w:ascii="Calibri" w:hAnsi="Calibri" w:cs="Calibri"/>
          <w:noProof/>
          <w:szCs w:val="24"/>
        </w:rPr>
        <w:t>. http://doi.org/10.1016/j.neulet.2017.04.006</w:t>
      </w:r>
    </w:p>
    <w:p w14:paraId="30BDADE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(2017b). The role of the hippocampus in navigation is memory. </w:t>
      </w:r>
      <w:r w:rsidRPr="008B5A19">
        <w:rPr>
          <w:rFonts w:ascii="Calibri" w:hAnsi="Calibri" w:cs="Calibri"/>
          <w:i/>
          <w:iCs/>
          <w:noProof/>
          <w:szCs w:val="24"/>
        </w:rPr>
        <w:t>Journal of Neurophysiology</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(11), jn.00005.2017. http://doi.org/10.1152/jn.00005.2017</w:t>
      </w:r>
    </w:p>
    <w:p w14:paraId="77C528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(2017c). The role of the hippocampus in navigation is memory, </w:t>
      </w:r>
      <w:r w:rsidRPr="008B5A19">
        <w:rPr>
          <w:rFonts w:ascii="Calibri" w:hAnsi="Calibri" w:cs="Calibri"/>
          <w:i/>
          <w:iCs/>
          <w:noProof/>
          <w:szCs w:val="24"/>
        </w:rPr>
        <w:t>2215</w:t>
      </w:r>
      <w:r w:rsidRPr="008B5A19">
        <w:rPr>
          <w:rFonts w:ascii="Calibri" w:hAnsi="Calibri" w:cs="Calibri"/>
          <w:noProof/>
          <w:szCs w:val="24"/>
        </w:rPr>
        <w:t>, 1785–1796. http://doi.org/10.1152/jn.00005.2017</w:t>
      </w:r>
    </w:p>
    <w:p w14:paraId="61B0599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(2017d). Time (and space) in the hippocampus. </w:t>
      </w:r>
      <w:r w:rsidRPr="008B5A19">
        <w:rPr>
          <w:rFonts w:ascii="Calibri" w:hAnsi="Calibri" w:cs="Calibri"/>
          <w:i/>
          <w:iCs/>
          <w:noProof/>
          <w:szCs w:val="24"/>
        </w:rPr>
        <w:t>Current Opinion in Behavioral Sciences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 65–70. http://doi.org/10.1016/j.cobeha.2017.06.010</w:t>
      </w:r>
    </w:p>
    <w:p w14:paraId="456A0F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&amp; Cohen, N. J. (2001). </w:t>
      </w:r>
      <w:r w:rsidRPr="008B5A19">
        <w:rPr>
          <w:rFonts w:ascii="Calibri" w:hAnsi="Calibri" w:cs="Calibri"/>
          <w:i/>
          <w:iCs/>
          <w:noProof/>
          <w:szCs w:val="24"/>
        </w:rPr>
        <w:t>From Conditioning to Conscious Recollection: Memory Systems of the Brain</w:t>
      </w:r>
      <w:r w:rsidRPr="008B5A19">
        <w:rPr>
          <w:rFonts w:ascii="Calibri" w:hAnsi="Calibri" w:cs="Calibri"/>
          <w:noProof/>
          <w:szCs w:val="24"/>
        </w:rPr>
        <w:t>. New York: Oxford University Press.</w:t>
      </w:r>
    </w:p>
    <w:p w14:paraId="10F402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Eichenbaum, H., Dudchenko, P., Wood, E., Shapiro, M., &amp; Tanila, H. (1999). The Hippocampus, Memory, Review and Place Cells: Is It Spatial Memory or a Memory Space?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 209–226. http://doi.org/10.1016/S0896-6273(00)80773-4</w:t>
      </w:r>
    </w:p>
    <w:p w14:paraId="7C0BEFD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Ekstrom, A. D., &amp; Ranganath, C. (2017). Space, time, and episodic memory: The hippocampus is all over the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93052</w:t>
      </w:r>
      <w:r w:rsidRPr="008B5A19">
        <w:rPr>
          <w:rFonts w:ascii="Calibri" w:hAnsi="Calibri" w:cs="Calibri"/>
          <w:noProof/>
          <w:szCs w:val="24"/>
        </w:rPr>
        <w:t>, 1–16. http://doi.org/10.1002/hipo.22750</w:t>
      </w:r>
    </w:p>
    <w:p w14:paraId="70FC280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Epstein, R. A. (2014). Neural Systems for Visual Scene Recognition. </w:t>
      </w:r>
      <w:r w:rsidRPr="008B5A19">
        <w:rPr>
          <w:rFonts w:ascii="Calibri" w:hAnsi="Calibri" w:cs="Calibri"/>
          <w:i/>
          <w:iCs/>
          <w:noProof/>
          <w:szCs w:val="24"/>
        </w:rPr>
        <w:t>Scene Vision</w:t>
      </w:r>
      <w:r w:rsidRPr="008B5A19">
        <w:rPr>
          <w:rFonts w:ascii="Calibri" w:hAnsi="Calibri" w:cs="Calibri"/>
          <w:noProof/>
          <w:szCs w:val="24"/>
        </w:rPr>
        <w:t>, 105–134. http://doi.org/10.7551/mitpress/9780262027854.001.0001</w:t>
      </w:r>
    </w:p>
    <w:p w14:paraId="14994FC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(5), 1179–1189. http://doi.org/10.1016/j.neuron.2014.01.042</w:t>
      </w:r>
    </w:p>
    <w:p w14:paraId="5895F25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(2002a).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0B7EA8C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Fortin, N. J., Agster, K. L., &amp; Eichenbaum, H. B. (2002b). Critical role of the hippocampus in memory for sequences of events. </w:t>
      </w:r>
      <w:r w:rsidRPr="008B5A19">
        <w:rPr>
          <w:rFonts w:ascii="Calibri" w:hAnsi="Calibri" w:cs="Calibri"/>
          <w:i/>
          <w:iCs/>
          <w:noProof/>
          <w:szCs w:val="24"/>
        </w:rPr>
        <w:t>Nature Neuroscience</w:t>
      </w:r>
      <w:r w:rsidRPr="008B5A19">
        <w:rPr>
          <w:rFonts w:ascii="Calibri" w:hAnsi="Calibri" w:cs="Calibri"/>
          <w:noProof/>
          <w:szCs w:val="24"/>
        </w:rPr>
        <w:t>. http://doi.org/10.1038/nn834</w:t>
      </w:r>
    </w:p>
    <w:p w14:paraId="151EBF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Franz, M. O., &amp; Mallot, H. A. (2000). Biomimetic robot navigation. </w:t>
      </w:r>
      <w:r w:rsidRPr="008B5A19">
        <w:rPr>
          <w:rFonts w:ascii="Calibri" w:hAnsi="Calibri" w:cs="Calibri"/>
          <w:i/>
          <w:iCs/>
          <w:noProof/>
          <w:szCs w:val="24"/>
        </w:rPr>
        <w:t>Robotics and Autonomous Systems</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(1–2), 133–153. http://doi.org/10.1016/S0921-8890(99)00069-X</w:t>
      </w:r>
    </w:p>
    <w:p w14:paraId="579EC0D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Gallistel, C. R. (1990). </w:t>
      </w:r>
      <w:r w:rsidRPr="008B5A19">
        <w:rPr>
          <w:rFonts w:ascii="Calibri" w:hAnsi="Calibri" w:cs="Calibri"/>
          <w:i/>
          <w:iCs/>
          <w:noProof/>
          <w:szCs w:val="24"/>
        </w:rPr>
        <w:t>The organization of learning</w:t>
      </w:r>
      <w:r w:rsidRPr="008B5A19">
        <w:rPr>
          <w:rFonts w:ascii="Calibri" w:hAnsi="Calibri" w:cs="Calibri"/>
          <w:noProof/>
          <w:szCs w:val="24"/>
        </w:rPr>
        <w:t xml:space="preserve">. </w:t>
      </w:r>
      <w:r w:rsidRPr="008B5A19">
        <w:rPr>
          <w:rFonts w:ascii="Calibri" w:hAnsi="Calibri" w:cs="Calibri"/>
          <w:i/>
          <w:iCs/>
          <w:noProof/>
          <w:szCs w:val="24"/>
        </w:rPr>
        <w:t>MIT Press series in learning, development, and conceptual change</w:t>
      </w:r>
      <w:r w:rsidRPr="008B5A19">
        <w:rPr>
          <w:rFonts w:ascii="Calibri" w:hAnsi="Calibri" w:cs="Calibri"/>
          <w:noProof/>
          <w:szCs w:val="24"/>
        </w:rPr>
        <w:t>.</w:t>
      </w:r>
    </w:p>
    <w:p w14:paraId="00591BA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Garcia, F., Carrère, P., Soussana, J. F., &amp; Baumont, R. (2005). Characterisation by fractal analysis of foraging paths of ewes grazing heterogeneous swards. </w:t>
      </w:r>
      <w:r w:rsidRPr="008B5A19">
        <w:rPr>
          <w:rFonts w:ascii="Calibri" w:hAnsi="Calibri" w:cs="Calibri"/>
          <w:i/>
          <w:iCs/>
          <w:noProof/>
          <w:szCs w:val="24"/>
        </w:rPr>
        <w:t>Applied Animal Behaviour Science</w:t>
      </w:r>
      <w:r w:rsidRPr="008B5A19">
        <w:rPr>
          <w:rFonts w:ascii="Calibri" w:hAnsi="Calibri" w:cs="Calibri"/>
          <w:noProof/>
          <w:szCs w:val="24"/>
        </w:rPr>
        <w:t xml:space="preserve">, </w:t>
      </w:r>
      <w:r w:rsidRPr="008B5A19">
        <w:rPr>
          <w:rFonts w:ascii="Calibri" w:hAnsi="Calibri" w:cs="Calibri"/>
          <w:i/>
          <w:iCs/>
          <w:noProof/>
          <w:szCs w:val="24"/>
        </w:rPr>
        <w:t>93</w:t>
      </w:r>
      <w:r w:rsidRPr="008B5A19">
        <w:rPr>
          <w:rFonts w:ascii="Calibri" w:hAnsi="Calibri" w:cs="Calibri"/>
          <w:noProof/>
          <w:szCs w:val="24"/>
        </w:rPr>
        <w:t>(1–2), 19–37. http://doi.org/10.1016/j.applanim.2005.01.001</w:t>
      </w:r>
    </w:p>
    <w:p w14:paraId="7587835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(2011). Memory matters: Influence from a cognitive map on animal space use. </w:t>
      </w:r>
      <w:r w:rsidRPr="008B5A19">
        <w:rPr>
          <w:rFonts w:ascii="Calibri" w:hAnsi="Calibri" w:cs="Calibri"/>
          <w:i/>
          <w:iCs/>
          <w:noProof/>
          <w:szCs w:val="24"/>
        </w:rPr>
        <w:t>Journal of Theoretical Biology</w:t>
      </w:r>
      <w:r w:rsidRPr="008B5A19">
        <w:rPr>
          <w:rFonts w:ascii="Calibri" w:hAnsi="Calibri" w:cs="Calibri"/>
          <w:noProof/>
          <w:szCs w:val="24"/>
        </w:rPr>
        <w:t xml:space="preserve">, </w:t>
      </w:r>
      <w:r w:rsidRPr="008B5A19">
        <w:rPr>
          <w:rFonts w:ascii="Calibri" w:hAnsi="Calibri" w:cs="Calibri"/>
          <w:i/>
          <w:iCs/>
          <w:noProof/>
          <w:szCs w:val="24"/>
        </w:rPr>
        <w:t>287</w:t>
      </w:r>
      <w:r w:rsidRPr="008B5A19">
        <w:rPr>
          <w:rFonts w:ascii="Calibri" w:hAnsi="Calibri" w:cs="Calibri"/>
          <w:noProof/>
          <w:szCs w:val="24"/>
        </w:rPr>
        <w:t>, 26–36. http://doi.org/10.1016/j.jtbi.2011.07.010</w:t>
      </w:r>
    </w:p>
    <w:p w14:paraId="6AC612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Gautestad, A. O., &amp; Mysterud, I. (2010). Spatial memory, habitat auto-facilitation and the emergence of fractal home range patterns. </w:t>
      </w:r>
      <w:r w:rsidRPr="008B5A19">
        <w:rPr>
          <w:rFonts w:ascii="Calibri" w:hAnsi="Calibri" w:cs="Calibri"/>
          <w:i/>
          <w:iCs/>
          <w:noProof/>
          <w:szCs w:val="24"/>
        </w:rPr>
        <w:t>Ecological Modelling</w:t>
      </w:r>
      <w:r w:rsidRPr="008B5A19">
        <w:rPr>
          <w:rFonts w:ascii="Calibri" w:hAnsi="Calibri" w:cs="Calibri"/>
          <w:noProof/>
          <w:szCs w:val="24"/>
        </w:rPr>
        <w:t xml:space="preserve">, </w:t>
      </w:r>
      <w:r w:rsidRPr="008B5A19">
        <w:rPr>
          <w:rFonts w:ascii="Calibri" w:hAnsi="Calibri" w:cs="Calibri"/>
          <w:i/>
          <w:iCs/>
          <w:noProof/>
          <w:szCs w:val="24"/>
        </w:rPr>
        <w:t>221</w:t>
      </w:r>
      <w:r w:rsidRPr="008B5A19">
        <w:rPr>
          <w:rFonts w:ascii="Calibri" w:hAnsi="Calibri" w:cs="Calibri"/>
          <w:noProof/>
          <w:szCs w:val="24"/>
        </w:rPr>
        <w:t>(23), 2741–2750. http://doi.org/10.1016/j.ecolmodel.2010.08.014</w:t>
      </w:r>
    </w:p>
    <w:p w14:paraId="4BB8BB4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Geva-Sagiv, M., Las, L., Yovel, Y., &amp; Ulanovsky, N. (2015). Spatial cognition in bats and rats: from sensory acquisition to multiscale maps and navigation.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94–108. http://doi.org/10.1038/nrn3888</w:t>
      </w:r>
    </w:p>
    <w:p w14:paraId="08F6AD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Ghrist, R. (2007). Barcodes: The persistent topology of data. </w:t>
      </w:r>
      <w:r w:rsidRPr="008B5A19">
        <w:rPr>
          <w:rFonts w:ascii="Calibri" w:hAnsi="Calibri" w:cs="Calibri"/>
          <w:i/>
          <w:iCs/>
          <w:noProof/>
          <w:szCs w:val="24"/>
        </w:rPr>
        <w:t>Bulletin of the American Mathematical Society</w:t>
      </w:r>
      <w:r w:rsidRPr="008B5A19">
        <w:rPr>
          <w:rFonts w:ascii="Calibri" w:hAnsi="Calibri" w:cs="Calibri"/>
          <w:noProof/>
          <w:szCs w:val="24"/>
        </w:rPr>
        <w:t xml:space="preserve">, </w:t>
      </w:r>
      <w:r w:rsidRPr="008B5A19">
        <w:rPr>
          <w:rFonts w:ascii="Calibri" w:hAnsi="Calibri" w:cs="Calibri"/>
          <w:i/>
          <w:iCs/>
          <w:noProof/>
          <w:szCs w:val="24"/>
        </w:rPr>
        <w:t>45</w:t>
      </w:r>
      <w:r w:rsidRPr="008B5A19">
        <w:rPr>
          <w:rFonts w:ascii="Calibri" w:hAnsi="Calibri" w:cs="Calibri"/>
          <w:noProof/>
          <w:szCs w:val="24"/>
        </w:rPr>
        <w:t>(1), 61–76. http://doi.org/10.1090/S0273-0979-07-01191-3</w:t>
      </w:r>
    </w:p>
    <w:p w14:paraId="7A69EA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Giancarlo, R., Scaturro, D., &amp; Utro, F. (2009). Textual data compression in computational biology: a synopsis. </w:t>
      </w:r>
      <w:r w:rsidRPr="008B5A19">
        <w:rPr>
          <w:rFonts w:ascii="Calibri" w:hAnsi="Calibri" w:cs="Calibri"/>
          <w:i/>
          <w:iCs/>
          <w:noProof/>
          <w:szCs w:val="24"/>
        </w:rPr>
        <w:t>Bioinformatics</w:t>
      </w:r>
      <w:r w:rsidRPr="008B5A19">
        <w:rPr>
          <w:rFonts w:ascii="Calibri" w:hAnsi="Calibri" w:cs="Calibri"/>
          <w:noProof/>
          <w:szCs w:val="24"/>
        </w:rPr>
        <w:t xml:space="preserve">, </w:t>
      </w:r>
      <w:r w:rsidRPr="008B5A19">
        <w:rPr>
          <w:rFonts w:ascii="Calibri" w:hAnsi="Calibri" w:cs="Calibri"/>
          <w:i/>
          <w:iCs/>
          <w:noProof/>
          <w:szCs w:val="24"/>
        </w:rPr>
        <w:t>25</w:t>
      </w:r>
      <w:r w:rsidRPr="008B5A19">
        <w:rPr>
          <w:rFonts w:ascii="Calibri" w:hAnsi="Calibri" w:cs="Calibri"/>
          <w:noProof/>
          <w:szCs w:val="24"/>
        </w:rPr>
        <w:t>(13), 1575–1586. http://doi.org/10.1093/bioinformatics/btp117</w:t>
      </w:r>
    </w:p>
    <w:p w14:paraId="4C5FA1E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Gilbert, P. E., Kesner, R. P., &amp; DeCoteau, W. E. (1998). Memory for spatial location: role of the hippocampus in mediating spatial pattern separation.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(2), 804–10. Retrieved from http://www.ncbi.nlm.nih.gov/pubmed/9425021</w:t>
      </w:r>
    </w:p>
    <w:p w14:paraId="0BD26F1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Giovanello, K. S., Verfaellie, M., &amp; Keane, M. M. (2003). Disproportionate deficit in associative recognition relative to item recognition in global amnesia. </w:t>
      </w:r>
      <w:r w:rsidRPr="008B5A19">
        <w:rPr>
          <w:rFonts w:ascii="Calibri" w:hAnsi="Calibri" w:cs="Calibri"/>
          <w:i/>
          <w:iCs/>
          <w:noProof/>
          <w:szCs w:val="24"/>
        </w:rPr>
        <w:t>Cognitive, Affective &amp; Behavioral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(3), 186–94. http://doi.org/10.3758/CABN.3.3.186</w:t>
      </w:r>
    </w:p>
    <w:p w14:paraId="22FC6ED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Golub, G., &amp; Kahan, W. (1965). CALCULATING THE SINGULAR VALUES AND PSEUDO-INVERSE OF A MATRIX. </w:t>
      </w:r>
      <w:r w:rsidRPr="008B5A19">
        <w:rPr>
          <w:rFonts w:ascii="Calibri" w:hAnsi="Calibri" w:cs="Calibri"/>
          <w:i/>
          <w:iCs/>
          <w:noProof/>
          <w:szCs w:val="24"/>
        </w:rPr>
        <w:t>J. SIAM Numer, Anal, Ser. B</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(2), 205–224.</w:t>
      </w:r>
    </w:p>
    <w:p w14:paraId="4936064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&amp; McNaughton, B. L. (1996). Dynamics of mismatch correction in the hippocampal ensemble code for space: interaction between path integration and environmental </w:t>
      </w:r>
      <w:r w:rsidRPr="008B5A19">
        <w:rPr>
          <w:rFonts w:ascii="Calibri" w:hAnsi="Calibri" w:cs="Calibri"/>
          <w:noProof/>
          <w:szCs w:val="24"/>
        </w:rPr>
        <w:lastRenderedPageBreak/>
        <w:t xml:space="preserve">cues.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(24), 8027–40. Retrieved from http://www.ncbi.nlm.nih.gov/pubmed/8987829</w:t>
      </w:r>
    </w:p>
    <w:p w14:paraId="389AA9A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(2), 823–35. Retrieved from http://www.ncbi.nlm.nih.gov/pubmed/8551362</w:t>
      </w:r>
    </w:p>
    <w:p w14:paraId="206B54C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(2010). Worth a glance: using eye movements to investigate the cognitive neuroscience of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4</w:t>
      </w:r>
      <w:r w:rsidRPr="008B5A19">
        <w:rPr>
          <w:rFonts w:ascii="Calibri" w:hAnsi="Calibri" w:cs="Calibri"/>
          <w:noProof/>
          <w:szCs w:val="24"/>
        </w:rPr>
        <w:t>(October), 1–16. http://doi.org/10.3389/fnhum.2010.00166</w:t>
      </w:r>
    </w:p>
    <w:p w14:paraId="50A0C3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&amp; Ranganath, C. (2009). The Eyes Have It: Hippocampal Activity Predicts Expression of Memory in Eye Movements.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63</w:t>
      </w:r>
      <w:r w:rsidRPr="008B5A19">
        <w:rPr>
          <w:rFonts w:ascii="Calibri" w:hAnsi="Calibri" w:cs="Calibri"/>
          <w:noProof/>
          <w:szCs w:val="24"/>
        </w:rPr>
        <w:t>(5), 592–599. http://doi.org/10.1016/j.neuron.2009.08.025</w:t>
      </w:r>
    </w:p>
    <w:p w14:paraId="42797BA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Ryan, J. D., Tranel, D., &amp; Cohen, N. J. (2007). Rapid Onset Relational Memory Effects Are Evident in Eye Movement Behavior, but Not in Hippocampal Amnesia.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(10), 1690–1705. http://doi.org/10.1162/jocn.2007.19.10.1690</w:t>
      </w:r>
    </w:p>
    <w:p w14:paraId="4989108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Hannula, D. E., Tranel, D., &amp; Cohen, N. J. (2006). The Long and the Short of It: Relational Memory Impairments in Amnesia, Even at Short Lags.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26</w:t>
      </w:r>
      <w:r w:rsidRPr="008B5A19">
        <w:rPr>
          <w:rFonts w:ascii="Calibri" w:hAnsi="Calibri" w:cs="Calibri"/>
          <w:noProof/>
          <w:szCs w:val="24"/>
        </w:rPr>
        <w:t>(32), 8352–8359. http://doi.org/10.1523/JNEUROSCI.5222-05.2006</w:t>
      </w:r>
    </w:p>
    <w:p w14:paraId="2A4AFB1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Bird, C. M., Chan, D., Cipolotti, L., Husain, M., Vargha-Khadem, F., &amp; Burgess, N. (2007). The hippocampus is required for short-term topographical memory in humans.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(1), 34–48. http://doi.org/10.1002/hipo.20240</w:t>
      </w:r>
    </w:p>
    <w:p w14:paraId="1990174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Hartley, T., Lever, C., Burgess, N., &amp; O’Keefe, J. (2013). Space in the brain: how the hippocampal formation supports spatial cognition.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369</w:t>
      </w:r>
      <w:r w:rsidRPr="008B5A19">
        <w:rPr>
          <w:rFonts w:ascii="Calibri" w:hAnsi="Calibri" w:cs="Calibri"/>
          <w:noProof/>
          <w:szCs w:val="24"/>
        </w:rPr>
        <w:t>(1635), 20120510–20120510. http://doi.org/10.1098/rstb.2012.0510</w:t>
      </w:r>
    </w:p>
    <w:p w14:paraId="47D9917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Hawking, S. W., &amp; Ellis, G. F. R. (1973). The large scale structure of space-time. </w:t>
      </w:r>
      <w:r w:rsidRPr="008B5A19">
        <w:rPr>
          <w:rFonts w:ascii="Calibri" w:hAnsi="Calibri" w:cs="Calibri"/>
          <w:i/>
          <w:iCs/>
          <w:noProof/>
          <w:szCs w:val="24"/>
        </w:rPr>
        <w:t>Book</w:t>
      </w:r>
      <w:r w:rsidRPr="008B5A19">
        <w:rPr>
          <w:rFonts w:ascii="Calibri" w:hAnsi="Calibri" w:cs="Calibri"/>
          <w:noProof/>
          <w:szCs w:val="24"/>
        </w:rPr>
        <w:t>. http://doi.org/10.1017/CBO9780511524646</w:t>
      </w:r>
    </w:p>
    <w:p w14:paraId="00ADCB6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Hayes, S. M., Ryan, L., Schnyer, D. M., &amp; Nadel, L. (2004). An fMRI Study of Episodic Memory: Retrieval of Object, Spatial, and Temporal Information.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118</w:t>
      </w:r>
      <w:r w:rsidRPr="008B5A19">
        <w:rPr>
          <w:rFonts w:ascii="Calibri" w:hAnsi="Calibri" w:cs="Calibri"/>
          <w:noProof/>
          <w:szCs w:val="24"/>
        </w:rPr>
        <w:t>(5), 885–896. http://doi.org/10.1037/0735-7044.118.5.885</w:t>
      </w:r>
    </w:p>
    <w:p w14:paraId="266049F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Hopcroft, J., &amp; Tarjan, R. (1973). Algorithm 447: efficient algorithms for graph manipulation. </w:t>
      </w:r>
      <w:r w:rsidRPr="008B5A19">
        <w:rPr>
          <w:rFonts w:ascii="Calibri" w:hAnsi="Calibri" w:cs="Calibri"/>
          <w:i/>
          <w:iCs/>
          <w:noProof/>
          <w:szCs w:val="24"/>
        </w:rPr>
        <w:t>Communications of the ACM</w:t>
      </w:r>
      <w:r w:rsidRPr="008B5A19">
        <w:rPr>
          <w:rFonts w:ascii="Calibri" w:hAnsi="Calibri" w:cs="Calibri"/>
          <w:noProof/>
          <w:szCs w:val="24"/>
        </w:rPr>
        <w:t xml:space="preserve">, </w:t>
      </w:r>
      <w:r w:rsidRPr="008B5A19">
        <w:rPr>
          <w:rFonts w:ascii="Calibri" w:hAnsi="Calibri" w:cs="Calibri"/>
          <w:i/>
          <w:iCs/>
          <w:noProof/>
          <w:szCs w:val="24"/>
        </w:rPr>
        <w:t>16</w:t>
      </w:r>
      <w:r w:rsidRPr="008B5A19">
        <w:rPr>
          <w:rFonts w:ascii="Calibri" w:hAnsi="Calibri" w:cs="Calibri"/>
          <w:noProof/>
          <w:szCs w:val="24"/>
        </w:rPr>
        <w:t>(6), 372–378. http://doi.org/10.1145/362248.362272</w:t>
      </w:r>
    </w:p>
    <w:p w14:paraId="570166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B5A19">
        <w:rPr>
          <w:rFonts w:ascii="Calibri" w:hAnsi="Calibri" w:cs="Calibri"/>
          <w:i/>
          <w:iCs/>
          <w:noProof/>
          <w:szCs w:val="24"/>
        </w:rPr>
        <w:t>Psychol Rev</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(1), 75–116. http://doi.org/10.1037/0033-295X.112.1.75</w:t>
      </w:r>
    </w:p>
    <w:p w14:paraId="6BB82B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&amp; Kahana, M. J. (2002). A Distributed Representation of Temporal Context. </w:t>
      </w:r>
      <w:r w:rsidRPr="008B5A19">
        <w:rPr>
          <w:rFonts w:ascii="Calibri" w:hAnsi="Calibri" w:cs="Calibri"/>
          <w:i/>
          <w:iCs/>
          <w:noProof/>
          <w:szCs w:val="24"/>
        </w:rPr>
        <w:t>Journal of Mathematical Psychology</w:t>
      </w:r>
      <w:r w:rsidRPr="008B5A19">
        <w:rPr>
          <w:rFonts w:ascii="Calibri" w:hAnsi="Calibri" w:cs="Calibri"/>
          <w:noProof/>
          <w:szCs w:val="24"/>
        </w:rPr>
        <w:t xml:space="preserve">, </w:t>
      </w:r>
      <w:r w:rsidRPr="008B5A19">
        <w:rPr>
          <w:rFonts w:ascii="Calibri" w:hAnsi="Calibri" w:cs="Calibri"/>
          <w:i/>
          <w:iCs/>
          <w:noProof/>
          <w:szCs w:val="24"/>
        </w:rPr>
        <w:t>46</w:t>
      </w:r>
      <w:r w:rsidRPr="008B5A19">
        <w:rPr>
          <w:rFonts w:ascii="Calibri" w:hAnsi="Calibri" w:cs="Calibri"/>
          <w:noProof/>
          <w:szCs w:val="24"/>
        </w:rPr>
        <w:t>(3), 269–299. http://doi.org/10.1006/jmps.2001.1388</w:t>
      </w:r>
    </w:p>
    <w:p w14:paraId="13796E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(13), 4692–4707. http://doi.org/10.1523/JNEUROSCI.5808-12.2014</w:t>
      </w:r>
    </w:p>
    <w:p w14:paraId="347FA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Howard, M. W., &amp; Natu, V. S. (2005). Place from time: Reconstructing position from a distributed representation of temporal context. </w:t>
      </w:r>
      <w:r w:rsidRPr="008B5A19">
        <w:rPr>
          <w:rFonts w:ascii="Calibri" w:hAnsi="Calibri" w:cs="Calibri"/>
          <w:i/>
          <w:iCs/>
          <w:noProof/>
          <w:szCs w:val="24"/>
        </w:rPr>
        <w:t>Neural Networks</w:t>
      </w:r>
      <w:r w:rsidRPr="008B5A19">
        <w:rPr>
          <w:rFonts w:ascii="Calibri" w:hAnsi="Calibri" w:cs="Calibri"/>
          <w:noProof/>
          <w:szCs w:val="24"/>
        </w:rPr>
        <w:t xml:space="preserve">, </w:t>
      </w:r>
      <w:r w:rsidRPr="008B5A19">
        <w:rPr>
          <w:rFonts w:ascii="Calibri" w:hAnsi="Calibri" w:cs="Calibri"/>
          <w:i/>
          <w:iCs/>
          <w:noProof/>
          <w:szCs w:val="24"/>
        </w:rPr>
        <w:t>18</w:t>
      </w:r>
      <w:r w:rsidRPr="008B5A19">
        <w:rPr>
          <w:rFonts w:ascii="Calibri" w:hAnsi="Calibri" w:cs="Calibri"/>
          <w:noProof/>
          <w:szCs w:val="24"/>
        </w:rPr>
        <w:t>(9), 1150–1162. http://doi.org/10.1016/j.neunet.2005.08.002</w:t>
      </w:r>
    </w:p>
    <w:p w14:paraId="20E287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Shankar, K. H., Aue, W. R., &amp; Criss, A. H. (2015). A distributed representation of internal time.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122</w:t>
      </w:r>
      <w:r w:rsidRPr="008B5A19">
        <w:rPr>
          <w:rFonts w:ascii="Calibri" w:hAnsi="Calibri" w:cs="Calibri"/>
          <w:noProof/>
          <w:szCs w:val="24"/>
        </w:rPr>
        <w:t>(1), 24–53. http://doi.org/10.1037/a0037840</w:t>
      </w:r>
    </w:p>
    <w:p w14:paraId="2D8139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Howard, M. W., Viskontas, I. V, Shankar, K. H., &amp; Fried, I. (2012). Ensembles of human MTL neurons “jump back in time” in response to a repeated stimulus.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(9), 1833–47. http://doi.org/10.1002/hipo.22018</w:t>
      </w:r>
    </w:p>
    <w:p w14:paraId="518C09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Huth, J. E. (2013). </w:t>
      </w:r>
      <w:r w:rsidRPr="008B5A19">
        <w:rPr>
          <w:rFonts w:ascii="Calibri" w:hAnsi="Calibri" w:cs="Calibri"/>
          <w:i/>
          <w:iCs/>
          <w:noProof/>
          <w:szCs w:val="24"/>
        </w:rPr>
        <w:t>The Lost Art of Finding Our Way</w:t>
      </w:r>
      <w:r w:rsidRPr="008B5A19">
        <w:rPr>
          <w:rFonts w:ascii="Calibri" w:hAnsi="Calibri" w:cs="Calibri"/>
          <w:noProof/>
          <w:szCs w:val="24"/>
        </w:rPr>
        <w:t>. Cambridge, MA and London, England: Harvard University Press. http://doi.org/10.4159/harvard.9780674074811</w:t>
      </w:r>
    </w:p>
    <w:p w14:paraId="0466F8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Huttenlocher, J., &amp; Presson, C. C. (1979). The coding and transformation of spatial information. </w:t>
      </w:r>
      <w:r w:rsidRPr="008B5A19">
        <w:rPr>
          <w:rFonts w:ascii="Calibri" w:hAnsi="Calibri" w:cs="Calibri"/>
          <w:i/>
          <w:iCs/>
          <w:noProof/>
          <w:szCs w:val="24"/>
        </w:rPr>
        <w:t>Cognitive Psychology</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(3), 375–394. http://doi.org/10.1016/0010-0285(79)90017-3</w:t>
      </w:r>
    </w:p>
    <w:p w14:paraId="7D5C55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Insausti, R., Amaral, D. G., &amp; Cowan, W. M. (1987). The entorhinal cortex of the monkey: II. Cortical afferents. </w:t>
      </w:r>
      <w:r w:rsidRPr="008B5A19">
        <w:rPr>
          <w:rFonts w:ascii="Calibri" w:hAnsi="Calibri" w:cs="Calibri"/>
          <w:i/>
          <w:iCs/>
          <w:noProof/>
          <w:szCs w:val="24"/>
        </w:rPr>
        <w:t>The Journal of Comparative Neurology</w:t>
      </w:r>
      <w:r w:rsidRPr="008B5A19">
        <w:rPr>
          <w:rFonts w:ascii="Calibri" w:hAnsi="Calibri" w:cs="Calibri"/>
          <w:noProof/>
          <w:szCs w:val="24"/>
        </w:rPr>
        <w:t xml:space="preserve">, </w:t>
      </w:r>
      <w:r w:rsidRPr="008B5A19">
        <w:rPr>
          <w:rFonts w:ascii="Calibri" w:hAnsi="Calibri" w:cs="Calibri"/>
          <w:i/>
          <w:iCs/>
          <w:noProof/>
          <w:szCs w:val="24"/>
        </w:rPr>
        <w:t>264</w:t>
      </w:r>
      <w:r w:rsidRPr="008B5A19">
        <w:rPr>
          <w:rFonts w:ascii="Calibri" w:hAnsi="Calibri" w:cs="Calibri"/>
          <w:noProof/>
          <w:szCs w:val="24"/>
        </w:rPr>
        <w:t>(3), 356–395. http://doi.org/10.1002/cne.902640306</w:t>
      </w:r>
    </w:p>
    <w:p w14:paraId="5A3AD8B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Jelinek, A. K. H. F. (2011). Reviewing Lacunarity Analysis and Classification of Microglia in Neuroscience, (Takayasu 1990).</w:t>
      </w:r>
    </w:p>
    <w:p w14:paraId="1E9986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Jeneson, A., Mauldin, K. N., &amp; Squire, L. R. (2010). Intact Working Memory for Relational Information after Medial Temporal Lobe Damage.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(41), 13624–13629. http://doi.org/10.1523/JNEUROSCI.2895-10.2010</w:t>
      </w:r>
    </w:p>
    <w:p w14:paraId="02DC072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4E0A3C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9BE023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Kesner, R. P., Gilbert, P. E., &amp; Barua, L. A. (2002). The role of the hippocampus in memory for the temporal order of a sequence of odors.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(2), 286–290. http://doi.org/10.1037/0735-7044.116.2.286</w:t>
      </w:r>
    </w:p>
    <w:p w14:paraId="0967BAD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Kessels, R. P. C., van Zandvoort, M. J. E., Postma, A., Kappelle, L. J., &amp; de Haan, E. H. F. (2000). The Corsi Block-Tapping Task: Standardization and Normative Data. </w:t>
      </w:r>
      <w:r w:rsidRPr="008B5A19">
        <w:rPr>
          <w:rFonts w:ascii="Calibri" w:hAnsi="Calibri" w:cs="Calibri"/>
          <w:i/>
          <w:iCs/>
          <w:noProof/>
          <w:szCs w:val="24"/>
        </w:rPr>
        <w:t>Applied Neuropsychology</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(4), 252–258. http://doi.org/10.1207/S15324826AN0704_8</w:t>
      </w:r>
    </w:p>
    <w:p w14:paraId="6B76BEA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Kim, S., Sapiurka, M., Clark, R. E., &amp; Squire, L. R. (2013). Contrasting effects on path integration after hippocampal damage in humans and rats.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110</w:t>
      </w:r>
      <w:r w:rsidRPr="008B5A19">
        <w:rPr>
          <w:rFonts w:ascii="Calibri" w:hAnsi="Calibri" w:cs="Calibri"/>
          <w:noProof/>
          <w:szCs w:val="24"/>
        </w:rPr>
        <w:t>(12), 4732–4737. http://doi.org/10.1073/pnas.1300869110</w:t>
      </w:r>
    </w:p>
    <w:p w14:paraId="457D58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Knierim, J. J., &amp; Neunuebel, J. P. (2016). Tracking the flow of hippocampal computation: Pattern separation, pattern completion, and attractor dynamics.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129</w:t>
      </w:r>
      <w:r w:rsidRPr="008B5A19">
        <w:rPr>
          <w:rFonts w:ascii="Calibri" w:hAnsi="Calibri" w:cs="Calibri"/>
          <w:noProof/>
          <w:szCs w:val="24"/>
        </w:rPr>
        <w:t>, 38–49. http://doi.org/10.1016/j.nlm.2015.10.008</w:t>
      </w:r>
    </w:p>
    <w:p w14:paraId="74B236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Kolarik, B. S., Baer, T., Shahlaie, K., Yonelinas, A. P., &amp; Ekstrom, A. D. (2017). Close but no cigar: Spatial precision deficits following medial temporal lobe lesions provide novel insight into theoretical models of navigation and memory. </w:t>
      </w:r>
      <w:r w:rsidRPr="008B5A19">
        <w:rPr>
          <w:rFonts w:ascii="Calibri" w:hAnsi="Calibri" w:cs="Calibri"/>
          <w:i/>
          <w:iCs/>
          <w:noProof/>
          <w:szCs w:val="24"/>
        </w:rPr>
        <w:t>Hippocampus</w:t>
      </w:r>
      <w:r w:rsidRPr="008B5A19">
        <w:rPr>
          <w:rFonts w:ascii="Calibri" w:hAnsi="Calibri" w:cs="Calibri"/>
          <w:noProof/>
          <w:szCs w:val="24"/>
        </w:rPr>
        <w:t>, (August), 1–11. http://doi.org/10.1002/hipo.22801</w:t>
      </w:r>
    </w:p>
    <w:p w14:paraId="73E5929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80</w:t>
      </w:r>
      <w:r w:rsidRPr="008B5A19">
        <w:rPr>
          <w:rFonts w:ascii="Calibri" w:hAnsi="Calibri" w:cs="Calibri"/>
          <w:noProof/>
          <w:szCs w:val="24"/>
        </w:rPr>
        <w:t>, 90–101. http://doi.org/10.1016/j.neuropsychologia.2015.11.013</w:t>
      </w:r>
    </w:p>
    <w:p w14:paraId="4936041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(2009). Relational memory and the hippocampus: Representations and methods. </w:t>
      </w:r>
      <w:r w:rsidRPr="008B5A19">
        <w:rPr>
          <w:rFonts w:ascii="Calibri" w:hAnsi="Calibri" w:cs="Calibri"/>
          <w:i/>
          <w:iCs/>
          <w:noProof/>
          <w:szCs w:val="24"/>
        </w:rPr>
        <w:t>Frontiers in Neuroscience</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(2), 166–174. http://doi.org/10.3389/neuro.01.023.2009</w:t>
      </w:r>
    </w:p>
    <w:p w14:paraId="384716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Konkel, A., Warren, D. E., Duff, M. C., Tranel, D. N., &amp; Cohen, N. J. (2008). Hippocampal amnesia impairs all manner of relational memory. </w:t>
      </w:r>
      <w:r w:rsidRPr="008B5A19">
        <w:rPr>
          <w:rFonts w:ascii="Calibri" w:hAnsi="Calibri" w:cs="Calibri"/>
          <w:i/>
          <w:iCs/>
          <w:noProof/>
          <w:szCs w:val="24"/>
        </w:rPr>
        <w:t>Frontiers in Human Neuroscience</w:t>
      </w:r>
      <w:r w:rsidRPr="008B5A19">
        <w:rPr>
          <w:rFonts w:ascii="Calibri" w:hAnsi="Calibri" w:cs="Calibri"/>
          <w:noProof/>
          <w:szCs w:val="24"/>
        </w:rPr>
        <w:t xml:space="preserve">, </w:t>
      </w:r>
      <w:r w:rsidRPr="008B5A19">
        <w:rPr>
          <w:rFonts w:ascii="Calibri" w:hAnsi="Calibri" w:cs="Calibri"/>
          <w:i/>
          <w:iCs/>
          <w:noProof/>
          <w:szCs w:val="24"/>
        </w:rPr>
        <w:t>2</w:t>
      </w:r>
      <w:r w:rsidRPr="008B5A19">
        <w:rPr>
          <w:rFonts w:ascii="Calibri" w:hAnsi="Calibri" w:cs="Calibri"/>
          <w:noProof/>
          <w:szCs w:val="24"/>
        </w:rPr>
        <w:t>(October), 15. http://doi.org/10.3389/neuro.09.015.2008</w:t>
      </w:r>
    </w:p>
    <w:p w14:paraId="1A3934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(2015a).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FA4E5A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J., Brandon, M. P., Robinson, R. J., Connerney, M. A., Hasselmo, M. E., &amp; Eichenbaum, H. (2015b). During Running in Place, Grid Cells Integrate Elapsed Time and Distance Run.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88</w:t>
      </w:r>
      <w:r w:rsidRPr="008B5A19">
        <w:rPr>
          <w:rFonts w:ascii="Calibri" w:hAnsi="Calibri" w:cs="Calibri"/>
          <w:noProof/>
          <w:szCs w:val="24"/>
        </w:rPr>
        <w:t>(3), 578–589. http://doi.org/10.1016/j.neuron.2015.09.031</w:t>
      </w:r>
    </w:p>
    <w:p w14:paraId="140BC18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Kraus, B., Robinson, R., White, J., Eichenbaum, H., &amp; Hasselmo, M. (2013). Hippocampal “Time Cells”: Time versus Path Integration.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78</w:t>
      </w:r>
      <w:r w:rsidRPr="008B5A19">
        <w:rPr>
          <w:rFonts w:ascii="Calibri" w:hAnsi="Calibri" w:cs="Calibri"/>
          <w:noProof/>
          <w:szCs w:val="24"/>
        </w:rPr>
        <w:t>(6), 1090–1101. http://doi.org/10.1016/j.neuron.2013.04.015</w:t>
      </w:r>
    </w:p>
    <w:p w14:paraId="220BAA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Kropff, E., Carmichael, J. E., Moser, M.-B., &amp; Moser, E. I. (2015). Speed cells in the medial entorhinal cortex.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523</w:t>
      </w:r>
      <w:r w:rsidRPr="008B5A19">
        <w:rPr>
          <w:rFonts w:ascii="Calibri" w:hAnsi="Calibri" w:cs="Calibri"/>
          <w:noProof/>
          <w:szCs w:val="24"/>
        </w:rPr>
        <w:t>(7561), 419–424. http://doi.org/10.1038/nature14622</w:t>
      </w:r>
    </w:p>
    <w:p w14:paraId="3489E7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(1956). Variants of the hungarian method for assignment problems. </w:t>
      </w:r>
      <w:r w:rsidRPr="008B5A19">
        <w:rPr>
          <w:rFonts w:ascii="Calibri" w:hAnsi="Calibri" w:cs="Calibri"/>
          <w:i/>
          <w:iCs/>
          <w:noProof/>
          <w:szCs w:val="24"/>
        </w:rPr>
        <w:t>Naval Research Logistics Quarterly</w:t>
      </w:r>
      <w:r w:rsidRPr="008B5A19">
        <w:rPr>
          <w:rFonts w:ascii="Calibri" w:hAnsi="Calibri" w:cs="Calibri"/>
          <w:noProof/>
          <w:szCs w:val="24"/>
        </w:rPr>
        <w:t xml:space="preserve">, </w:t>
      </w:r>
      <w:r w:rsidRPr="008B5A19">
        <w:rPr>
          <w:rFonts w:ascii="Calibri" w:hAnsi="Calibri" w:cs="Calibri"/>
          <w:i/>
          <w:iCs/>
          <w:noProof/>
          <w:szCs w:val="24"/>
        </w:rPr>
        <w:t>3</w:t>
      </w:r>
      <w:r w:rsidRPr="008B5A19">
        <w:rPr>
          <w:rFonts w:ascii="Calibri" w:hAnsi="Calibri" w:cs="Calibri"/>
          <w:noProof/>
          <w:szCs w:val="24"/>
        </w:rPr>
        <w:t>(4), 253–258. http://doi.org/10.1002/nav.3800030404</w:t>
      </w:r>
    </w:p>
    <w:p w14:paraId="29740F7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Kuhn, H. W. (2010). The Hungarian Method for the Assignment Problem. In </w:t>
      </w:r>
      <w:r w:rsidRPr="008B5A19">
        <w:rPr>
          <w:rFonts w:ascii="Calibri" w:hAnsi="Calibri" w:cs="Calibri"/>
          <w:i/>
          <w:iCs/>
          <w:noProof/>
          <w:szCs w:val="24"/>
        </w:rPr>
        <w:t>50 Years of Integer Programming 1958-2008</w:t>
      </w:r>
      <w:r w:rsidRPr="008B5A19">
        <w:rPr>
          <w:rFonts w:ascii="Calibri" w:hAnsi="Calibri" w:cs="Calibri"/>
          <w:noProof/>
          <w:szCs w:val="24"/>
        </w:rPr>
        <w:t xml:space="preserve"> (pp. 29–47). Berlin, Heidelberg, Heidelberg: Springer Berlin Heidelberg. http://doi.org/10.1007/978-3-540-68279-0_2</w:t>
      </w:r>
    </w:p>
    <w:p w14:paraId="6481159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B5A19">
        <w:rPr>
          <w:rFonts w:ascii="Calibri" w:hAnsi="Calibri" w:cs="Calibri"/>
          <w:i/>
          <w:iCs/>
          <w:noProof/>
          <w:szCs w:val="24"/>
        </w:rPr>
        <w:t>Computers, Environment and Urban Systems</w:t>
      </w:r>
      <w:r w:rsidRPr="008B5A19">
        <w:rPr>
          <w:rFonts w:ascii="Calibri" w:hAnsi="Calibri" w:cs="Calibri"/>
          <w:noProof/>
          <w:szCs w:val="24"/>
        </w:rPr>
        <w:t xml:space="preserve">, </w:t>
      </w:r>
      <w:r w:rsidRPr="008B5A19">
        <w:rPr>
          <w:rFonts w:ascii="Calibri" w:hAnsi="Calibri" w:cs="Calibri"/>
          <w:i/>
          <w:iCs/>
          <w:noProof/>
          <w:szCs w:val="24"/>
        </w:rPr>
        <w:t>54</w:t>
      </w:r>
      <w:r w:rsidRPr="008B5A19">
        <w:rPr>
          <w:rFonts w:ascii="Calibri" w:hAnsi="Calibri" w:cs="Calibri"/>
          <w:noProof/>
          <w:szCs w:val="24"/>
        </w:rPr>
        <w:t>, 363–375. http://doi.org/10.1016/j.compenvurbsys.2015.09.006</w:t>
      </w:r>
    </w:p>
    <w:p w14:paraId="47268D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Kumaran, D., Hassabis, D., &amp; McClelland, J. L. (2016). What Learning Systems do Intelligent Agents Need? Complementary Learning Systems Theory Updated.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20</w:t>
      </w:r>
      <w:r w:rsidRPr="008B5A19">
        <w:rPr>
          <w:rFonts w:ascii="Calibri" w:hAnsi="Calibri" w:cs="Calibri"/>
          <w:noProof/>
          <w:szCs w:val="24"/>
        </w:rPr>
        <w:t>(7), 512–534. http://doi.org/10.1016/j.tics.2016.05.004</w:t>
      </w:r>
    </w:p>
    <w:p w14:paraId="2D1288C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Kveraga, K., &amp; Bar, M. (2015). </w:t>
      </w:r>
      <w:r w:rsidRPr="008B5A19">
        <w:rPr>
          <w:rFonts w:ascii="Calibri" w:hAnsi="Calibri" w:cs="Calibri"/>
          <w:i/>
          <w:iCs/>
          <w:noProof/>
          <w:szCs w:val="24"/>
        </w:rPr>
        <w:t>Scene Vision: Making Sense of What We See</w:t>
      </w:r>
      <w:r w:rsidRPr="008B5A19">
        <w:rPr>
          <w:rFonts w:ascii="Calibri" w:hAnsi="Calibri" w:cs="Calibri"/>
          <w:noProof/>
          <w:szCs w:val="24"/>
        </w:rPr>
        <w:t>. http://doi.org/10.1177/0301006615600645</w:t>
      </w:r>
    </w:p>
    <w:p w14:paraId="3B156F7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Lee, A. C. H., Buckley, M. J., Pegman, S. J., Spiers, H., Scahill, V. L., Gaffan, D., … Graham, K. S. (2005). Specialization in the medial temporal lobe for processing of objects and scenes.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lastRenderedPageBreak/>
        <w:t>15</w:t>
      </w:r>
      <w:r w:rsidRPr="008B5A19">
        <w:rPr>
          <w:rFonts w:ascii="Calibri" w:hAnsi="Calibri" w:cs="Calibri"/>
          <w:noProof/>
          <w:szCs w:val="24"/>
        </w:rPr>
        <w:t>(6), 782–797. http://doi.org/10.1002/hipo.20101</w:t>
      </w:r>
    </w:p>
    <w:p w14:paraId="40610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Lenck-Santini, P.-P., Save, E., &amp; Poucet, B. (2001). Place-cell firing does not depend on the direction of turn in a Y-maze alternation task. </w:t>
      </w:r>
      <w:r w:rsidRPr="008B5A19">
        <w:rPr>
          <w:rFonts w:ascii="Calibri" w:hAnsi="Calibri" w:cs="Calibri"/>
          <w:i/>
          <w:iCs/>
          <w:noProof/>
          <w:szCs w:val="24"/>
        </w:rPr>
        <w:t>European Journal of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(5), 1055–1058. http://doi.org/10.1046/j.0953-816x.2001.01481.x</w:t>
      </w:r>
    </w:p>
    <w:p w14:paraId="65D449E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Leutgeb, J. K., Leutgeb, S., Moser, M.-B., &amp; Moser, E. I. (2007). Pattern Separation in the Dentate Gyrus and CA3 of the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315</w:t>
      </w:r>
      <w:r w:rsidRPr="008B5A19">
        <w:rPr>
          <w:rFonts w:ascii="Calibri" w:hAnsi="Calibri" w:cs="Calibri"/>
          <w:noProof/>
          <w:szCs w:val="24"/>
        </w:rPr>
        <w:t>(5814), 961–966. http://doi.org/10.1126/science.1135801</w:t>
      </w:r>
    </w:p>
    <w:p w14:paraId="1C23929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Levitt, T. S., &amp; Lawton, D. T. (1990). Qualitative navigation for mobile robots. </w:t>
      </w:r>
      <w:r w:rsidRPr="008B5A19">
        <w:rPr>
          <w:rFonts w:ascii="Calibri" w:hAnsi="Calibri" w:cs="Calibri"/>
          <w:i/>
          <w:iCs/>
          <w:noProof/>
          <w:szCs w:val="24"/>
        </w:rPr>
        <w:t>Artificial Intelligence</w:t>
      </w:r>
      <w:r w:rsidRPr="008B5A19">
        <w:rPr>
          <w:rFonts w:ascii="Calibri" w:hAnsi="Calibri" w:cs="Calibri"/>
          <w:noProof/>
          <w:szCs w:val="24"/>
        </w:rPr>
        <w:t xml:space="preserve">, </w:t>
      </w:r>
      <w:r w:rsidRPr="008B5A19">
        <w:rPr>
          <w:rFonts w:ascii="Calibri" w:hAnsi="Calibri" w:cs="Calibri"/>
          <w:i/>
          <w:iCs/>
          <w:noProof/>
          <w:szCs w:val="24"/>
        </w:rPr>
        <w:t>44</w:t>
      </w:r>
      <w:r w:rsidRPr="008B5A19">
        <w:rPr>
          <w:rFonts w:ascii="Calibri" w:hAnsi="Calibri" w:cs="Calibri"/>
          <w:noProof/>
          <w:szCs w:val="24"/>
        </w:rPr>
        <w:t>(3), 305–360. http://doi.org/10.1016/0004-3702(90)90027-W</w:t>
      </w:r>
    </w:p>
    <w:p w14:paraId="1BBB476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Libby, L. A., Hannula, D. E., &amp; Ranganath, C. (2014). Medial Temporal Lobe Coding of Item and Spatial Information during Relational Binding in Working Memory.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(43), 14233–14242. http://doi.org/10.1523/JNEUROSCI.0655-14.2014</w:t>
      </w:r>
    </w:p>
    <w:p w14:paraId="7AAF1C1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Duff, M. C., &amp; Cohen, N. J. (2017). The hippocampus promotes effective saccadic information gathering in humans. In </w:t>
      </w:r>
      <w:r w:rsidRPr="008B5A19">
        <w:rPr>
          <w:rFonts w:ascii="Calibri" w:hAnsi="Calibri" w:cs="Calibri"/>
          <w:i/>
          <w:iCs/>
          <w:noProof/>
          <w:szCs w:val="24"/>
        </w:rPr>
        <w:t>Cognitive Neuroscience Society 24th Annual Meeting</w:t>
      </w:r>
      <w:r w:rsidRPr="008B5A19">
        <w:rPr>
          <w:rFonts w:ascii="Calibri" w:hAnsi="Calibri" w:cs="Calibri"/>
          <w:noProof/>
          <w:szCs w:val="24"/>
        </w:rPr>
        <w:t>. San Francisco.</w:t>
      </w:r>
    </w:p>
    <w:p w14:paraId="2AD6CC1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B5A19">
        <w:rPr>
          <w:rFonts w:ascii="Calibri" w:hAnsi="Calibri" w:cs="Calibri"/>
          <w:i/>
          <w:iCs/>
          <w:noProof/>
          <w:szCs w:val="24"/>
        </w:rPr>
        <w:t xml:space="preserve">Neuropsychology </w:t>
      </w:r>
      <w:r w:rsidRPr="008B5A19">
        <w:rPr>
          <w:rFonts w:ascii="Calibri" w:hAnsi="Calibri" w:cs="Calibri"/>
          <w:noProof/>
          <w:szCs w:val="24"/>
        </w:rPr>
        <w:t xml:space="preserve">, </w:t>
      </w:r>
      <w:r w:rsidRPr="008B5A19">
        <w:rPr>
          <w:rFonts w:ascii="Calibri" w:hAnsi="Calibri" w:cs="Calibri"/>
          <w:i/>
          <w:iCs/>
          <w:noProof/>
          <w:szCs w:val="24"/>
        </w:rPr>
        <w:t>30</w:t>
      </w:r>
      <w:r w:rsidRPr="008B5A19">
        <w:rPr>
          <w:rFonts w:ascii="Calibri" w:hAnsi="Calibri" w:cs="Calibri"/>
          <w:noProof/>
          <w:szCs w:val="24"/>
        </w:rPr>
        <w:t>(5), 568–578. http://doi.org/10.1037/neu0000275</w:t>
      </w:r>
    </w:p>
    <w:p w14:paraId="0D5F9D4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M.Cover, T. (2006). </w:t>
      </w:r>
      <w:r w:rsidRPr="008B5A19">
        <w:rPr>
          <w:rFonts w:ascii="Calibri" w:hAnsi="Calibri" w:cs="Calibri"/>
          <w:i/>
          <w:iCs/>
          <w:noProof/>
          <w:szCs w:val="24"/>
        </w:rPr>
        <w:t>Elements Of Information Theory</w:t>
      </w:r>
      <w:r w:rsidRPr="008B5A1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2821F60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Maguire, E. A., Burgess, N., O’Keefe, J., &amp; O’Keefe, J. (1999). Human spatial navigation: cognitive maps, sexual dimorphism, and neural substrates. </w:t>
      </w:r>
      <w:r w:rsidRPr="008B5A19">
        <w:rPr>
          <w:rFonts w:ascii="Calibri" w:hAnsi="Calibri" w:cs="Calibri"/>
          <w:i/>
          <w:iCs/>
          <w:noProof/>
          <w:szCs w:val="24"/>
        </w:rPr>
        <w:t>Current Opinion in Neurobiology</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(2), 171–7. http://doi.org/10.1016/S1474-4422(08)70216-3</w:t>
      </w:r>
    </w:p>
    <w:p w14:paraId="39E926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Mandelbrot, B. (1967). How Long Is the Coast of Britain? Statistical Self-Similarity and Fractional Dimension.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156</w:t>
      </w:r>
      <w:r w:rsidRPr="008B5A19">
        <w:rPr>
          <w:rFonts w:ascii="Calibri" w:hAnsi="Calibri" w:cs="Calibri"/>
          <w:noProof/>
          <w:szCs w:val="24"/>
        </w:rPr>
        <w:t>(3775), 636–638. http://doi.org/10.1126/science.156.3775.636</w:t>
      </w:r>
    </w:p>
    <w:p w14:paraId="406BEF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Marr, D. (1971). </w:t>
      </w:r>
      <w:r w:rsidRPr="008B5A19">
        <w:rPr>
          <w:rFonts w:ascii="Calibri" w:hAnsi="Calibri" w:cs="Calibri"/>
          <w:i/>
          <w:iCs/>
          <w:noProof/>
          <w:szCs w:val="24"/>
        </w:rPr>
        <w:t>Simple Memory: A Theory for Archicortex</w:t>
      </w:r>
      <w:r w:rsidRPr="008B5A19">
        <w:rPr>
          <w:rFonts w:ascii="Calibri" w:hAnsi="Calibri" w:cs="Calibri"/>
          <w:noProof/>
          <w:szCs w:val="24"/>
        </w:rPr>
        <w:t>. Cambridge, MA: Royal Society Publishing. http://doi.org/10.1098/rspa.1983.0054</w:t>
      </w:r>
    </w:p>
    <w:p w14:paraId="07CF4A4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102</w:t>
      </w:r>
      <w:r w:rsidRPr="008B5A19">
        <w:rPr>
          <w:rFonts w:ascii="Calibri" w:hAnsi="Calibri" w:cs="Calibri"/>
          <w:noProof/>
          <w:szCs w:val="24"/>
        </w:rPr>
        <w:t>(3), 419–457. http://doi.org/10.1037/0033-295X.102.3.419</w:t>
      </w:r>
    </w:p>
    <w:p w14:paraId="366164A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317</w:t>
      </w:r>
      <w:r w:rsidRPr="008B5A19">
        <w:rPr>
          <w:rFonts w:ascii="Calibri" w:hAnsi="Calibri" w:cs="Calibri"/>
          <w:noProof/>
          <w:szCs w:val="24"/>
        </w:rPr>
        <w:t>(5834), 94–99. http://doi.org/10.1126/science.1140263</w:t>
      </w:r>
    </w:p>
    <w:p w14:paraId="515F32D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83</w:t>
      </w:r>
      <w:r w:rsidRPr="008B5A19">
        <w:rPr>
          <w:rFonts w:ascii="Calibri" w:hAnsi="Calibri" w:cs="Calibri"/>
          <w:noProof/>
          <w:szCs w:val="24"/>
        </w:rPr>
        <w:t>(1), 202–215. http://doi.org/10.1016/j.neuron.2014.05.019</w:t>
      </w:r>
    </w:p>
    <w:p w14:paraId="4C2EF3B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Mirowski, P., Pascanu, R., Viola, F., Soyer, H., Ballard, A. J., Banino, A., … London, D. (2017). Learning To Navigate in Complex Environments.</w:t>
      </w:r>
    </w:p>
    <w:p w14:paraId="4049A75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(2009). Aging and spatial navigation: What do we know and where do we go? </w:t>
      </w:r>
      <w:r w:rsidRPr="008B5A19">
        <w:rPr>
          <w:rFonts w:ascii="Calibri" w:hAnsi="Calibri" w:cs="Calibri"/>
          <w:i/>
          <w:iCs/>
          <w:noProof/>
          <w:szCs w:val="24"/>
        </w:rPr>
        <w:t>Neuropsychology Review</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(4), 478–489. http://doi.org/10.1007/s11065-009-9120-3</w:t>
      </w:r>
    </w:p>
    <w:p w14:paraId="64A5EDA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Moffat, S. D., &amp; Resnick, S. M. (2002). Effects of age on virtual environment place navigation and allocentric cognitive mapping. </w:t>
      </w:r>
      <w:r w:rsidRPr="008B5A19">
        <w:rPr>
          <w:rFonts w:ascii="Calibri" w:hAnsi="Calibri" w:cs="Calibri"/>
          <w:i/>
          <w:iCs/>
          <w:noProof/>
          <w:szCs w:val="24"/>
        </w:rPr>
        <w:t>Behavioral Neuroscience</w:t>
      </w:r>
      <w:r w:rsidRPr="008B5A19">
        <w:rPr>
          <w:rFonts w:ascii="Calibri" w:hAnsi="Calibri" w:cs="Calibri"/>
          <w:noProof/>
          <w:szCs w:val="24"/>
        </w:rPr>
        <w:t xml:space="preserve">, </w:t>
      </w:r>
      <w:r w:rsidRPr="008B5A19">
        <w:rPr>
          <w:rFonts w:ascii="Calibri" w:hAnsi="Calibri" w:cs="Calibri"/>
          <w:i/>
          <w:iCs/>
          <w:noProof/>
          <w:szCs w:val="24"/>
        </w:rPr>
        <w:t>116</w:t>
      </w:r>
      <w:r w:rsidRPr="008B5A19">
        <w:rPr>
          <w:rFonts w:ascii="Calibri" w:hAnsi="Calibri" w:cs="Calibri"/>
          <w:noProof/>
          <w:szCs w:val="24"/>
        </w:rPr>
        <w:t>(5), 851–9. Retrieved from http://www.ncbi.nlm.nih.gov/pubmed/12369805</w:t>
      </w:r>
    </w:p>
    <w:p w14:paraId="4C9BF8B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Monti, J. M., Cooke, G. E., Watson, P. D., Voss, M. W., Kramer, A. F., &amp; Cohen, N. J. (2015). Relating Hippocampus to Relational Memory Processing across Domains and Delays. </w:t>
      </w:r>
      <w:r w:rsidRPr="008B5A19">
        <w:rPr>
          <w:rFonts w:ascii="Calibri" w:hAnsi="Calibri" w:cs="Calibri"/>
          <w:i/>
          <w:iCs/>
          <w:noProof/>
          <w:szCs w:val="24"/>
        </w:rPr>
        <w:t>Journal of Cognitive Neuroscience</w:t>
      </w:r>
      <w:r w:rsidRPr="008B5A19">
        <w:rPr>
          <w:rFonts w:ascii="Calibri" w:hAnsi="Calibri" w:cs="Calibri"/>
          <w:noProof/>
          <w:szCs w:val="24"/>
        </w:rPr>
        <w:t xml:space="preserve">, </w:t>
      </w:r>
      <w:r w:rsidRPr="008B5A19">
        <w:rPr>
          <w:rFonts w:ascii="Calibri" w:hAnsi="Calibri" w:cs="Calibri"/>
          <w:i/>
          <w:iCs/>
          <w:noProof/>
          <w:szCs w:val="24"/>
        </w:rPr>
        <w:t>27</w:t>
      </w:r>
      <w:r w:rsidRPr="008B5A19">
        <w:rPr>
          <w:rFonts w:ascii="Calibri" w:hAnsi="Calibri" w:cs="Calibri"/>
          <w:noProof/>
          <w:szCs w:val="24"/>
        </w:rPr>
        <w:t>(2), 234–245. http://doi.org/10.1162/jocn_a_00717</w:t>
      </w:r>
    </w:p>
    <w:p w14:paraId="16A1496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(1981). Spatial localization does not require the presence of local cues. </w:t>
      </w:r>
      <w:r w:rsidRPr="008B5A19">
        <w:rPr>
          <w:rFonts w:ascii="Calibri" w:hAnsi="Calibri" w:cs="Calibri"/>
          <w:i/>
          <w:iCs/>
          <w:noProof/>
          <w:szCs w:val="24"/>
        </w:rPr>
        <w:t>Learning and Motivation</w:t>
      </w:r>
      <w:r w:rsidRPr="008B5A19">
        <w:rPr>
          <w:rFonts w:ascii="Calibri" w:hAnsi="Calibri" w:cs="Calibri"/>
          <w:noProof/>
          <w:szCs w:val="24"/>
        </w:rPr>
        <w:t xml:space="preserve">, </w:t>
      </w:r>
      <w:r w:rsidRPr="008B5A19">
        <w:rPr>
          <w:rFonts w:ascii="Calibri" w:hAnsi="Calibri" w:cs="Calibri"/>
          <w:i/>
          <w:iCs/>
          <w:noProof/>
          <w:szCs w:val="24"/>
        </w:rPr>
        <w:t>12</w:t>
      </w:r>
      <w:r w:rsidRPr="008B5A19">
        <w:rPr>
          <w:rFonts w:ascii="Calibri" w:hAnsi="Calibri" w:cs="Calibri"/>
          <w:noProof/>
          <w:szCs w:val="24"/>
        </w:rPr>
        <w:t>(2), 239–260. http://doi.org/10.1016/0023-9690(81)90020-5</w:t>
      </w:r>
    </w:p>
    <w:p w14:paraId="448A45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Morris, R. G. M., Garrud, P., Rawlins, J. N. P., &amp; O’Keefe, J. (1982). Place navigation impaired in rats with hippocampal lesions. </w:t>
      </w:r>
      <w:r w:rsidRPr="008B5A19">
        <w:rPr>
          <w:rFonts w:ascii="Calibri" w:hAnsi="Calibri" w:cs="Calibri"/>
          <w:i/>
          <w:iCs/>
          <w:noProof/>
          <w:szCs w:val="24"/>
        </w:rPr>
        <w:t>Nature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(5868), 681–683. http://doi.org/10.1038/297681a0</w:t>
      </w:r>
    </w:p>
    <w:p w14:paraId="079ABDC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Muller, R. U., &amp; Kubie, J. L. (1987). The effects of changes in the environment on the spatial firing of hippocampal complex-spike cells.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(7), 1951–68. Retrieved from http://www.ncbi.nlm.nih.gov/pubmed/3612226</w:t>
      </w:r>
    </w:p>
    <w:p w14:paraId="566EB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Munkres, J. (1957). Algorithms for the Assignment and Transportation Problems. </w:t>
      </w:r>
      <w:r w:rsidRPr="008B5A19">
        <w:rPr>
          <w:rFonts w:ascii="Calibri" w:hAnsi="Calibri" w:cs="Calibri"/>
          <w:i/>
          <w:iCs/>
          <w:noProof/>
          <w:szCs w:val="24"/>
        </w:rPr>
        <w:t>Journal of the Society for Industrial and Applied Mathematics</w:t>
      </w:r>
      <w:r w:rsidRPr="008B5A19">
        <w:rPr>
          <w:rFonts w:ascii="Calibri" w:hAnsi="Calibri" w:cs="Calibri"/>
          <w:noProof/>
          <w:szCs w:val="24"/>
        </w:rPr>
        <w:t xml:space="preserve">, </w:t>
      </w:r>
      <w:r w:rsidRPr="008B5A19">
        <w:rPr>
          <w:rFonts w:ascii="Calibri" w:hAnsi="Calibri" w:cs="Calibri"/>
          <w:i/>
          <w:iCs/>
          <w:noProof/>
          <w:szCs w:val="24"/>
        </w:rPr>
        <w:t>5</w:t>
      </w:r>
      <w:r w:rsidRPr="008B5A19">
        <w:rPr>
          <w:rFonts w:ascii="Calibri" w:hAnsi="Calibri" w:cs="Calibri"/>
          <w:noProof/>
          <w:szCs w:val="24"/>
        </w:rPr>
        <w:t>(1), 32–38. http://doi.org/10.1137/0105003</w:t>
      </w:r>
    </w:p>
    <w:p w14:paraId="70FA95B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Murray, E. A., Gaffan, D., &amp; Mishkin, M. (1993). Neural substrates of visual stimulus-stimulus association in rhesus monkeys.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4549–61. Retrieved from http://www.ncbi.nlm.nih.gov/pubmed/8410203</w:t>
      </w:r>
    </w:p>
    <w:p w14:paraId="584D94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297</w:t>
      </w:r>
      <w:r w:rsidRPr="008B5A19">
        <w:rPr>
          <w:rFonts w:ascii="Calibri" w:hAnsi="Calibri" w:cs="Calibri"/>
          <w:noProof/>
          <w:szCs w:val="24"/>
        </w:rPr>
        <w:t>(5579), 211–218. http://doi.org/10.1126/science.1071795.Requirement</w:t>
      </w:r>
    </w:p>
    <w:p w14:paraId="3334733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Naya, Y., &amp; Suzuki, W. A. (2011). Integrating What and When Across the Primate Medial Temporal Lobe.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333</w:t>
      </w:r>
      <w:r w:rsidRPr="008B5A19">
        <w:rPr>
          <w:rFonts w:ascii="Calibri" w:hAnsi="Calibri" w:cs="Calibri"/>
          <w:noProof/>
          <w:szCs w:val="24"/>
        </w:rPr>
        <w:t>(6043), 773–776. http://doi.org/10.1126/science.1206773</w:t>
      </w:r>
    </w:p>
    <w:p w14:paraId="7E35A27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81</w:t>
      </w:r>
      <w:r w:rsidRPr="008B5A19">
        <w:rPr>
          <w:rFonts w:ascii="Calibri" w:hAnsi="Calibri" w:cs="Calibri"/>
          <w:noProof/>
          <w:szCs w:val="24"/>
        </w:rPr>
        <w:t>(2), 416–427. http://doi.org/10.1016/j.neuron.2013.11.017</w:t>
      </w:r>
    </w:p>
    <w:p w14:paraId="6AA63E4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Nielson, D. M., Smith, T. A., Sreekumar, V., Dennis, S., &amp; Sederberg, P. B. (2015). Human hippocampus represents space and time during retrieval of real-world memories.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112</w:t>
      </w:r>
      <w:r w:rsidRPr="008B5A19">
        <w:rPr>
          <w:rFonts w:ascii="Calibri" w:hAnsi="Calibri" w:cs="Calibri"/>
          <w:noProof/>
          <w:szCs w:val="24"/>
        </w:rPr>
        <w:t>(35), 11078–11083. http://doi.org/10.1073/pnas.1507104112</w:t>
      </w:r>
    </w:p>
    <w:p w14:paraId="06B08A5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Noether, E. (1971). Invariant variation problems. </w:t>
      </w:r>
      <w:r w:rsidRPr="008B5A19">
        <w:rPr>
          <w:rFonts w:ascii="Calibri" w:hAnsi="Calibri" w:cs="Calibri"/>
          <w:i/>
          <w:iCs/>
          <w:noProof/>
          <w:szCs w:val="24"/>
        </w:rPr>
        <w:t>Transport Theory and Statistical Physics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186–207. http://doi.org/10.1080/00411457108231446</w:t>
      </w:r>
    </w:p>
    <w:p w14:paraId="3DB886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(1991). An allocentric spatial model for the hippocampal cognitive map.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w:t>
      </w:r>
      <w:r w:rsidRPr="008B5A19">
        <w:rPr>
          <w:rFonts w:ascii="Calibri" w:hAnsi="Calibri" w:cs="Calibri"/>
          <w:noProof/>
          <w:szCs w:val="24"/>
        </w:rPr>
        <w:t>(3), 230–235. http://doi.org/10.1002/hipo.450010303</w:t>
      </w:r>
    </w:p>
    <w:p w14:paraId="6B1FB8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Burgess, N. (1996). Geometric determinants of the place fields of hippocampal neurons. </w:t>
      </w:r>
      <w:r w:rsidRPr="008B5A19">
        <w:rPr>
          <w:rFonts w:ascii="Calibri" w:hAnsi="Calibri" w:cs="Calibri"/>
          <w:i/>
          <w:iCs/>
          <w:noProof/>
          <w:szCs w:val="24"/>
        </w:rPr>
        <w:lastRenderedPageBreak/>
        <w:t>Nature</w:t>
      </w:r>
      <w:r w:rsidRPr="008B5A19">
        <w:rPr>
          <w:rFonts w:ascii="Calibri" w:hAnsi="Calibri" w:cs="Calibri"/>
          <w:noProof/>
          <w:szCs w:val="24"/>
        </w:rPr>
        <w:t xml:space="preserve">, </w:t>
      </w:r>
      <w:r w:rsidRPr="008B5A19">
        <w:rPr>
          <w:rFonts w:ascii="Calibri" w:hAnsi="Calibri" w:cs="Calibri"/>
          <w:i/>
          <w:iCs/>
          <w:noProof/>
          <w:szCs w:val="24"/>
        </w:rPr>
        <w:t>381</w:t>
      </w:r>
      <w:r w:rsidRPr="008B5A19">
        <w:rPr>
          <w:rFonts w:ascii="Calibri" w:hAnsi="Calibri" w:cs="Calibri"/>
          <w:noProof/>
          <w:szCs w:val="24"/>
        </w:rPr>
        <w:t>(6581), 425–428. http://doi.org/10.1038/381425a0</w:t>
      </w:r>
    </w:p>
    <w:p w14:paraId="3AF52A5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Dostrovsky, J. (1971). The hippocampus as a spatial map. Preliminary evidence from unit activity in the freely-moving rat. </w:t>
      </w:r>
      <w:r w:rsidRPr="008B5A19">
        <w:rPr>
          <w:rFonts w:ascii="Calibri" w:hAnsi="Calibri" w:cs="Calibri"/>
          <w:i/>
          <w:iCs/>
          <w:noProof/>
          <w:szCs w:val="24"/>
        </w:rPr>
        <w:t>Brain Research</w:t>
      </w:r>
      <w:r w:rsidRPr="008B5A19">
        <w:rPr>
          <w:rFonts w:ascii="Calibri" w:hAnsi="Calibri" w:cs="Calibri"/>
          <w:noProof/>
          <w:szCs w:val="24"/>
        </w:rPr>
        <w:t xml:space="preserve">, </w:t>
      </w:r>
      <w:r w:rsidRPr="008B5A19">
        <w:rPr>
          <w:rFonts w:ascii="Calibri" w:hAnsi="Calibri" w:cs="Calibri"/>
          <w:i/>
          <w:iCs/>
          <w:noProof/>
          <w:szCs w:val="24"/>
        </w:rPr>
        <w:t>34</w:t>
      </w:r>
      <w:r w:rsidRPr="008B5A19">
        <w:rPr>
          <w:rFonts w:ascii="Calibri" w:hAnsi="Calibri" w:cs="Calibri"/>
          <w:noProof/>
          <w:szCs w:val="24"/>
        </w:rPr>
        <w:t>(1), 171–175. http://doi.org/10.1016/0006-8993(71)90358-1</w:t>
      </w:r>
    </w:p>
    <w:p w14:paraId="6A66158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O’Keefe, J., &amp; Nadel, L. (1978). </w:t>
      </w:r>
      <w:r w:rsidRPr="008B5A19">
        <w:rPr>
          <w:rFonts w:ascii="Calibri" w:hAnsi="Calibri" w:cs="Calibri"/>
          <w:i/>
          <w:iCs/>
          <w:noProof/>
          <w:szCs w:val="24"/>
        </w:rPr>
        <w:t>The Hippocampus as a Cognitive Map</w:t>
      </w:r>
      <w:r w:rsidRPr="008B5A19">
        <w:rPr>
          <w:rFonts w:ascii="Calibri" w:hAnsi="Calibri" w:cs="Calibri"/>
          <w:noProof/>
          <w:szCs w:val="24"/>
        </w:rPr>
        <w:t>. Oxford: Oxford University Press.</w:t>
      </w:r>
    </w:p>
    <w:p w14:paraId="6955F38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O’Reilly, R. C., &amp; Rudy, J. W. (2001). Conjunctive Representations in Learning and Memory: Principles of Cortical and Hippocampal Function.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108</w:t>
      </w:r>
      <w:r w:rsidRPr="008B5A19">
        <w:rPr>
          <w:rFonts w:ascii="Calibri" w:hAnsi="Calibri" w:cs="Calibri"/>
          <w:noProof/>
          <w:szCs w:val="24"/>
        </w:rPr>
        <w:t>(1), 83–95. http://doi.org/10.1037//0033-295X.</w:t>
      </w:r>
    </w:p>
    <w:p w14:paraId="216B6C9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Pastalkova, E., Itskov, V., Amarasingham, A., &amp; Buzsaki, G. (2008). Internally Generated Cell Assembly Sequences in the Rat Hippocampus.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321</w:t>
      </w:r>
      <w:r w:rsidRPr="008B5A19">
        <w:rPr>
          <w:rFonts w:ascii="Calibri" w:hAnsi="Calibri" w:cs="Calibri"/>
          <w:noProof/>
          <w:szCs w:val="24"/>
        </w:rPr>
        <w:t>(5894), 1322–1327. http://doi.org/10.1126/science.1159775</w:t>
      </w:r>
    </w:p>
    <w:p w14:paraId="31309BD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Paz, R., Gelbard-Sagiv, H., Mukamel, R., Harel, M., Malach, R., &amp; Fried, I. (2010). A neural substrate in the human hippocampus for linking successive events. </w:t>
      </w:r>
      <w:r w:rsidRPr="008B5A19">
        <w:rPr>
          <w:rFonts w:ascii="Calibri" w:hAnsi="Calibri" w:cs="Calibri"/>
          <w:i/>
          <w:iCs/>
          <w:noProof/>
          <w:szCs w:val="24"/>
        </w:rPr>
        <w:t>Proceedings of the National Academy of Sciences</w:t>
      </w:r>
      <w:r w:rsidRPr="008B5A19">
        <w:rPr>
          <w:rFonts w:ascii="Calibri" w:hAnsi="Calibri" w:cs="Calibri"/>
          <w:noProof/>
          <w:szCs w:val="24"/>
        </w:rPr>
        <w:t xml:space="preserve">, </w:t>
      </w:r>
      <w:r w:rsidRPr="008B5A19">
        <w:rPr>
          <w:rFonts w:ascii="Calibri" w:hAnsi="Calibri" w:cs="Calibri"/>
          <w:i/>
          <w:iCs/>
          <w:noProof/>
          <w:szCs w:val="24"/>
        </w:rPr>
        <w:t>107</w:t>
      </w:r>
      <w:r w:rsidRPr="008B5A19">
        <w:rPr>
          <w:rFonts w:ascii="Calibri" w:hAnsi="Calibri" w:cs="Calibri"/>
          <w:noProof/>
          <w:szCs w:val="24"/>
        </w:rPr>
        <w:t>(13), 6046–6051. http://doi.org/10.1073/pnas.0910834107</w:t>
      </w:r>
    </w:p>
    <w:p w14:paraId="30D7648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Pecchia, T., &amp; Vallortigara, G. (2010). View-based strategy for reorientation by geometry. </w:t>
      </w:r>
      <w:r w:rsidRPr="008B5A19">
        <w:rPr>
          <w:rFonts w:ascii="Calibri" w:hAnsi="Calibri" w:cs="Calibri"/>
          <w:i/>
          <w:iCs/>
          <w:noProof/>
          <w:szCs w:val="24"/>
        </w:rPr>
        <w:t>Journal of Experimental Biology</w:t>
      </w:r>
      <w:r w:rsidRPr="008B5A19">
        <w:rPr>
          <w:rFonts w:ascii="Calibri" w:hAnsi="Calibri" w:cs="Calibri"/>
          <w:noProof/>
          <w:szCs w:val="24"/>
        </w:rPr>
        <w:t xml:space="preserve">, </w:t>
      </w:r>
      <w:r w:rsidRPr="008B5A19">
        <w:rPr>
          <w:rFonts w:ascii="Calibri" w:hAnsi="Calibri" w:cs="Calibri"/>
          <w:i/>
          <w:iCs/>
          <w:noProof/>
          <w:szCs w:val="24"/>
        </w:rPr>
        <w:t>213</w:t>
      </w:r>
      <w:r w:rsidRPr="008B5A19">
        <w:rPr>
          <w:rFonts w:ascii="Calibri" w:hAnsi="Calibri" w:cs="Calibri"/>
          <w:noProof/>
          <w:szCs w:val="24"/>
        </w:rPr>
        <w:t>(17), 2987–2996. http://doi.org/10.1242/jeb.043315</w:t>
      </w:r>
    </w:p>
    <w:p w14:paraId="5238EF6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Perrett, D. I., &amp; Oram, M. W. (1993). Neurophysiology of shape processing. </w:t>
      </w:r>
      <w:r w:rsidRPr="008B5A19">
        <w:rPr>
          <w:rFonts w:ascii="Calibri" w:hAnsi="Calibri" w:cs="Calibri"/>
          <w:i/>
          <w:iCs/>
          <w:noProof/>
          <w:szCs w:val="24"/>
        </w:rPr>
        <w:t>Image and Vision Computing</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317–333. http://doi.org/10.1016/0262-8856(93)90011-5</w:t>
      </w:r>
    </w:p>
    <w:p w14:paraId="6D442FA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Plotnick, R. E., Gardner, R. H., Hargrove, W. W., Prestegaard, K., &amp; Perlmutter, M. (1996). Lacunarity analysis : A general technique for the analysis of spatial patterns, </w:t>
      </w:r>
      <w:r w:rsidRPr="008B5A19">
        <w:rPr>
          <w:rFonts w:ascii="Calibri" w:hAnsi="Calibri" w:cs="Calibri"/>
          <w:i/>
          <w:iCs/>
          <w:noProof/>
          <w:szCs w:val="24"/>
        </w:rPr>
        <w:t>53</w:t>
      </w:r>
      <w:r w:rsidRPr="008B5A19">
        <w:rPr>
          <w:rFonts w:ascii="Calibri" w:hAnsi="Calibri" w:cs="Calibri"/>
          <w:noProof/>
          <w:szCs w:val="24"/>
        </w:rPr>
        <w:t>(5), 5461–5468. http://doi.org/10.1103/PhysRevE.53.5461</w:t>
      </w:r>
    </w:p>
    <w:p w14:paraId="6BE43A0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Poucet, B. (1993). Spatial cognitive maps in animals: New hypotheses on their structure and neural mechanisms.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100</w:t>
      </w:r>
      <w:r w:rsidRPr="008B5A19">
        <w:rPr>
          <w:rFonts w:ascii="Calibri" w:hAnsi="Calibri" w:cs="Calibri"/>
          <w:noProof/>
          <w:szCs w:val="24"/>
        </w:rPr>
        <w:t>(2), 163–182. http://doi.org/10.1037/0033-295X.100.2.163</w:t>
      </w:r>
    </w:p>
    <w:p w14:paraId="2D9433F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Ranck Jr, J. B. (1984). Head direction cells in the deep cell layer of dorsal presubiculum in freely moving rats. </w:t>
      </w:r>
      <w:r w:rsidRPr="008B5A19">
        <w:rPr>
          <w:rFonts w:ascii="Calibri" w:hAnsi="Calibri" w:cs="Calibri"/>
          <w:i/>
          <w:iCs/>
          <w:noProof/>
          <w:szCs w:val="24"/>
        </w:rPr>
        <w:t>Soc Neurosci Abstr.</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(176), 12.</w:t>
      </w:r>
    </w:p>
    <w:p w14:paraId="299AF8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Blumenfeld, R. S. (2005). Doubts about double dissociations between short- and long-term memory.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9</w:t>
      </w:r>
      <w:r w:rsidRPr="008B5A19">
        <w:rPr>
          <w:rFonts w:ascii="Calibri" w:hAnsi="Calibri" w:cs="Calibri"/>
          <w:noProof/>
          <w:szCs w:val="24"/>
        </w:rPr>
        <w:t>(8), 374–380. http://doi.org/10.1016/j.tics.2005.06.009</w:t>
      </w:r>
    </w:p>
    <w:p w14:paraId="3941072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D’Esposito, M. (2001). Medial Temporal Lobe Activity Associated with Active Maintenance of Novel Information.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31</w:t>
      </w:r>
      <w:r w:rsidRPr="008B5A19">
        <w:rPr>
          <w:rFonts w:ascii="Calibri" w:hAnsi="Calibri" w:cs="Calibri"/>
          <w:noProof/>
          <w:szCs w:val="24"/>
        </w:rPr>
        <w:t>(5), 865–873. http://doi.org/10.1016/S0896-6273(01)00411-1</w:t>
      </w:r>
    </w:p>
    <w:p w14:paraId="0EBCA57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Hsieh, L. T. (2016). The hippocampus: A special place for time. </w:t>
      </w:r>
      <w:r w:rsidRPr="008B5A19">
        <w:rPr>
          <w:rFonts w:ascii="Calibri" w:hAnsi="Calibri" w:cs="Calibri"/>
          <w:i/>
          <w:iCs/>
          <w:noProof/>
          <w:szCs w:val="24"/>
        </w:rPr>
        <w:t>Annals of the New York Academy of Sciences</w:t>
      </w:r>
      <w:r w:rsidRPr="008B5A19">
        <w:rPr>
          <w:rFonts w:ascii="Calibri" w:hAnsi="Calibri" w:cs="Calibri"/>
          <w:noProof/>
          <w:szCs w:val="24"/>
        </w:rPr>
        <w:t xml:space="preserve">, </w:t>
      </w:r>
      <w:r w:rsidRPr="008B5A19">
        <w:rPr>
          <w:rFonts w:ascii="Calibri" w:hAnsi="Calibri" w:cs="Calibri"/>
          <w:i/>
          <w:iCs/>
          <w:noProof/>
          <w:szCs w:val="24"/>
        </w:rPr>
        <w:t>1369</w:t>
      </w:r>
      <w:r w:rsidRPr="008B5A19">
        <w:rPr>
          <w:rFonts w:ascii="Calibri" w:hAnsi="Calibri" w:cs="Calibri"/>
          <w:noProof/>
          <w:szCs w:val="24"/>
        </w:rPr>
        <w:t>(1), 93–110. http://doi.org/10.1111/nyas.13043</w:t>
      </w:r>
    </w:p>
    <w:p w14:paraId="7624531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Ranganath, C., &amp; Ritchey, M. (2012). Two cortical systems for memory-guided behaviour. </w:t>
      </w:r>
      <w:r w:rsidRPr="008B5A19">
        <w:rPr>
          <w:rFonts w:ascii="Calibri" w:hAnsi="Calibri" w:cs="Calibri"/>
          <w:i/>
          <w:iCs/>
          <w:noProof/>
          <w:szCs w:val="24"/>
        </w:rPr>
        <w:t>Nature Reviews Neuroscience</w:t>
      </w:r>
      <w:r w:rsidRPr="008B5A19">
        <w:rPr>
          <w:rFonts w:ascii="Calibri" w:hAnsi="Calibri" w:cs="Calibri"/>
          <w:noProof/>
          <w:szCs w:val="24"/>
        </w:rPr>
        <w:t xml:space="preserve">, </w:t>
      </w:r>
      <w:r w:rsidRPr="008B5A19">
        <w:rPr>
          <w:rFonts w:ascii="Calibri" w:hAnsi="Calibri" w:cs="Calibri"/>
          <w:i/>
          <w:iCs/>
          <w:noProof/>
          <w:szCs w:val="24"/>
        </w:rPr>
        <w:t>13</w:t>
      </w:r>
      <w:r w:rsidRPr="008B5A19">
        <w:rPr>
          <w:rFonts w:ascii="Calibri" w:hAnsi="Calibri" w:cs="Calibri"/>
          <w:noProof/>
          <w:szCs w:val="24"/>
        </w:rPr>
        <w:t>(10), 713–726. http://doi.org/10.1038/nrn3338</w:t>
      </w:r>
    </w:p>
    <w:p w14:paraId="6A95890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Rolls, E. T., &amp; Kesner, R. P. (2006). A computational theory of hippocampal function, and empirical tests of the theory.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79</w:t>
      </w:r>
      <w:r w:rsidRPr="008B5A19">
        <w:rPr>
          <w:rFonts w:ascii="Calibri" w:hAnsi="Calibri" w:cs="Calibri"/>
          <w:noProof/>
          <w:szCs w:val="24"/>
        </w:rPr>
        <w:t>(1), 1–48. http://doi.org/10.1016/j.pneurobio.2006.04.005</w:t>
      </w:r>
    </w:p>
    <w:p w14:paraId="05B6B76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lastRenderedPageBreak/>
        <w:t xml:space="preserve">Ryan, J. D., &amp; Cohen, N. J. (2004). Processing and short-term retention of relational information in amnesia.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42</w:t>
      </w:r>
      <w:r w:rsidRPr="008B5A19">
        <w:rPr>
          <w:rFonts w:ascii="Calibri" w:hAnsi="Calibri" w:cs="Calibri"/>
          <w:noProof/>
          <w:szCs w:val="24"/>
        </w:rPr>
        <w:t>(4), 497–511. Retrieved from http://www.ncbi.nlm.nih.gov/pubmed/14728922</w:t>
      </w:r>
    </w:p>
    <w:p w14:paraId="4DA58B9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Ryan, L., Lin, C.-Y., Ketcham, K., &amp; Nadel, L. (2009). The role of medial temporal lobe in retrieving spatial and nonspatial relations from episodic and semantic memory. </w:t>
      </w:r>
      <w:r w:rsidRPr="008B5A19">
        <w:rPr>
          <w:rFonts w:ascii="Calibri" w:hAnsi="Calibri" w:cs="Calibri"/>
          <w:i/>
          <w:iCs/>
          <w:noProof/>
          <w:szCs w:val="24"/>
        </w:rPr>
        <w:t>Hippocampus</w:t>
      </w:r>
      <w:r w:rsidRPr="008B5A19">
        <w:rPr>
          <w:rFonts w:ascii="Calibri" w:hAnsi="Calibri" w:cs="Calibri"/>
          <w:noProof/>
          <w:szCs w:val="24"/>
        </w:rPr>
        <w:t>, NA-NA. http://doi.org/10.1002/hipo.20607</w:t>
      </w:r>
    </w:p>
    <w:p w14:paraId="62E8A55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121B44F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Sarel, A., Finkelstein, A., Las, L., &amp; Ulanovsky, N. (2017). Vectorial representation of spatial goals in the hippocampus of bats.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355</w:t>
      </w:r>
      <w:r w:rsidRPr="008B5A19">
        <w:rPr>
          <w:rFonts w:ascii="Calibri" w:hAnsi="Calibri" w:cs="Calibri"/>
          <w:noProof/>
          <w:szCs w:val="24"/>
        </w:rPr>
        <w:t>(6321), 176–180. http://doi.org/10.1126/science.aak9589</w:t>
      </w:r>
    </w:p>
    <w:p w14:paraId="3B3142B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B5A19">
        <w:rPr>
          <w:rFonts w:ascii="Calibri" w:hAnsi="Calibri" w:cs="Calibri"/>
          <w:i/>
          <w:iCs/>
          <w:noProof/>
          <w:szCs w:val="24"/>
        </w:rPr>
        <w:t>Philosophical Transactions of the Royal Society B: Biological Sciences</w:t>
      </w:r>
      <w:r w:rsidRPr="008B5A19">
        <w:rPr>
          <w:rFonts w:ascii="Calibri" w:hAnsi="Calibri" w:cs="Calibri"/>
          <w:noProof/>
          <w:szCs w:val="24"/>
        </w:rPr>
        <w:t xml:space="preserve">, </w:t>
      </w:r>
      <w:r w:rsidRPr="008B5A19">
        <w:rPr>
          <w:rFonts w:ascii="Calibri" w:hAnsi="Calibri" w:cs="Calibri"/>
          <w:i/>
          <w:iCs/>
          <w:noProof/>
          <w:szCs w:val="24"/>
        </w:rPr>
        <w:t>372</w:t>
      </w:r>
      <w:r w:rsidRPr="008B5A19">
        <w:rPr>
          <w:rFonts w:ascii="Calibri" w:hAnsi="Calibri" w:cs="Calibri"/>
          <w:noProof/>
          <w:szCs w:val="24"/>
        </w:rPr>
        <w:t>(1711), 20160049. http://doi.org/10.1098/rstb.2016.0049</w:t>
      </w:r>
    </w:p>
    <w:p w14:paraId="6BDA67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Schiller, D., Eichenbaum, H., Buffalo, E. A., Davachi, L., Foster, D. J., Leutgeb, S., &amp; Ranganath, C. (2015). Memory and Space: Towards an Understanding of the Cognitive Map. </w:t>
      </w:r>
      <w:r w:rsidRPr="008B5A19">
        <w:rPr>
          <w:rFonts w:ascii="Calibri" w:hAnsi="Calibri" w:cs="Calibri"/>
          <w:i/>
          <w:iCs/>
          <w:noProof/>
          <w:szCs w:val="24"/>
        </w:rPr>
        <w:t>Journal of Neuroscience</w:t>
      </w:r>
      <w:r w:rsidRPr="008B5A19">
        <w:rPr>
          <w:rFonts w:ascii="Calibri" w:hAnsi="Calibri" w:cs="Calibri"/>
          <w:noProof/>
          <w:szCs w:val="24"/>
        </w:rPr>
        <w:t xml:space="preserve">, </w:t>
      </w:r>
      <w:r w:rsidRPr="008B5A19">
        <w:rPr>
          <w:rFonts w:ascii="Calibri" w:hAnsi="Calibri" w:cs="Calibri"/>
          <w:i/>
          <w:iCs/>
          <w:noProof/>
          <w:szCs w:val="24"/>
        </w:rPr>
        <w:t>35</w:t>
      </w:r>
      <w:r w:rsidRPr="008B5A19">
        <w:rPr>
          <w:rFonts w:ascii="Calibri" w:hAnsi="Calibri" w:cs="Calibri"/>
          <w:noProof/>
          <w:szCs w:val="24"/>
        </w:rPr>
        <w:t>(41), 13904–13911. http://doi.org/10.1523/JNEUROSCI.2618-15.2015</w:t>
      </w:r>
    </w:p>
    <w:p w14:paraId="34CB7D8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Schultheis, M. T., Himelstein, J., &amp; Rizzo, A. a. (2002). Virtual reality and neuropsychology: upgrading the current tools. </w:t>
      </w:r>
      <w:r w:rsidRPr="008B5A19">
        <w:rPr>
          <w:rFonts w:ascii="Calibri" w:hAnsi="Calibri" w:cs="Calibri"/>
          <w:i/>
          <w:iCs/>
          <w:noProof/>
          <w:szCs w:val="24"/>
        </w:rPr>
        <w:t>The Journal of Head Trauma Rehabilitation</w:t>
      </w:r>
      <w:r w:rsidRPr="008B5A19">
        <w:rPr>
          <w:rFonts w:ascii="Calibri" w:hAnsi="Calibri" w:cs="Calibri"/>
          <w:noProof/>
          <w:szCs w:val="24"/>
        </w:rPr>
        <w:t xml:space="preserve">, </w:t>
      </w:r>
      <w:r w:rsidRPr="008B5A19">
        <w:rPr>
          <w:rFonts w:ascii="Calibri" w:hAnsi="Calibri" w:cs="Calibri"/>
          <w:i/>
          <w:iCs/>
          <w:noProof/>
          <w:szCs w:val="24"/>
        </w:rPr>
        <w:t>17</w:t>
      </w:r>
      <w:r w:rsidRPr="008B5A19">
        <w:rPr>
          <w:rFonts w:ascii="Calibri" w:hAnsi="Calibri" w:cs="Calibri"/>
          <w:noProof/>
          <w:szCs w:val="24"/>
        </w:rPr>
        <w:t>(5), 378–394. http://doi.org/10.1097/00001199-200210000-00002</w:t>
      </w:r>
    </w:p>
    <w:p w14:paraId="7D9B8E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53ABBC9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153</w:t>
      </w:r>
      <w:r w:rsidRPr="008B5A19">
        <w:rPr>
          <w:rFonts w:ascii="Calibri" w:hAnsi="Calibri" w:cs="Calibri"/>
          <w:noProof/>
          <w:szCs w:val="24"/>
        </w:rPr>
        <w:t>(March), 179–188. http://doi.org/10.1016/j.neuroimage.2017.03.061</w:t>
      </w:r>
    </w:p>
    <w:p w14:paraId="7E6E697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Schwarb, H., Johnson, C. L., McGarry, M. D. J., &amp; Cohen, N. J. (2016). Medial temporal lobe viscoelasticity and relational memory performance. </w:t>
      </w:r>
      <w:r w:rsidRPr="008B5A19">
        <w:rPr>
          <w:rFonts w:ascii="Calibri" w:hAnsi="Calibri" w:cs="Calibri"/>
          <w:i/>
          <w:iCs/>
          <w:noProof/>
          <w:szCs w:val="24"/>
        </w:rPr>
        <w:t>NeuroImage</w:t>
      </w:r>
      <w:r w:rsidRPr="008B5A19">
        <w:rPr>
          <w:rFonts w:ascii="Calibri" w:hAnsi="Calibri" w:cs="Calibri"/>
          <w:noProof/>
          <w:szCs w:val="24"/>
        </w:rPr>
        <w:t xml:space="preserve">, </w:t>
      </w:r>
      <w:r w:rsidRPr="008B5A19">
        <w:rPr>
          <w:rFonts w:ascii="Calibri" w:hAnsi="Calibri" w:cs="Calibri"/>
          <w:i/>
          <w:iCs/>
          <w:noProof/>
          <w:szCs w:val="24"/>
        </w:rPr>
        <w:t>132</w:t>
      </w:r>
      <w:r w:rsidRPr="008B5A19">
        <w:rPr>
          <w:rFonts w:ascii="Calibri" w:hAnsi="Calibri" w:cs="Calibri"/>
          <w:noProof/>
          <w:szCs w:val="24"/>
        </w:rPr>
        <w:t>, 534–541. http://doi.org/10.1016/j.neuroimage.2016.02.059</w:t>
      </w:r>
    </w:p>
    <w:p w14:paraId="6CD18D3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Sederberg, P. B., Howard, M. W., &amp; Kahana, M. J. (2008). A context-based theory of recency and contiguity in free recall.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115</w:t>
      </w:r>
      <w:r w:rsidRPr="008B5A19">
        <w:rPr>
          <w:rFonts w:ascii="Calibri" w:hAnsi="Calibri" w:cs="Calibri"/>
          <w:noProof/>
          <w:szCs w:val="24"/>
        </w:rPr>
        <w:t>(4), 893–912. http://doi.org/10.1037/a0013396</w:t>
      </w:r>
    </w:p>
    <w:p w14:paraId="3E2368C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Sei, Y., Arora, P. K., Skolnick, P., &amp; Paul, I. A. (1992). Spatial learning impairment in a murine model of AIDS. </w:t>
      </w:r>
      <w:r w:rsidRPr="008B5A19">
        <w:rPr>
          <w:rFonts w:ascii="Calibri" w:hAnsi="Calibri" w:cs="Calibri"/>
          <w:i/>
          <w:iCs/>
          <w:noProof/>
          <w:szCs w:val="24"/>
        </w:rPr>
        <w:t>FASEB Journal</w:t>
      </w:r>
      <w:r w:rsidRPr="008B5A19">
        <w:rPr>
          <w:rFonts w:ascii="Calibri" w:hAnsi="Calibri" w:cs="Calibri"/>
          <w:noProof/>
          <w:szCs w:val="24"/>
        </w:rPr>
        <w:t xml:space="preserve">, </w:t>
      </w:r>
      <w:r w:rsidRPr="008B5A19">
        <w:rPr>
          <w:rFonts w:ascii="Calibri" w:hAnsi="Calibri" w:cs="Calibri"/>
          <w:i/>
          <w:iCs/>
          <w:noProof/>
          <w:szCs w:val="24"/>
        </w:rPr>
        <w:t>6</w:t>
      </w:r>
      <w:r w:rsidRPr="008B5A19">
        <w:rPr>
          <w:rFonts w:ascii="Calibri" w:hAnsi="Calibri" w:cs="Calibri"/>
          <w:noProof/>
          <w:szCs w:val="24"/>
        </w:rPr>
        <w:t>(11).</w:t>
      </w:r>
    </w:p>
    <w:p w14:paraId="6F7830A6"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Shaban, A., Bansal, S., Liu, Z., Essa, I., &amp; Boots, B. (2017). One-Shot Learning for Semantic Segmentation. Retrieved from http://arxiv.org/abs/1709.03410</w:t>
      </w:r>
    </w:p>
    <w:p w14:paraId="70EF48A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Shankar, K. H., &amp; Howard, M. W. (2015). Neural mechanism to simulate a scale-invariant future timeline, 5. http://doi.org/10.1162/NECO_a_00891</w:t>
      </w:r>
    </w:p>
    <w:p w14:paraId="26C28AA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Shannon, C. E. (1948). A mathematical theory of communication. </w:t>
      </w:r>
      <w:r w:rsidRPr="008B5A19">
        <w:rPr>
          <w:rFonts w:ascii="Calibri" w:hAnsi="Calibri" w:cs="Calibri"/>
          <w:i/>
          <w:iCs/>
          <w:noProof/>
          <w:szCs w:val="24"/>
        </w:rPr>
        <w:t>The Bell System Technical Journal</w:t>
      </w:r>
      <w:r w:rsidRPr="008B5A19">
        <w:rPr>
          <w:rFonts w:ascii="Calibri" w:hAnsi="Calibri" w:cs="Calibri"/>
          <w:noProof/>
          <w:szCs w:val="24"/>
        </w:rPr>
        <w:t xml:space="preserve">, </w:t>
      </w:r>
      <w:r w:rsidRPr="008B5A19">
        <w:rPr>
          <w:rFonts w:ascii="Calibri" w:hAnsi="Calibri" w:cs="Calibri"/>
          <w:i/>
          <w:iCs/>
          <w:noProof/>
          <w:szCs w:val="24"/>
        </w:rPr>
        <w:lastRenderedPageBreak/>
        <w:t>27</w:t>
      </w:r>
      <w:r w:rsidRPr="008B5A19">
        <w:rPr>
          <w:rFonts w:ascii="Calibri" w:hAnsi="Calibri" w:cs="Calibri"/>
          <w:noProof/>
          <w:szCs w:val="24"/>
        </w:rPr>
        <w:t>(July 1928), 379–423. http://doi.org/10.1145/584091.584093</w:t>
      </w:r>
    </w:p>
    <w:p w14:paraId="104D0E3E"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A. D., McKeith, L., &amp; Howard, C. J. (2013). The development of path integration: Combining estimations of distance and heading. </w:t>
      </w:r>
      <w:r w:rsidRPr="008B5A19">
        <w:rPr>
          <w:rFonts w:ascii="Calibri" w:hAnsi="Calibri" w:cs="Calibri"/>
          <w:i/>
          <w:iCs/>
          <w:noProof/>
          <w:szCs w:val="24"/>
        </w:rPr>
        <w:t>Experimental Brain Research</w:t>
      </w:r>
      <w:r w:rsidRPr="008B5A19">
        <w:rPr>
          <w:rFonts w:ascii="Calibri" w:hAnsi="Calibri" w:cs="Calibri"/>
          <w:noProof/>
          <w:szCs w:val="24"/>
        </w:rPr>
        <w:t xml:space="preserve">, </w:t>
      </w:r>
      <w:r w:rsidRPr="008B5A19">
        <w:rPr>
          <w:rFonts w:ascii="Calibri" w:hAnsi="Calibri" w:cs="Calibri"/>
          <w:i/>
          <w:iCs/>
          <w:noProof/>
          <w:szCs w:val="24"/>
        </w:rPr>
        <w:t>231</w:t>
      </w:r>
      <w:r w:rsidRPr="008B5A19">
        <w:rPr>
          <w:rFonts w:ascii="Calibri" w:hAnsi="Calibri" w:cs="Calibri"/>
          <w:noProof/>
          <w:szCs w:val="24"/>
        </w:rPr>
        <w:t>(4), 445–455. http://doi.org/10.1007/s00221-013-3709-8</w:t>
      </w:r>
    </w:p>
    <w:p w14:paraId="77282C7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T. G., Lange, G. D., &amp; Marks, W. B. (1996). Review article Fractal methods and results in cellular morphology - dimensions , lacunarity and multifractals, </w:t>
      </w:r>
      <w:r w:rsidRPr="008B5A19">
        <w:rPr>
          <w:rFonts w:ascii="Calibri" w:hAnsi="Calibri" w:cs="Calibri"/>
          <w:i/>
          <w:iCs/>
          <w:noProof/>
          <w:szCs w:val="24"/>
        </w:rPr>
        <w:t>69</w:t>
      </w:r>
      <w:r w:rsidRPr="008B5A19">
        <w:rPr>
          <w:rFonts w:ascii="Calibri" w:hAnsi="Calibri" w:cs="Calibri"/>
          <w:noProof/>
          <w:szCs w:val="24"/>
        </w:rPr>
        <w:t>. http://doi.org/10.1016/S0165-0270(96)00080-5</w:t>
      </w:r>
    </w:p>
    <w:p w14:paraId="5B400B6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Smith, M. Lou, &amp; Milner, B. (1981). The role of the right hippocampus in the recall of spatial location. </w:t>
      </w:r>
      <w:r w:rsidRPr="008B5A19">
        <w:rPr>
          <w:rFonts w:ascii="Calibri" w:hAnsi="Calibri" w:cs="Calibri"/>
          <w:i/>
          <w:iCs/>
          <w:noProof/>
          <w:szCs w:val="24"/>
        </w:rPr>
        <w:t>Neuropsychologia</w:t>
      </w:r>
      <w:r w:rsidRPr="008B5A19">
        <w:rPr>
          <w:rFonts w:ascii="Calibri" w:hAnsi="Calibri" w:cs="Calibri"/>
          <w:noProof/>
          <w:szCs w:val="24"/>
        </w:rPr>
        <w:t xml:space="preserve">, </w:t>
      </w:r>
      <w:r w:rsidRPr="008B5A19">
        <w:rPr>
          <w:rFonts w:ascii="Calibri" w:hAnsi="Calibri" w:cs="Calibri"/>
          <w:i/>
          <w:iCs/>
          <w:noProof/>
          <w:szCs w:val="24"/>
        </w:rPr>
        <w:t>19</w:t>
      </w:r>
      <w:r w:rsidRPr="008B5A19">
        <w:rPr>
          <w:rFonts w:ascii="Calibri" w:hAnsi="Calibri" w:cs="Calibri"/>
          <w:noProof/>
          <w:szCs w:val="24"/>
        </w:rPr>
        <w:t>(6), 781–793. http://doi.org/10.1016/0028-3932(81)90090-7</w:t>
      </w:r>
    </w:p>
    <w:p w14:paraId="4301833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Snyder, J. P. (1987). </w:t>
      </w:r>
      <w:r w:rsidRPr="008B5A19">
        <w:rPr>
          <w:rFonts w:ascii="Calibri" w:hAnsi="Calibri" w:cs="Calibri"/>
          <w:i/>
          <w:iCs/>
          <w:noProof/>
          <w:szCs w:val="24"/>
        </w:rPr>
        <w:t>Map Projections: A Working Manual</w:t>
      </w:r>
      <w:r w:rsidRPr="008B5A19">
        <w:rPr>
          <w:rFonts w:ascii="Calibri" w:hAnsi="Calibri" w:cs="Calibri"/>
          <w:noProof/>
          <w:szCs w:val="24"/>
        </w:rPr>
        <w:t xml:space="preserve">. </w:t>
      </w:r>
      <w:r w:rsidRPr="008B5A19">
        <w:rPr>
          <w:rFonts w:ascii="Calibri" w:hAnsi="Calibri" w:cs="Calibri"/>
          <w:i/>
          <w:iCs/>
          <w:noProof/>
          <w:szCs w:val="24"/>
        </w:rPr>
        <w:t>U.S. Geological Survey Professional Paper 1395</w:t>
      </w:r>
      <w:r w:rsidRPr="008B5A19">
        <w:rPr>
          <w:rFonts w:ascii="Calibri" w:hAnsi="Calibri" w:cs="Calibri"/>
          <w:noProof/>
          <w:szCs w:val="24"/>
        </w:rPr>
        <w:t>. http://doi.org/10.2307/1774978</w:t>
      </w:r>
    </w:p>
    <w:p w14:paraId="2C12F1C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(6), 715–725. http://doi.org/10.1002/hipo.1087</w:t>
      </w:r>
    </w:p>
    <w:p w14:paraId="6DD2263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Squire, L. R., &amp; Zola-Morgan, S. (1991). The medial temporal lobe memory system.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253</w:t>
      </w:r>
      <w:r w:rsidRPr="008B5A19">
        <w:rPr>
          <w:rFonts w:ascii="Calibri" w:hAnsi="Calibri" w:cs="Calibri"/>
          <w:noProof/>
          <w:szCs w:val="24"/>
        </w:rPr>
        <w:t>(5026), 1380–6. Retrieved from http://www.ncbi.nlm.nih.gov/pubmed/1896849</w:t>
      </w:r>
    </w:p>
    <w:p w14:paraId="32123F9D"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Stern, C. E., Sherman, S. J., Kirchhoff, B. A., &amp; Hasselmo, M. E. (2001). Medial temporal and prefrontal contributions to working memory tasks with novel and familiar stimuli.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11</w:t>
      </w:r>
      <w:r w:rsidRPr="008B5A19">
        <w:rPr>
          <w:rFonts w:ascii="Calibri" w:hAnsi="Calibri" w:cs="Calibri"/>
          <w:noProof/>
          <w:szCs w:val="24"/>
        </w:rPr>
        <w:t>(4), 337–346. http://doi.org/10.1002/hipo.1048</w:t>
      </w:r>
    </w:p>
    <w:p w14:paraId="011F464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Taube, J. S., Muller, R. U., &amp; Ranck, J. B. (1990). Head-direction cells recorded from the postsubiculum in freely moving rats. I. Description and quantitative analysis. </w:t>
      </w:r>
      <w:r w:rsidRPr="008B5A19">
        <w:rPr>
          <w:rFonts w:ascii="Calibri" w:hAnsi="Calibri" w:cs="Calibri"/>
          <w:i/>
          <w:iCs/>
          <w:noProof/>
          <w:szCs w:val="24"/>
        </w:rPr>
        <w:t>The Journal of Neuroscience : The Official Journal of the Society for Neuroscience</w:t>
      </w:r>
      <w:r w:rsidRPr="008B5A19">
        <w:rPr>
          <w:rFonts w:ascii="Calibri" w:hAnsi="Calibri" w:cs="Calibri"/>
          <w:noProof/>
          <w:szCs w:val="24"/>
        </w:rPr>
        <w:t xml:space="preserve">, </w:t>
      </w:r>
      <w:r w:rsidRPr="008B5A19">
        <w:rPr>
          <w:rFonts w:ascii="Calibri" w:hAnsi="Calibri" w:cs="Calibri"/>
          <w:i/>
          <w:iCs/>
          <w:noProof/>
          <w:szCs w:val="24"/>
        </w:rPr>
        <w:t>10</w:t>
      </w:r>
      <w:r w:rsidRPr="008B5A19">
        <w:rPr>
          <w:rFonts w:ascii="Calibri" w:hAnsi="Calibri" w:cs="Calibri"/>
          <w:noProof/>
          <w:szCs w:val="24"/>
        </w:rPr>
        <w:t>(2), 420–35. http://doi.org/10.1212/01.wnl.0000299117.48935.2e</w:t>
      </w:r>
    </w:p>
    <w:p w14:paraId="27D7B5E9"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Tavares, R. M., Mendelsohn, A., Grossman, Y., Williams, C. H., Shapiro, M., Trope, Y., &amp; Schiller, D. (2015). A Map for Social Navigation in the Human Brain. </w:t>
      </w:r>
      <w:r w:rsidRPr="008B5A19">
        <w:rPr>
          <w:rFonts w:ascii="Calibri" w:hAnsi="Calibri" w:cs="Calibri"/>
          <w:i/>
          <w:iCs/>
          <w:noProof/>
          <w:szCs w:val="24"/>
        </w:rPr>
        <w:t>Neuron</w:t>
      </w:r>
      <w:r w:rsidRPr="008B5A19">
        <w:rPr>
          <w:rFonts w:ascii="Calibri" w:hAnsi="Calibri" w:cs="Calibri"/>
          <w:noProof/>
          <w:szCs w:val="24"/>
        </w:rPr>
        <w:t xml:space="preserve">, </w:t>
      </w:r>
      <w:r w:rsidRPr="008B5A19">
        <w:rPr>
          <w:rFonts w:ascii="Calibri" w:hAnsi="Calibri" w:cs="Calibri"/>
          <w:i/>
          <w:iCs/>
          <w:noProof/>
          <w:szCs w:val="24"/>
        </w:rPr>
        <w:t>87</w:t>
      </w:r>
      <w:r w:rsidRPr="008B5A19">
        <w:rPr>
          <w:rFonts w:ascii="Calibri" w:hAnsi="Calibri" w:cs="Calibri"/>
          <w:noProof/>
          <w:szCs w:val="24"/>
        </w:rPr>
        <w:t>(1), 231–243. http://doi.org/10.1016/j.neuron.2015.06.011</w:t>
      </w:r>
    </w:p>
    <w:p w14:paraId="196A7441"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Tolman, E. C. (1948). Cognitive maps in rats and men. </w:t>
      </w:r>
      <w:r w:rsidRPr="008B5A19">
        <w:rPr>
          <w:rFonts w:ascii="Calibri" w:hAnsi="Calibri" w:cs="Calibri"/>
          <w:i/>
          <w:iCs/>
          <w:noProof/>
          <w:szCs w:val="24"/>
        </w:rPr>
        <w:t>Psychological Review</w:t>
      </w:r>
      <w:r w:rsidRPr="008B5A19">
        <w:rPr>
          <w:rFonts w:ascii="Calibri" w:hAnsi="Calibri" w:cs="Calibri"/>
          <w:noProof/>
          <w:szCs w:val="24"/>
        </w:rPr>
        <w:t xml:space="preserve">, </w:t>
      </w:r>
      <w:r w:rsidRPr="008B5A19">
        <w:rPr>
          <w:rFonts w:ascii="Calibri" w:hAnsi="Calibri" w:cs="Calibri"/>
          <w:i/>
          <w:iCs/>
          <w:noProof/>
          <w:szCs w:val="24"/>
        </w:rPr>
        <w:t>55</w:t>
      </w:r>
      <w:r w:rsidRPr="008B5A19">
        <w:rPr>
          <w:rFonts w:ascii="Calibri" w:hAnsi="Calibri" w:cs="Calibri"/>
          <w:noProof/>
          <w:szCs w:val="24"/>
        </w:rPr>
        <w:t>(4), 189–208. http://doi.org/10.1037/h0061626</w:t>
      </w:r>
    </w:p>
    <w:p w14:paraId="23FAA0F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Trullier, O., Wiener, S. I., Berthoz, A., &amp; Meyer, J.-A. (1997). Biologically Based Artificial Navigation Systems: Review and Prospects. </w:t>
      </w:r>
      <w:r w:rsidRPr="008B5A19">
        <w:rPr>
          <w:rFonts w:ascii="Calibri" w:hAnsi="Calibri" w:cs="Calibri"/>
          <w:i/>
          <w:iCs/>
          <w:noProof/>
          <w:szCs w:val="24"/>
        </w:rPr>
        <w:t>Progress in Neurobiology</w:t>
      </w:r>
      <w:r w:rsidRPr="008B5A19">
        <w:rPr>
          <w:rFonts w:ascii="Calibri" w:hAnsi="Calibri" w:cs="Calibri"/>
          <w:noProof/>
          <w:szCs w:val="24"/>
        </w:rPr>
        <w:t xml:space="preserve">, </w:t>
      </w:r>
      <w:r w:rsidRPr="008B5A19">
        <w:rPr>
          <w:rFonts w:ascii="Calibri" w:hAnsi="Calibri" w:cs="Calibri"/>
          <w:i/>
          <w:iCs/>
          <w:noProof/>
          <w:szCs w:val="24"/>
        </w:rPr>
        <w:t>51</w:t>
      </w:r>
      <w:r w:rsidRPr="008B5A19">
        <w:rPr>
          <w:rFonts w:ascii="Calibri" w:hAnsi="Calibri" w:cs="Calibri"/>
          <w:noProof/>
          <w:szCs w:val="24"/>
        </w:rPr>
        <w:t>(5), 483–544. http://doi.org/10.1016/S0301-0082(96)00060-3</w:t>
      </w:r>
    </w:p>
    <w:p w14:paraId="60FE00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(1989). Memory: Performance, knowledge, and experience. </w:t>
      </w:r>
      <w:r w:rsidRPr="008B5A19">
        <w:rPr>
          <w:rFonts w:ascii="Calibri" w:hAnsi="Calibri" w:cs="Calibri"/>
          <w:i/>
          <w:iCs/>
          <w:noProof/>
          <w:szCs w:val="24"/>
        </w:rPr>
        <w:t>European Journal of Cognitive Psychology</w:t>
      </w:r>
      <w:r w:rsidRPr="008B5A19">
        <w:rPr>
          <w:rFonts w:ascii="Calibri" w:hAnsi="Calibri" w:cs="Calibri"/>
          <w:noProof/>
          <w:szCs w:val="24"/>
        </w:rPr>
        <w:t>. http://doi.org/10.1080/09541448908403069</w:t>
      </w:r>
    </w:p>
    <w:p w14:paraId="0B67269B"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(2002a).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0F40C52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Tulving, E. (2002b). Episodic Memory: From Mind to Brain. </w:t>
      </w:r>
      <w:r w:rsidRPr="008B5A19">
        <w:rPr>
          <w:rFonts w:ascii="Calibri" w:hAnsi="Calibri" w:cs="Calibri"/>
          <w:i/>
          <w:iCs/>
          <w:noProof/>
          <w:szCs w:val="24"/>
        </w:rPr>
        <w:t>Annual Review of Psychology</w:t>
      </w:r>
      <w:r w:rsidRPr="008B5A19">
        <w:rPr>
          <w:rFonts w:ascii="Calibri" w:hAnsi="Calibri" w:cs="Calibri"/>
          <w:noProof/>
          <w:szCs w:val="24"/>
        </w:rPr>
        <w:t xml:space="preserve">, </w:t>
      </w:r>
      <w:r w:rsidRPr="008B5A19">
        <w:rPr>
          <w:rFonts w:ascii="Calibri" w:hAnsi="Calibri" w:cs="Calibri"/>
          <w:i/>
          <w:iCs/>
          <w:noProof/>
          <w:szCs w:val="24"/>
        </w:rPr>
        <w:t>53</w:t>
      </w:r>
      <w:r w:rsidRPr="008B5A19">
        <w:rPr>
          <w:rFonts w:ascii="Calibri" w:hAnsi="Calibri" w:cs="Calibri"/>
          <w:noProof/>
          <w:szCs w:val="24"/>
        </w:rPr>
        <w:t>(1), 1–25. http://doi.org/10.1146/annurev.psych.53.100901.135114</w:t>
      </w:r>
    </w:p>
    <w:p w14:paraId="42D82F87"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Umeyama, S. (1991). Least-Squares Estimation of Transformation Parameters Between Two Point Patterns. </w:t>
      </w:r>
      <w:r w:rsidRPr="008B5A19">
        <w:rPr>
          <w:rFonts w:ascii="Calibri" w:hAnsi="Calibri" w:cs="Calibri"/>
          <w:i/>
          <w:iCs/>
          <w:noProof/>
          <w:szCs w:val="24"/>
        </w:rPr>
        <w:t>IEEE Transactions on Pattern Analysis and Machine Intelligence</w:t>
      </w:r>
      <w:r w:rsidRPr="008B5A19">
        <w:rPr>
          <w:rFonts w:ascii="Calibri" w:hAnsi="Calibri" w:cs="Calibri"/>
          <w:noProof/>
          <w:szCs w:val="24"/>
        </w:rPr>
        <w:t xml:space="preserve">. </w:t>
      </w:r>
      <w:r w:rsidRPr="008B5A19">
        <w:rPr>
          <w:rFonts w:ascii="Calibri" w:hAnsi="Calibri" w:cs="Calibri"/>
          <w:noProof/>
          <w:szCs w:val="24"/>
        </w:rPr>
        <w:lastRenderedPageBreak/>
        <w:t>http://doi.org/10.1109/34.88573</w:t>
      </w:r>
    </w:p>
    <w:p w14:paraId="7AA41705"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Uttal, D. H., &amp; Chiong, C. (2004). Seeing space in more than one way: Children’s use of higher order patterns in spatial memory and cognition. In G. L. Allen (Ed.), </w:t>
      </w:r>
      <w:r w:rsidRPr="008B5A19">
        <w:rPr>
          <w:rFonts w:ascii="Calibri" w:hAnsi="Calibri" w:cs="Calibri"/>
          <w:i/>
          <w:iCs/>
          <w:noProof/>
          <w:szCs w:val="24"/>
        </w:rPr>
        <w:t>Human spatial memory: Remembering where</w:t>
      </w:r>
      <w:r w:rsidRPr="008B5A19">
        <w:rPr>
          <w:rFonts w:ascii="Calibri" w:hAnsi="Calibri" w:cs="Calibri"/>
          <w:noProof/>
          <w:szCs w:val="24"/>
        </w:rPr>
        <w:t xml:space="preserve"> (pp. 125–142). Mahwah, NJ: Erlbaum.</w:t>
      </w:r>
    </w:p>
    <w:p w14:paraId="041417E0"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8B5A19">
        <w:rPr>
          <w:rFonts w:ascii="Calibri" w:hAnsi="Calibri" w:cs="Calibri"/>
          <w:i/>
          <w:iCs/>
          <w:noProof/>
          <w:szCs w:val="24"/>
        </w:rPr>
        <w:t>Aging</w:t>
      </w:r>
      <w:r w:rsidRPr="008B5A19">
        <w:rPr>
          <w:rFonts w:ascii="Calibri" w:hAnsi="Calibri" w:cs="Calibri"/>
          <w:noProof/>
          <w:szCs w:val="24"/>
        </w:rPr>
        <w:t xml:space="preserve">, </w:t>
      </w:r>
      <w:r w:rsidRPr="008B5A19">
        <w:rPr>
          <w:rFonts w:ascii="Calibri" w:hAnsi="Calibri" w:cs="Calibri"/>
          <w:i/>
          <w:iCs/>
          <w:noProof/>
          <w:szCs w:val="24"/>
        </w:rPr>
        <w:t>7</w:t>
      </w:r>
      <w:r w:rsidRPr="008B5A19">
        <w:rPr>
          <w:rFonts w:ascii="Calibri" w:hAnsi="Calibri" w:cs="Calibri"/>
          <w:noProof/>
          <w:szCs w:val="24"/>
        </w:rPr>
        <w:t>(11), 956–963. http://doi.org/10.1017/CBO9781107415324.004</w:t>
      </w:r>
    </w:p>
    <w:p w14:paraId="11E4A5F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Van Hoesen, G. W., Rosene, D. L., &amp; Mesulam, M. M. (1979). Subicular input from temporal cortex in the rhesus monkey. </w:t>
      </w:r>
      <w:r w:rsidRPr="008B5A19">
        <w:rPr>
          <w:rFonts w:ascii="Calibri" w:hAnsi="Calibri" w:cs="Calibri"/>
          <w:i/>
          <w:iCs/>
          <w:noProof/>
          <w:szCs w:val="24"/>
        </w:rPr>
        <w:t>Science (New York, N.Y.)</w:t>
      </w:r>
      <w:r w:rsidRPr="008B5A19">
        <w:rPr>
          <w:rFonts w:ascii="Calibri" w:hAnsi="Calibri" w:cs="Calibri"/>
          <w:noProof/>
          <w:szCs w:val="24"/>
        </w:rPr>
        <w:t xml:space="preserve">, </w:t>
      </w:r>
      <w:r w:rsidRPr="008B5A19">
        <w:rPr>
          <w:rFonts w:ascii="Calibri" w:hAnsi="Calibri" w:cs="Calibri"/>
          <w:i/>
          <w:iCs/>
          <w:noProof/>
          <w:szCs w:val="24"/>
        </w:rPr>
        <w:t>205</w:t>
      </w:r>
      <w:r w:rsidRPr="008B5A19">
        <w:rPr>
          <w:rFonts w:ascii="Calibri" w:hAnsi="Calibri" w:cs="Calibri"/>
          <w:noProof/>
          <w:szCs w:val="24"/>
        </w:rPr>
        <w:t>(4406), 608–10. Retrieved from http://www.ncbi.nlm.nih.gov/pubmed/109926</w:t>
      </w:r>
    </w:p>
    <w:p w14:paraId="0BC0F54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Vargha-Khadem, F. (1997). Differential Effects of Early Hippocampal Pathology on Episodic and Semantic Memory. </w:t>
      </w:r>
      <w:r w:rsidRPr="008B5A19">
        <w:rPr>
          <w:rFonts w:ascii="Calibri" w:hAnsi="Calibri" w:cs="Calibri"/>
          <w:i/>
          <w:iCs/>
          <w:noProof/>
          <w:szCs w:val="24"/>
        </w:rPr>
        <w:t>Science</w:t>
      </w:r>
      <w:r w:rsidRPr="008B5A19">
        <w:rPr>
          <w:rFonts w:ascii="Calibri" w:hAnsi="Calibri" w:cs="Calibri"/>
          <w:noProof/>
          <w:szCs w:val="24"/>
        </w:rPr>
        <w:t xml:space="preserve">, </w:t>
      </w:r>
      <w:r w:rsidRPr="008B5A19">
        <w:rPr>
          <w:rFonts w:ascii="Calibri" w:hAnsi="Calibri" w:cs="Calibri"/>
          <w:i/>
          <w:iCs/>
          <w:noProof/>
          <w:szCs w:val="24"/>
        </w:rPr>
        <w:t>277</w:t>
      </w:r>
      <w:r w:rsidRPr="008B5A19">
        <w:rPr>
          <w:rFonts w:ascii="Calibri" w:hAnsi="Calibri" w:cs="Calibri"/>
          <w:noProof/>
          <w:szCs w:val="24"/>
        </w:rPr>
        <w:t>(5324), 376–380. http://doi.org/10.1126/science.277.5324.376</w:t>
      </w:r>
    </w:p>
    <w:p w14:paraId="048DEC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Voss, J. L., Bridge, D. J., Cohen, N. J., &amp; Walker, J. A. (2017). A Closer Look at the Hippocampus and Memory. </w:t>
      </w:r>
      <w:r w:rsidRPr="008B5A19">
        <w:rPr>
          <w:rFonts w:ascii="Calibri" w:hAnsi="Calibri" w:cs="Calibri"/>
          <w:i/>
          <w:iCs/>
          <w:noProof/>
          <w:szCs w:val="24"/>
        </w:rPr>
        <w:t>Trends in Cognitive Sciences</w:t>
      </w:r>
      <w:r w:rsidRPr="008B5A19">
        <w:rPr>
          <w:rFonts w:ascii="Calibri" w:hAnsi="Calibri" w:cs="Calibri"/>
          <w:noProof/>
          <w:szCs w:val="24"/>
        </w:rPr>
        <w:t>. http://doi.org/10.1016/j.tics.2017.05.008</w:t>
      </w:r>
    </w:p>
    <w:p w14:paraId="53A65B7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Wang, J. X., Cohen, N. J., &amp; Voss, J. L. (2015). Covert rapid action-memory simulation (CRAMS): A hypothesis of hippocampal-prefrontal interactions for adaptive behavior. </w:t>
      </w:r>
      <w:r w:rsidRPr="008B5A19">
        <w:rPr>
          <w:rFonts w:ascii="Calibri" w:hAnsi="Calibri" w:cs="Calibri"/>
          <w:i/>
          <w:iCs/>
          <w:noProof/>
          <w:szCs w:val="24"/>
        </w:rPr>
        <w:t>Neurobiology of Learning and Memory</w:t>
      </w:r>
      <w:r w:rsidRPr="008B5A19">
        <w:rPr>
          <w:rFonts w:ascii="Calibri" w:hAnsi="Calibri" w:cs="Calibri"/>
          <w:noProof/>
          <w:szCs w:val="24"/>
        </w:rPr>
        <w:t xml:space="preserve">, </w:t>
      </w:r>
      <w:r w:rsidRPr="008B5A19">
        <w:rPr>
          <w:rFonts w:ascii="Calibri" w:hAnsi="Calibri" w:cs="Calibri"/>
          <w:i/>
          <w:iCs/>
          <w:noProof/>
          <w:szCs w:val="24"/>
        </w:rPr>
        <w:t>117</w:t>
      </w:r>
      <w:r w:rsidRPr="008B5A19">
        <w:rPr>
          <w:rFonts w:ascii="Calibri" w:hAnsi="Calibri" w:cs="Calibri"/>
          <w:noProof/>
          <w:szCs w:val="24"/>
        </w:rPr>
        <w:t>, 22–33. http://doi.org/10.1016/j.nlm.2014.04.003</w:t>
      </w:r>
    </w:p>
    <w:p w14:paraId="301081EF"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Cohen, N. J., &amp; Tranel, D. (2015). Hippocampus contributes to the maintenance but not the quality of visual information over time. </w:t>
      </w:r>
      <w:r w:rsidRPr="008B5A19">
        <w:rPr>
          <w:rFonts w:ascii="Calibri" w:hAnsi="Calibri" w:cs="Calibri"/>
          <w:i/>
          <w:iCs/>
          <w:noProof/>
          <w:szCs w:val="24"/>
        </w:rPr>
        <w:t>Learning &amp; Memory</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(1), 6–10. http://doi.org/10.1101/lm.037127.114</w:t>
      </w:r>
    </w:p>
    <w:p w14:paraId="04557828"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Warren, D. E., Duff, M. C., Jensen, U., Tranel, D., &amp; Cohen, N. J. (2012). Hiding in plain view: Lesions of the medial temporal lobe impair online representation.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22</w:t>
      </w:r>
      <w:r w:rsidRPr="008B5A19">
        <w:rPr>
          <w:rFonts w:ascii="Calibri" w:hAnsi="Calibri" w:cs="Calibri"/>
          <w:noProof/>
          <w:szCs w:val="24"/>
        </w:rPr>
        <w:t>(7), 1577–1588. http://doi.org/10.1002/hipo.21000</w:t>
      </w:r>
    </w:p>
    <w:p w14:paraId="5DEF513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Watson, P. D., Voss, J. L., Warren, D. E., Tranel, D., &amp; Cohen, N. J. (2013). Spatial reconstruction by patients with hippocampal damage is dominated by relational memory errors. </w:t>
      </w:r>
      <w:r w:rsidRPr="008B5A19">
        <w:rPr>
          <w:rFonts w:ascii="Calibri" w:hAnsi="Calibri" w:cs="Calibri"/>
          <w:i/>
          <w:iCs/>
          <w:noProof/>
          <w:szCs w:val="24"/>
        </w:rPr>
        <w:t>Hippocampus</w:t>
      </w:r>
      <w:r w:rsidRPr="008B5A19">
        <w:rPr>
          <w:rFonts w:ascii="Calibri" w:hAnsi="Calibri" w:cs="Calibri"/>
          <w:noProof/>
          <w:szCs w:val="24"/>
        </w:rPr>
        <w:t xml:space="preserve">, </w:t>
      </w:r>
      <w:r w:rsidRPr="008B5A19">
        <w:rPr>
          <w:rFonts w:ascii="Calibri" w:hAnsi="Calibri" w:cs="Calibri"/>
          <w:i/>
          <w:iCs/>
          <w:noProof/>
          <w:szCs w:val="24"/>
        </w:rPr>
        <w:t>23</w:t>
      </w:r>
      <w:r w:rsidRPr="008B5A19">
        <w:rPr>
          <w:rFonts w:ascii="Calibri" w:hAnsi="Calibri" w:cs="Calibri"/>
          <w:noProof/>
          <w:szCs w:val="24"/>
        </w:rPr>
        <w:t>(7), 570–580. http://doi.org/10.1002/hipo.22115</w:t>
      </w:r>
    </w:p>
    <w:p w14:paraId="410AF3FC"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Wolbers, T., &amp; Hegarty, M. (2010). What determines our navigational abilities? </w:t>
      </w:r>
      <w:r w:rsidRPr="008B5A19">
        <w:rPr>
          <w:rFonts w:ascii="Calibri" w:hAnsi="Calibri" w:cs="Calibri"/>
          <w:i/>
          <w:iCs/>
          <w:noProof/>
          <w:szCs w:val="24"/>
        </w:rPr>
        <w:t>Trends in Cognitive Sciences</w:t>
      </w:r>
      <w:r w:rsidRPr="008B5A19">
        <w:rPr>
          <w:rFonts w:ascii="Calibri" w:hAnsi="Calibri" w:cs="Calibri"/>
          <w:noProof/>
          <w:szCs w:val="24"/>
        </w:rPr>
        <w:t xml:space="preserve">, </w:t>
      </w:r>
      <w:r w:rsidRPr="008B5A19">
        <w:rPr>
          <w:rFonts w:ascii="Calibri" w:hAnsi="Calibri" w:cs="Calibri"/>
          <w:i/>
          <w:iCs/>
          <w:noProof/>
          <w:szCs w:val="24"/>
        </w:rPr>
        <w:t>14</w:t>
      </w:r>
      <w:r w:rsidRPr="008B5A19">
        <w:rPr>
          <w:rFonts w:ascii="Calibri" w:hAnsi="Calibri" w:cs="Calibri"/>
          <w:noProof/>
          <w:szCs w:val="24"/>
        </w:rPr>
        <w:t>(3), 138–146. http://doi.org/10.1016/j.tics.2010.01.001</w:t>
      </w:r>
    </w:p>
    <w:p w14:paraId="5C3ED7F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Wolf, M. J. P. (2010). Theorizing Navigable Space in Video Games. </w:t>
      </w:r>
      <w:r w:rsidRPr="008B5A19">
        <w:rPr>
          <w:rFonts w:ascii="Calibri" w:hAnsi="Calibri" w:cs="Calibri"/>
          <w:i/>
          <w:iCs/>
          <w:noProof/>
          <w:szCs w:val="24"/>
        </w:rPr>
        <w:t>Logic and Structure of the Computer Game</w:t>
      </w:r>
      <w:r w:rsidRPr="008B5A19">
        <w:rPr>
          <w:rFonts w:ascii="Calibri" w:hAnsi="Calibri" w:cs="Calibri"/>
          <w:noProof/>
          <w:szCs w:val="24"/>
        </w:rPr>
        <w:t>, 36–62.</w:t>
      </w:r>
    </w:p>
    <w:p w14:paraId="71EF511A"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Yee, T. S. L. (2012). </w:t>
      </w:r>
      <w:r w:rsidRPr="008B5A19">
        <w:rPr>
          <w:rFonts w:ascii="Calibri" w:hAnsi="Calibri" w:cs="Calibri"/>
          <w:i/>
          <w:iCs/>
          <w:noProof/>
          <w:szCs w:val="24"/>
        </w:rPr>
        <w:t>Medial Temporal Lobe and Prefrontal Cortex Contributions to Memory Expressed on Short Timescales</w:t>
      </w:r>
      <w:r w:rsidRPr="008B5A19">
        <w:rPr>
          <w:rFonts w:ascii="Calibri" w:hAnsi="Calibri" w:cs="Calibri"/>
          <w:noProof/>
          <w:szCs w:val="24"/>
        </w:rPr>
        <w:t>. University of Illinois Urbana-Champaign.</w:t>
      </w:r>
    </w:p>
    <w:p w14:paraId="05074BC2"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(2013a).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03F207F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Yonelinas, A. P. (2013b). The hippocampus supports high-resolution binding in the service of perception, working memory and long-term memory. </w:t>
      </w:r>
      <w:r w:rsidRPr="008B5A19">
        <w:rPr>
          <w:rFonts w:ascii="Calibri" w:hAnsi="Calibri" w:cs="Calibri"/>
          <w:i/>
          <w:iCs/>
          <w:noProof/>
          <w:szCs w:val="24"/>
        </w:rPr>
        <w:t>Behavioural Brain Research</w:t>
      </w:r>
      <w:r w:rsidRPr="008B5A19">
        <w:rPr>
          <w:rFonts w:ascii="Calibri" w:hAnsi="Calibri" w:cs="Calibri"/>
          <w:noProof/>
          <w:szCs w:val="24"/>
        </w:rPr>
        <w:t xml:space="preserve">, </w:t>
      </w:r>
      <w:r w:rsidRPr="008B5A19">
        <w:rPr>
          <w:rFonts w:ascii="Calibri" w:hAnsi="Calibri" w:cs="Calibri"/>
          <w:i/>
          <w:iCs/>
          <w:noProof/>
          <w:szCs w:val="24"/>
        </w:rPr>
        <w:t>254</w:t>
      </w:r>
      <w:r w:rsidRPr="008B5A19">
        <w:rPr>
          <w:rFonts w:ascii="Calibri" w:hAnsi="Calibri" w:cs="Calibri"/>
          <w:noProof/>
          <w:szCs w:val="24"/>
        </w:rPr>
        <w:t>, 34–44. http://doi.org/10.1016/j.bbr.2013.05.030</w:t>
      </w:r>
    </w:p>
    <w:p w14:paraId="7727D123"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szCs w:val="24"/>
        </w:rPr>
      </w:pPr>
      <w:r w:rsidRPr="008B5A19">
        <w:rPr>
          <w:rFonts w:ascii="Calibri" w:hAnsi="Calibri" w:cs="Calibri"/>
          <w:noProof/>
          <w:szCs w:val="24"/>
        </w:rPr>
        <w:t xml:space="preserve">Zacks, J. M., Speer, N. K., Swallow, K. M., Braver, T. S., &amp; Reynolds, J. R. (2007a). Event perception: A </w:t>
      </w:r>
      <w:r w:rsidRPr="008B5A19">
        <w:rPr>
          <w:rFonts w:ascii="Calibri" w:hAnsi="Calibri" w:cs="Calibri"/>
          <w:noProof/>
          <w:szCs w:val="24"/>
        </w:rPr>
        <w:lastRenderedPageBreak/>
        <w:t xml:space="preserve">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4D8F2014" w14:textId="77777777" w:rsidR="008B5A19" w:rsidRPr="008B5A19" w:rsidRDefault="008B5A19" w:rsidP="008B5A19">
      <w:pPr>
        <w:widowControl w:val="0"/>
        <w:autoSpaceDE w:val="0"/>
        <w:autoSpaceDN w:val="0"/>
        <w:adjustRightInd w:val="0"/>
        <w:spacing w:line="240" w:lineRule="auto"/>
        <w:ind w:left="480" w:hanging="480"/>
        <w:rPr>
          <w:rFonts w:ascii="Calibri" w:hAnsi="Calibri" w:cs="Calibri"/>
          <w:noProof/>
        </w:rPr>
      </w:pPr>
      <w:r w:rsidRPr="008B5A19">
        <w:rPr>
          <w:rFonts w:ascii="Calibri" w:hAnsi="Calibri" w:cs="Calibri"/>
          <w:noProof/>
          <w:szCs w:val="24"/>
        </w:rPr>
        <w:t xml:space="preserve">Zacks, J. M., Speer, N. K., Swallow, K. M., Braver, T. S., &amp; Reynolds, J. R. (2007b). Event perception: A mind-brain perspective. </w:t>
      </w:r>
      <w:r w:rsidRPr="008B5A19">
        <w:rPr>
          <w:rFonts w:ascii="Calibri" w:hAnsi="Calibri" w:cs="Calibri"/>
          <w:i/>
          <w:iCs/>
          <w:noProof/>
          <w:szCs w:val="24"/>
        </w:rPr>
        <w:t>Psychological Bulletin</w:t>
      </w:r>
      <w:r w:rsidRPr="008B5A19">
        <w:rPr>
          <w:rFonts w:ascii="Calibri" w:hAnsi="Calibri" w:cs="Calibri"/>
          <w:noProof/>
          <w:szCs w:val="24"/>
        </w:rPr>
        <w:t xml:space="preserve">, </w:t>
      </w:r>
      <w:r w:rsidRPr="008B5A19">
        <w:rPr>
          <w:rFonts w:ascii="Calibri" w:hAnsi="Calibri" w:cs="Calibri"/>
          <w:i/>
          <w:iCs/>
          <w:noProof/>
          <w:szCs w:val="24"/>
        </w:rPr>
        <w:t>133</w:t>
      </w:r>
      <w:r w:rsidRPr="008B5A19">
        <w:rPr>
          <w:rFonts w:ascii="Calibri" w:hAnsi="Calibri" w:cs="Calibri"/>
          <w:noProof/>
          <w:szCs w:val="24"/>
        </w:rPr>
        <w:t>(2), 273–293. http://doi.org/10.1037/0033-2909.133.2.273</w:t>
      </w:r>
    </w:p>
    <w:p w14:paraId="5A61D386" w14:textId="6E1E9FC9"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78"/>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ulas, Michael R" w:date="2018-02-15T14:27:00Z" w:initials="DMR">
    <w:p w14:paraId="2E55F039" w14:textId="78F20FD5" w:rsidR="005C08FD" w:rsidRDefault="005C08FD">
      <w:pPr>
        <w:pStyle w:val="CommentText"/>
      </w:pPr>
      <w:r>
        <w:rPr>
          <w:rStyle w:val="CommentReference"/>
        </w:rPr>
        <w:annotationRef/>
      </w:r>
      <w:r>
        <w:t>A 2 page abstract? Is that typical for these?</w:t>
      </w:r>
    </w:p>
  </w:comment>
  <w:comment w:id="2" w:author="Dulas, Michael R" w:date="2018-02-15T12:01:00Z" w:initials="DMR">
    <w:p w14:paraId="367A8F97" w14:textId="29C107B5" w:rsidR="005C08FD" w:rsidRDefault="005C08FD">
      <w:pPr>
        <w:pStyle w:val="CommentText"/>
      </w:pPr>
      <w:r>
        <w:rPr>
          <w:rStyle w:val="CommentReference"/>
        </w:rPr>
        <w:annotationRef/>
      </w:r>
      <w:r>
        <w:t xml:space="preserve">No love for Bun </w:t>
      </w:r>
      <w:proofErr w:type="spellStart"/>
      <w:r>
        <w:t>Bun</w:t>
      </w:r>
      <w:proofErr w:type="spellEnd"/>
      <w:r>
        <w:t>?</w:t>
      </w:r>
    </w:p>
  </w:comment>
  <w:comment w:id="4" w:author="Dulas, Michael R" w:date="2018-02-15T12:03:00Z" w:initials="DMR">
    <w:p w14:paraId="3A857B85" w14:textId="53CECC2D" w:rsidR="005C08FD" w:rsidRDefault="005C08FD">
      <w:pPr>
        <w:pStyle w:val="CommentText"/>
      </w:pPr>
      <w:r>
        <w:rPr>
          <w:rStyle w:val="CommentReference"/>
        </w:rPr>
        <w:annotationRef/>
      </w:r>
      <w:r>
        <w:t>Not sure what’s going on with the figure locations. They were out of place when I opened the document, so not sure why.</w:t>
      </w:r>
    </w:p>
  </w:comment>
  <w:comment w:id="6" w:author="Dulas, Michael R" w:date="2018-02-15T12:06:00Z" w:initials="DMR">
    <w:p w14:paraId="3F7BB66F" w14:textId="4E0CDF48" w:rsidR="005C08FD" w:rsidRDefault="005C08FD">
      <w:pPr>
        <w:pStyle w:val="CommentText"/>
      </w:pPr>
      <w:r>
        <w:rPr>
          <w:rStyle w:val="CommentReference"/>
        </w:rPr>
        <w:annotationRef/>
      </w:r>
      <w:r>
        <w:t>I think this needs to be highlighted somehow because the first time I read the sentence I thought you just said the same thing twice</w:t>
      </w:r>
    </w:p>
  </w:comment>
  <w:comment w:id="11" w:author="Dulas, Michael R" w:date="2018-02-15T14:20:00Z" w:initials="DMR">
    <w:p w14:paraId="4AE11978" w14:textId="549872AE" w:rsidR="005C08FD" w:rsidRDefault="005C08FD">
      <w:pPr>
        <w:pStyle w:val="CommentText"/>
      </w:pPr>
      <w:r>
        <w:rPr>
          <w:rStyle w:val="CommentReference"/>
        </w:rPr>
        <w:annotationRef/>
      </w:r>
      <w:r>
        <w:t>I didn’t realize all this ended up in the dissertation. I won’t rehash my arguments that this doesn’t actually add to your main points. But if it’s been in previous iterations they’ve seen I guess it makes sense to leave it now</w:t>
      </w:r>
    </w:p>
  </w:comment>
  <w:comment w:id="12" w:author="Dulas, Michael R" w:date="2018-02-15T14:21:00Z" w:initials="DMR">
    <w:p w14:paraId="777459D2" w14:textId="2851CD1D" w:rsidR="005C08FD" w:rsidRDefault="005C08FD">
      <w:pPr>
        <w:pStyle w:val="CommentText"/>
      </w:pPr>
      <w:r>
        <w:rPr>
          <w:rStyle w:val="CommentReference"/>
        </w:rPr>
        <w:annotationRef/>
      </w:r>
      <w:bookmarkStart w:id="13" w:name="_GoBack"/>
      <w:bookmarkEnd w:id="13"/>
      <w:r>
        <w:t xml:space="preserve">Ah now I remember, you left that stuff but made a better transition back to </w:t>
      </w:r>
      <w:proofErr w:type="spellStart"/>
      <w:r>
        <w:t>iposition</w:t>
      </w:r>
      <w:proofErr w:type="spellEnd"/>
    </w:p>
  </w:comment>
  <w:comment w:id="14" w:author="Dulas, Michael R" w:date="2018-02-15T14:24:00Z" w:initials="DMR">
    <w:p w14:paraId="57B62D7C" w14:textId="3400CED7" w:rsidR="005C08FD" w:rsidRDefault="005C08FD">
      <w:pPr>
        <w:pStyle w:val="CommentText"/>
      </w:pPr>
      <w:r>
        <w:rPr>
          <w:rStyle w:val="CommentReference"/>
        </w:rPr>
        <w:annotationRef/>
      </w:r>
      <w:r>
        <w:t>Was this section always this long and detailed? This feels like a ton of stuff that could have just waited for chapter 2? Namely when you start getting into specific #’s, variables, etc.</w:t>
      </w:r>
    </w:p>
  </w:comment>
  <w:comment w:id="15" w:author="Dulas, Michael R" w:date="2018-02-15T14:21:00Z" w:initials="DMR">
    <w:p w14:paraId="65368E3A" w14:textId="653C5C84" w:rsidR="005C08FD" w:rsidRDefault="005C08FD">
      <w:pPr>
        <w:pStyle w:val="CommentText"/>
      </w:pPr>
      <w:r>
        <w:rPr>
          <w:rStyle w:val="CommentReference"/>
        </w:rPr>
        <w:annotationRef/>
      </w:r>
      <w:r>
        <w:t>Should this be called “The Spatial Reconstruction Task”?</w:t>
      </w:r>
    </w:p>
  </w:comment>
  <w:comment w:id="18" w:author="Dulas, Michael R" w:date="2018-02-16T14:05:00Z" w:initials="DMR">
    <w:p w14:paraId="22D952C4" w14:textId="166FA4D5" w:rsidR="005C08FD" w:rsidRDefault="005C08FD">
      <w:pPr>
        <w:pStyle w:val="CommentText"/>
      </w:pPr>
      <w:r>
        <w:rPr>
          <w:rStyle w:val="CommentReference"/>
        </w:rPr>
        <w:annotationRef/>
      </w:r>
      <w:r>
        <w:t xml:space="preserve">Maybe you do this earlier and I missed it, but is it worth noting what </w:t>
      </w:r>
      <w:proofErr w:type="spellStart"/>
      <w:r>
        <w:t>allocentric</w:t>
      </w:r>
      <w:proofErr w:type="spellEnd"/>
      <w:r>
        <w:t xml:space="preserve"> vs. egocentric in time would look like? </w:t>
      </w:r>
      <w:r w:rsidR="000003BD">
        <w:t>Because studying 1-8 doesn’t actually dissociate them.</w:t>
      </w:r>
    </w:p>
  </w:comment>
  <w:comment w:id="46" w:author="Dulas, Michael R" w:date="2018-02-15T14:29:00Z" w:initials="DMR">
    <w:p w14:paraId="6F8ABC8A" w14:textId="610F0BDE" w:rsidR="005C08FD" w:rsidRDefault="005C08FD">
      <w:pPr>
        <w:pStyle w:val="CommentText"/>
      </w:pPr>
      <w:r>
        <w:rPr>
          <w:rStyle w:val="CommentReference"/>
        </w:rPr>
        <w:annotationRef/>
      </w:r>
      <w:r>
        <w:t xml:space="preserve">Unless you’re adding </w:t>
      </w:r>
      <w:proofErr w:type="gramStart"/>
      <w:r>
        <w:t>more ,</w:t>
      </w:r>
      <w:proofErr w:type="gramEnd"/>
      <w:r>
        <w:t xml:space="preserve"> you should say (e.g. </w:t>
      </w:r>
      <w:proofErr w:type="spellStart"/>
      <w:r>
        <w:t>Eichenbaum</w:t>
      </w:r>
      <w:proofErr w:type="spellEnd"/>
      <w:r>
        <w:t>, 2017b)</w:t>
      </w:r>
    </w:p>
  </w:comment>
  <w:comment w:id="51" w:author="Dulas, Michael R" w:date="2018-02-15T14:39:00Z" w:initials="DMR">
    <w:p w14:paraId="353421FE" w14:textId="49357514" w:rsidR="005C08FD" w:rsidRDefault="005C08FD">
      <w:pPr>
        <w:pStyle w:val="CommentText"/>
      </w:pPr>
      <w:r>
        <w:rPr>
          <w:rStyle w:val="CommentReference"/>
        </w:rPr>
        <w:annotationRef/>
      </w:r>
      <w:r>
        <w:t>I’m having trouble parsing this. “</w:t>
      </w:r>
      <w:proofErr w:type="gramStart"/>
      <w:r>
        <w:t>test</w:t>
      </w:r>
      <w:proofErr w:type="gramEnd"/>
      <w:r>
        <w:t xml:space="preserve"> phenomena” is vague, and “successfully” producing errors seems odd. I think you can just make this large sentence something akin to “The previous chapter introduced a task that can successfully interrogate relational memory for both time and space, but did not examine how information sampling during study informed these relational memory measures” or whatever</w:t>
      </w:r>
    </w:p>
  </w:comment>
  <w:comment w:id="53" w:author="Dulas, Michael R" w:date="2018-02-15T14:44:00Z" w:initials="DMR">
    <w:p w14:paraId="7C041557" w14:textId="56245CAF" w:rsidR="005C08FD" w:rsidRDefault="005C08FD">
      <w:pPr>
        <w:pStyle w:val="CommentText"/>
      </w:pPr>
      <w:r>
        <w:rPr>
          <w:rStyle w:val="CommentReference"/>
        </w:rPr>
        <w:annotationRef/>
      </w:r>
      <w:r>
        <w:t>This seems like a sudden step back from where you were at the end of last paragraph. It sounded like you were going to start going into what you did and then suddenly we’re back to “in the beginning God invented navigation and it was good.” This paragraph feels like it is another opening paragraph to the chapter. Maybe see if you can move it up and incorporate across this and your current opener?</w:t>
      </w:r>
    </w:p>
  </w:comment>
  <w:comment w:id="54" w:author="Dulas, Michael R" w:date="2018-02-16T14:04:00Z" w:initials="DMR">
    <w:p w14:paraId="03D7F398" w14:textId="5D41B68C" w:rsidR="005C08FD" w:rsidRDefault="005C08FD">
      <w:pPr>
        <w:pStyle w:val="CommentText"/>
      </w:pPr>
      <w:r>
        <w:rPr>
          <w:rStyle w:val="CommentReference"/>
        </w:rPr>
        <w:annotationRef/>
      </w:r>
      <w:r>
        <w:t>How is this similar to the hippocampal axis sentence?</w:t>
      </w:r>
    </w:p>
    <w:p w14:paraId="63E238D7" w14:textId="77777777" w:rsidR="000003BD" w:rsidRDefault="000003BD">
      <w:pPr>
        <w:pStyle w:val="CommentText"/>
      </w:pPr>
    </w:p>
    <w:p w14:paraId="78AB7F98" w14:textId="664AF535" w:rsidR="000003BD" w:rsidRDefault="000003BD">
      <w:pPr>
        <w:pStyle w:val="CommentText"/>
      </w:pPr>
      <w:r>
        <w:t xml:space="preserve">This also seems like a confound for being able to distinguish your </w:t>
      </w:r>
      <w:proofErr w:type="spellStart"/>
      <w:r>
        <w:t>allocentric</w:t>
      </w:r>
      <w:proofErr w:type="spellEnd"/>
      <w:r>
        <w:t xml:space="preserve"> vs. egocentric effects. </w:t>
      </w:r>
    </w:p>
  </w:comment>
  <w:comment w:id="55" w:author="Dulas, Michael R" w:date="2018-02-16T14:03:00Z" w:initials="DMR">
    <w:p w14:paraId="3D04FF96" w14:textId="0FC1679D" w:rsidR="005C08FD" w:rsidRDefault="005C08FD">
      <w:pPr>
        <w:pStyle w:val="CommentText"/>
      </w:pPr>
      <w:r>
        <w:rPr>
          <w:rStyle w:val="CommentReference"/>
        </w:rPr>
        <w:annotationRef/>
      </w:r>
      <w:r>
        <w:t>Have you defined this? Or, do you need to?</w:t>
      </w:r>
    </w:p>
    <w:p w14:paraId="2045BED3" w14:textId="77777777" w:rsidR="00C92503" w:rsidRDefault="00C92503">
      <w:pPr>
        <w:pStyle w:val="CommentText"/>
      </w:pPr>
    </w:p>
    <w:p w14:paraId="2EB65AC1" w14:textId="116B7E8A" w:rsidR="00C92503" w:rsidRDefault="00C92503">
      <w:pPr>
        <w:pStyle w:val="CommentText"/>
      </w:pPr>
      <w:r>
        <w:t>Also this is 1 paper</w:t>
      </w:r>
      <w:r w:rsidR="000003BD">
        <w:t xml:space="preserve"> (and a Squire one at that)</w:t>
      </w:r>
      <w:r>
        <w:t xml:space="preserve"> that says this. There are others that say hippocampus is necessary for path integration in humans. </w:t>
      </w:r>
    </w:p>
    <w:p w14:paraId="5738B357" w14:textId="77777777" w:rsidR="00C92503" w:rsidRDefault="00C92503">
      <w:pPr>
        <w:pStyle w:val="CommentText"/>
      </w:pPr>
    </w:p>
    <w:p w14:paraId="3544FA8E" w14:textId="07938B9E" w:rsidR="00C92503" w:rsidRDefault="00C92503">
      <w:pPr>
        <w:pStyle w:val="CommentText"/>
      </w:pPr>
      <w:proofErr w:type="spellStart"/>
      <w:r w:rsidRPr="00C92503">
        <w:t>Philbeck</w:t>
      </w:r>
      <w:proofErr w:type="spellEnd"/>
      <w:r w:rsidRPr="00C92503">
        <w:t xml:space="preserve">, J. W., </w:t>
      </w:r>
      <w:proofErr w:type="spellStart"/>
      <w:r w:rsidRPr="00C92503">
        <w:t>Behrmann</w:t>
      </w:r>
      <w:proofErr w:type="spellEnd"/>
      <w:r w:rsidRPr="00C92503">
        <w:t xml:space="preserve">, M., Levy, L., </w:t>
      </w:r>
      <w:proofErr w:type="spellStart"/>
      <w:r w:rsidRPr="00C92503">
        <w:t>Potolicchio</w:t>
      </w:r>
      <w:proofErr w:type="spellEnd"/>
      <w:r w:rsidRPr="00C92503">
        <w:t xml:space="preserve">, S. J., &amp; </w:t>
      </w:r>
      <w:proofErr w:type="spellStart"/>
      <w:r w:rsidRPr="00C92503">
        <w:t>Caputy</w:t>
      </w:r>
      <w:proofErr w:type="spellEnd"/>
      <w:r w:rsidRPr="00C92503">
        <w:t>, A. J. (2004). Path integration deficits during linear locomotion after human medial temporal lobectomy. Journal of cognitive neuroscience, 16(4), 510-520.</w:t>
      </w:r>
    </w:p>
    <w:p w14:paraId="425FD2C3" w14:textId="77777777" w:rsidR="00C92503" w:rsidRDefault="00C92503">
      <w:pPr>
        <w:pStyle w:val="CommentText"/>
      </w:pPr>
    </w:p>
    <w:p w14:paraId="71255CAD" w14:textId="673ADDDA" w:rsidR="00C92503" w:rsidRDefault="00C92503">
      <w:pPr>
        <w:pStyle w:val="CommentText"/>
      </w:pPr>
      <w:r w:rsidRPr="00C92503">
        <w:t xml:space="preserve">Wiener, J. M., </w:t>
      </w:r>
      <w:proofErr w:type="spellStart"/>
      <w:r w:rsidRPr="00C92503">
        <w:t>Berthoz</w:t>
      </w:r>
      <w:proofErr w:type="spellEnd"/>
      <w:r w:rsidRPr="00C92503">
        <w:t xml:space="preserve">, A., &amp; </w:t>
      </w:r>
      <w:proofErr w:type="spellStart"/>
      <w:r w:rsidRPr="00C92503">
        <w:t>Wolbers</w:t>
      </w:r>
      <w:proofErr w:type="spellEnd"/>
      <w:r w:rsidRPr="00C92503">
        <w:t>, T. (2011). Dissociable cognitive mechanisms underlying human path integration. Experimental brain research, 208(1), 61-71.</w:t>
      </w:r>
    </w:p>
  </w:comment>
  <w:comment w:id="58" w:author="Dulas, Michael R" w:date="2018-02-16T13:55:00Z" w:initials="DMR">
    <w:p w14:paraId="7BB0A0C0" w14:textId="065259A5" w:rsidR="005C08FD" w:rsidRDefault="005C08FD">
      <w:pPr>
        <w:pStyle w:val="CommentText"/>
      </w:pPr>
      <w:r>
        <w:rPr>
          <w:rStyle w:val="CommentReference"/>
        </w:rPr>
        <w:annotationRef/>
      </w:r>
      <w:r>
        <w:t>It does? Some of the many things you list contradict each other (at least across species or tasks). So it’s unclear how these are coming together to say anything more than “we don’t even really understand spatial navigation well, but let’s do time!”</w:t>
      </w:r>
      <w:r w:rsidR="00C92503">
        <w:t xml:space="preserve"> Try to tighten this up to get to this conclusion</w:t>
      </w:r>
    </w:p>
  </w:comment>
  <w:comment w:id="59" w:author="Dulas, Michael R" w:date="2018-02-15T14:50:00Z" w:initials="DMR">
    <w:p w14:paraId="75A88753" w14:textId="55CF7901" w:rsidR="005C08FD" w:rsidRDefault="005C08FD">
      <w:pPr>
        <w:pStyle w:val="CommentText"/>
      </w:pPr>
      <w:r>
        <w:rPr>
          <w:rStyle w:val="CommentReference"/>
        </w:rPr>
        <w:annotationRef/>
      </w:r>
      <w:r>
        <w:t>So something I just noticed now and can’t easily recheck throughout. Sometimes you write “I” sometimes you write “we”. Pick one and be consistent (and I’d lean towards the “we”).</w:t>
      </w:r>
    </w:p>
  </w:comment>
  <w:comment w:id="60" w:author="Dulas, Michael R" w:date="2018-02-16T13:55:00Z" w:initials="DMR">
    <w:p w14:paraId="1361EDF0" w14:textId="5402B122" w:rsidR="005C08FD" w:rsidRDefault="005C08FD">
      <w:pPr>
        <w:pStyle w:val="CommentText"/>
      </w:pPr>
      <w:r>
        <w:rPr>
          <w:rStyle w:val="CommentReference"/>
        </w:rPr>
        <w:annotationRef/>
      </w:r>
      <w:r w:rsidR="00C92503">
        <w:t>This</w:t>
      </w:r>
      <w:r>
        <w:t xml:space="preserve"> reads like you’re going to go through all the considerations for each of the things you listed above, which I’m pretty sure you’re not going to do…</w:t>
      </w:r>
    </w:p>
  </w:comment>
  <w:comment w:id="61" w:author="Dulas, Michael R" w:date="2018-02-15T14:53:00Z" w:initials="DMR">
    <w:p w14:paraId="089941F3" w14:textId="58C56B6A" w:rsidR="005C08FD" w:rsidRDefault="005C08FD">
      <w:pPr>
        <w:pStyle w:val="CommentText"/>
      </w:pPr>
      <w:r>
        <w:rPr>
          <w:rStyle w:val="CommentReference"/>
        </w:rPr>
        <w:annotationRef/>
      </w:r>
      <w:r>
        <w:t>These seem like unrelated topics mashed into 1 sentence. 1 thing about proximity, 1 thing about fractal geometry. Break them up</w:t>
      </w:r>
    </w:p>
  </w:comment>
  <w:comment w:id="62" w:author="Dulas, Michael R" w:date="2018-02-15T14:55:00Z" w:initials="DMR">
    <w:p w14:paraId="350DFF55" w14:textId="1F51EE0D" w:rsidR="005C08FD" w:rsidRDefault="005C08FD">
      <w:pPr>
        <w:pStyle w:val="CommentText"/>
      </w:pPr>
      <w:r>
        <w:rPr>
          <w:rStyle w:val="CommentReference"/>
        </w:rPr>
        <w:annotationRef/>
      </w:r>
      <w:r>
        <w:t>Is this really the best way to explain this? Navigation paths have multiple curves I would think?</w:t>
      </w:r>
    </w:p>
  </w:comment>
  <w:comment w:id="63" w:author="Dulas, Michael R" w:date="2018-02-15T14:59:00Z" w:initials="DMR">
    <w:p w14:paraId="25262D82" w14:textId="11082176" w:rsidR="005C08FD" w:rsidRDefault="005C08FD">
      <w:pPr>
        <w:pStyle w:val="CommentText"/>
      </w:pPr>
      <w:r>
        <w:rPr>
          <w:rStyle w:val="CommentReference"/>
        </w:rPr>
        <w:annotationRef/>
      </w:r>
      <w:r>
        <w:t>You mean trial-over-trial improvement?</w:t>
      </w:r>
    </w:p>
  </w:comment>
  <w:comment w:id="82" w:author="Dulas, Michael R" w:date="2018-02-15T15:06:00Z" w:initials="DMR">
    <w:p w14:paraId="7DD60056" w14:textId="40A69394" w:rsidR="005C08FD" w:rsidRDefault="005C08FD">
      <w:pPr>
        <w:pStyle w:val="CommentText"/>
      </w:pPr>
      <w:r>
        <w:rPr>
          <w:rStyle w:val="CommentReference"/>
        </w:rPr>
        <w:annotationRef/>
      </w:r>
      <w:r>
        <w:t>This seems like a tautology: “We can see taxis in time in this task better than in space tasks because this task is a time task”? I think maybe you mean that you can observe taxis in general better in this task?</w:t>
      </w:r>
    </w:p>
  </w:comment>
  <w:comment w:id="83" w:author="Dulas, Michael R" w:date="2018-02-15T15:06:00Z" w:initials="DMR">
    <w:p w14:paraId="51785BB9" w14:textId="36609720" w:rsidR="005C08FD" w:rsidRDefault="005C08FD">
      <w:pPr>
        <w:pStyle w:val="CommentText"/>
      </w:pPr>
      <w:r>
        <w:rPr>
          <w:rStyle w:val="CommentReference"/>
        </w:rPr>
        <w:annotationRef/>
      </w:r>
      <w:r>
        <w:t>What is taxis in space; you define it in time (waiting)</w:t>
      </w:r>
    </w:p>
  </w:comment>
  <w:comment w:id="88" w:author="Dulas, Michael R" w:date="2018-02-16T13:54:00Z" w:initials="DMR">
    <w:p w14:paraId="6A191B31" w14:textId="714B2EE3" w:rsidR="005C08FD" w:rsidRDefault="005C08FD">
      <w:pPr>
        <w:pStyle w:val="CommentText"/>
      </w:pPr>
      <w:r>
        <w:rPr>
          <w:rStyle w:val="CommentReference"/>
        </w:rPr>
        <w:annotationRef/>
      </w:r>
      <w:r w:rsidR="00C92503">
        <w:t>Define</w:t>
      </w:r>
    </w:p>
  </w:comment>
  <w:comment w:id="89" w:author="Dulas, Michael R" w:date="2018-02-15T15:17:00Z" w:initials="DMR">
    <w:p w14:paraId="2371D6F2" w14:textId="6935067E" w:rsidR="005C08FD" w:rsidRDefault="005C08FD">
      <w:pPr>
        <w:pStyle w:val="CommentText"/>
      </w:pPr>
      <w:r>
        <w:rPr>
          <w:rStyle w:val="CommentReference"/>
        </w:rPr>
        <w:annotationRef/>
      </w:r>
      <w:r>
        <w:t>Huh? How is a recognition triggered response consistent with a contiguity effect?</w:t>
      </w:r>
    </w:p>
  </w:comment>
  <w:comment w:id="92" w:author="Dulas, Michael R" w:date="2018-02-16T13:54:00Z" w:initials="DMR">
    <w:p w14:paraId="69A76DBA" w14:textId="1563C7D1" w:rsidR="005C08FD" w:rsidRDefault="005C08FD">
      <w:pPr>
        <w:pStyle w:val="CommentText"/>
      </w:pPr>
      <w:r>
        <w:rPr>
          <w:rStyle w:val="CommentReference"/>
        </w:rPr>
        <w:annotationRef/>
      </w:r>
      <w:r>
        <w:t xml:space="preserve">This feels like a catch 22. So they get cues when things happen, so if they move based on the cues, aren’t the egocentric and </w:t>
      </w:r>
      <w:proofErr w:type="spellStart"/>
      <w:r>
        <w:t>allocentric</w:t>
      </w:r>
      <w:proofErr w:type="spellEnd"/>
      <w:r>
        <w:t xml:space="preserve"> strategies indistinguishable? Moreover, given that they have to reconstruct on the same timeline, there is somewhat of an imposition during reconstruction to do things “in an order” that they may then experience and remember egocentrically, but that would look </w:t>
      </w:r>
      <w:proofErr w:type="spellStart"/>
      <w:r>
        <w:t>allocentric</w:t>
      </w:r>
      <w:proofErr w:type="spellEnd"/>
      <w:r>
        <w:t xml:space="preserve"> during navigation. </w:t>
      </w:r>
      <w:r w:rsidR="00C92503">
        <w:t>Hell, they start at the beginning each trial too so there’s further imposition to do things in order.</w:t>
      </w:r>
    </w:p>
  </w:comment>
  <w:comment w:id="93" w:author="Dulas, Michael R" w:date="2018-02-16T13:53:00Z" w:initials="DMR">
    <w:p w14:paraId="697879D8" w14:textId="2B27B045" w:rsidR="005C08FD" w:rsidRDefault="005C08FD">
      <w:pPr>
        <w:pStyle w:val="CommentText"/>
      </w:pPr>
      <w:r>
        <w:rPr>
          <w:rStyle w:val="CommentReference"/>
        </w:rPr>
        <w:annotationRef/>
      </w:r>
      <w:r>
        <w:t xml:space="preserve">I think we’ve discussed this before; I think this is a </w:t>
      </w:r>
      <w:proofErr w:type="spellStart"/>
      <w:r>
        <w:t>huuuuuuge</w:t>
      </w:r>
      <w:proofErr w:type="spellEnd"/>
      <w:r>
        <w:t xml:space="preserve"> reach. Yes there are time cells but just because people start converging to a particular strategy</w:t>
      </w:r>
      <w:r w:rsidR="00C92503">
        <w:t xml:space="preserve"> (which I don’t even agree is </w:t>
      </w:r>
      <w:proofErr w:type="spellStart"/>
      <w:r w:rsidR="00C92503">
        <w:t>allocentric</w:t>
      </w:r>
      <w:proofErr w:type="spellEnd"/>
      <w:r w:rsidR="00C92503">
        <w:t xml:space="preserve"> per se)</w:t>
      </w:r>
      <w:r>
        <w:t xml:space="preserve"> doesn’t mean that time cells are</w:t>
      </w:r>
      <w:r w:rsidR="00C92503">
        <w:t xml:space="preserve"> in turn</w:t>
      </w:r>
      <w:r>
        <w:t xml:space="preserve"> </w:t>
      </w:r>
      <w:proofErr w:type="spellStart"/>
      <w:r>
        <w:t>allocentric</w:t>
      </w:r>
      <w:proofErr w:type="spellEnd"/>
      <w:r>
        <w:t>. That could all be processed elsewhere</w:t>
      </w:r>
      <w:r w:rsidR="00C92503">
        <w:t xml:space="preserve"> (there is a plethora of evidence that the vmPFC is also necessary temporal order memory)</w:t>
      </w:r>
      <w:r>
        <w:t xml:space="preserve">. </w:t>
      </w:r>
    </w:p>
  </w:comment>
  <w:comment w:id="96" w:author="Dulas, Michael R" w:date="2018-02-16T13:52:00Z" w:initials="DMR">
    <w:p w14:paraId="0CA7BF33" w14:textId="66F40B99" w:rsidR="005C08FD" w:rsidRDefault="005C08FD">
      <w:pPr>
        <w:pStyle w:val="CommentText"/>
      </w:pPr>
      <w:r>
        <w:rPr>
          <w:rStyle w:val="CommentReference"/>
        </w:rPr>
        <w:annotationRef/>
      </w:r>
      <w:r>
        <w:t>As said before</w:t>
      </w:r>
      <w:r w:rsidR="00C92503">
        <w:t xml:space="preserve"> (and as you’ll see throughout)</w:t>
      </w:r>
      <w:r>
        <w:t>, I have no idea how this chapter can possibly do this. This feels more like something that could be discussed at the end as a potential prediction requiring future research, but not something you’re doing yourself.</w:t>
      </w:r>
      <w:r w:rsidR="00C92503">
        <w:t xml:space="preserve"> At the very least this needs to be hedged as saying “this work aims to develop a task that may be useful in future research to determine if hippocampal time cells are </w:t>
      </w:r>
      <w:proofErr w:type="spellStart"/>
      <w:r w:rsidR="00C92503">
        <w:t>allocentric</w:t>
      </w:r>
      <w:proofErr w:type="spellEnd"/>
      <w:r w:rsidR="00C92503">
        <w:t xml:space="preserve">” or whatever. </w:t>
      </w:r>
    </w:p>
  </w:comment>
  <w:comment w:id="99" w:author="Dulas, Michael R" w:date="2018-02-16T13:51:00Z" w:initials="DMR">
    <w:p w14:paraId="1D2BBED0" w14:textId="71A54314" w:rsidR="005C08FD" w:rsidRDefault="005C08FD">
      <w:pPr>
        <w:pStyle w:val="CommentText"/>
      </w:pPr>
      <w:r>
        <w:rPr>
          <w:rStyle w:val="CommentReference"/>
        </w:rPr>
        <w:annotationRef/>
      </w:r>
      <w:r>
        <w:t>Did you say anything about test time navigation in the intro? Are you actually discussing this later?</w:t>
      </w:r>
    </w:p>
    <w:p w14:paraId="27171C89" w14:textId="4AFF4BA4" w:rsidR="005C08FD" w:rsidRDefault="005C08FD">
      <w:pPr>
        <w:pStyle w:val="CommentText"/>
      </w:pPr>
    </w:p>
    <w:p w14:paraId="3F05AED1" w14:textId="0D96529F" w:rsidR="005C08FD" w:rsidRDefault="00C92503">
      <w:pPr>
        <w:pStyle w:val="CommentText"/>
      </w:pPr>
      <w:r>
        <w:t xml:space="preserve">Returning to this comment after reading the chapter: </w:t>
      </w:r>
      <w:r w:rsidR="005C08FD">
        <w:t>Nothing I read seemed to analyze test time navigation… If it’s there, it needs to be clearer</w:t>
      </w:r>
    </w:p>
  </w:comment>
  <w:comment w:id="100" w:author="Dulas, Michael R" w:date="2018-02-15T15:25:00Z" w:initials="DMR">
    <w:p w14:paraId="6C0B4861" w14:textId="468FAB63" w:rsidR="005C08FD" w:rsidRDefault="005C08FD">
      <w:pPr>
        <w:pStyle w:val="CommentText"/>
      </w:pPr>
      <w:r>
        <w:rPr>
          <w:rStyle w:val="CommentReference"/>
        </w:rPr>
        <w:annotationRef/>
      </w:r>
      <w:r>
        <w:t>Didn’t you say a lot of this in the intro to the chapter? Only put things in here that are actually methods</w:t>
      </w:r>
    </w:p>
  </w:comment>
  <w:comment w:id="101" w:author="Dulas, Michael R" w:date="2018-02-15T15:27:00Z" w:initials="DMR">
    <w:p w14:paraId="0952BFAA" w14:textId="0FBC3B85" w:rsidR="005C08FD" w:rsidRDefault="005C08FD">
      <w:pPr>
        <w:pStyle w:val="CommentText"/>
      </w:pPr>
      <w:r>
        <w:rPr>
          <w:rStyle w:val="CommentReference"/>
        </w:rPr>
        <w:annotationRef/>
      </w:r>
      <w:r>
        <w:t>What? An infinitely small scale?</w:t>
      </w:r>
    </w:p>
  </w:comment>
  <w:comment w:id="102" w:author="Dulas, Michael R" w:date="2018-02-15T15:26:00Z" w:initials="DMR">
    <w:p w14:paraId="1C26C796" w14:textId="1A0277B4" w:rsidR="005C08FD" w:rsidRDefault="005C08FD">
      <w:pPr>
        <w:pStyle w:val="CommentText"/>
      </w:pPr>
      <w:r>
        <w:rPr>
          <w:rStyle w:val="CommentReference"/>
        </w:rPr>
        <w:annotationRef/>
      </w:r>
      <w:r>
        <w:t>Sometimes you capitalize, sometimes you don’t</w:t>
      </w:r>
    </w:p>
  </w:comment>
  <w:comment w:id="108" w:author="Dulas, Michael R" w:date="2018-02-16T13:50:00Z" w:initials="DMR">
    <w:p w14:paraId="24AD1C2B" w14:textId="47648EE2" w:rsidR="005C08FD" w:rsidRDefault="005C08FD">
      <w:pPr>
        <w:pStyle w:val="CommentText"/>
      </w:pPr>
      <w:r>
        <w:rPr>
          <w:rStyle w:val="CommentReference"/>
        </w:rPr>
        <w:annotationRef/>
      </w:r>
      <w:r>
        <w:t>Cite</w:t>
      </w:r>
    </w:p>
  </w:comment>
  <w:comment w:id="109" w:author="Dulas, Michael R" w:date="2018-02-15T15:32:00Z" w:initials="DMR">
    <w:p w14:paraId="64BF65D9" w14:textId="58947759" w:rsidR="005C08FD" w:rsidRDefault="005C08FD">
      <w:pPr>
        <w:pStyle w:val="CommentText"/>
      </w:pPr>
      <w:r>
        <w:rPr>
          <w:rStyle w:val="CommentReference"/>
        </w:rPr>
        <w:annotationRef/>
      </w:r>
      <w:r>
        <w:t>Is that a prediction? That’s not a prediction I would make, at least not the “exclusively related to better pattern separation”</w:t>
      </w:r>
    </w:p>
  </w:comment>
  <w:comment w:id="111" w:author="Dulas, Michael R" w:date="2018-02-15T15:33:00Z" w:initials="DMR">
    <w:p w14:paraId="52B37596" w14:textId="6CE2AD38" w:rsidR="005C08FD" w:rsidRDefault="005C08FD">
      <w:pPr>
        <w:pStyle w:val="CommentText"/>
      </w:pPr>
      <w:r>
        <w:rPr>
          <w:rStyle w:val="CommentReference"/>
        </w:rPr>
        <w:annotationRef/>
      </w:r>
      <w:r>
        <w:t>See previous comments about this.</w:t>
      </w:r>
    </w:p>
  </w:comment>
  <w:comment w:id="112" w:author="Dulas, Michael R" w:date="2018-02-15T15:36:00Z" w:initials="DMR">
    <w:p w14:paraId="4F1C3FA5" w14:textId="5EA5B9FE" w:rsidR="005C08FD" w:rsidRDefault="005C08FD">
      <w:pPr>
        <w:pStyle w:val="CommentText"/>
      </w:pPr>
      <w:r>
        <w:rPr>
          <w:rStyle w:val="CommentReference"/>
        </w:rPr>
        <w:annotationRef/>
      </w:r>
      <w:r>
        <w:t>LABEL THESE AXES BOTH IN THE GRAPH AND THE LEGEND. Legend just says “x and y are the metrics’ but doesn’t say which is which</w:t>
      </w:r>
    </w:p>
  </w:comment>
  <w:comment w:id="115" w:author="Dulas, Michael R" w:date="2018-02-15T16:08:00Z" w:initials="DMR">
    <w:p w14:paraId="3969DE8A" w14:textId="16BA46BD" w:rsidR="005C08FD" w:rsidRDefault="005C08FD">
      <w:pPr>
        <w:pStyle w:val="CommentText"/>
      </w:pPr>
      <w:r>
        <w:rPr>
          <w:rStyle w:val="CommentReference"/>
        </w:rPr>
        <w:annotationRef/>
      </w:r>
      <w:r>
        <w:t xml:space="preserve">Why </w:t>
      </w:r>
      <w:proofErr w:type="gramStart"/>
      <w:r>
        <w:t>aren’t  or</w:t>
      </w:r>
      <w:proofErr w:type="gramEnd"/>
      <w:r>
        <w:t xml:space="preserve"> can’t these be combined like for FD and </w:t>
      </w:r>
      <w:proofErr w:type="spellStart"/>
      <w:r>
        <w:t>Lacunarity</w:t>
      </w:r>
      <w:proofErr w:type="spellEnd"/>
      <w:r>
        <w:t xml:space="preserve"> </w:t>
      </w:r>
    </w:p>
  </w:comment>
  <w:comment w:id="120" w:author="Dulas, Michael R" w:date="2018-02-16T12:44:00Z" w:initials="DMR">
    <w:p w14:paraId="27355969" w14:textId="6ABCF680" w:rsidR="005C08FD" w:rsidRDefault="005C08FD">
      <w:pPr>
        <w:pStyle w:val="CommentText"/>
      </w:pPr>
      <w:r>
        <w:rPr>
          <w:rStyle w:val="CommentReference"/>
        </w:rPr>
        <w:annotationRef/>
      </w:r>
      <w:r>
        <w:t>Uh, where are the stats…</w:t>
      </w:r>
    </w:p>
  </w:comment>
  <w:comment w:id="121" w:author="Dulas, Michael R" w:date="2018-02-16T13:48:00Z" w:initials="DMR">
    <w:p w14:paraId="28F44A80" w14:textId="44B43CF6" w:rsidR="005C08FD" w:rsidRDefault="005C08FD">
      <w:pPr>
        <w:pStyle w:val="CommentText"/>
      </w:pPr>
      <w:r>
        <w:rPr>
          <w:rStyle w:val="CommentReference"/>
        </w:rPr>
        <w:annotationRef/>
      </w:r>
      <w:r>
        <w:t xml:space="preserve">Okay, I think I’ve mentioned this before, but this seems a bit strawman-y to me. I get that, mathematically, the random permutation was highly probable. But that’s not highly probable for people who do anything strategic, even if they are doing something more egocentrically driven. To me, you’ve shown that people become less random, and more ordered, but not that they are truly becoming more </w:t>
      </w:r>
      <w:proofErr w:type="spellStart"/>
      <w:r>
        <w:t>allocentric</w:t>
      </w:r>
      <w:proofErr w:type="spellEnd"/>
      <w:r>
        <w:t>.</w:t>
      </w:r>
    </w:p>
    <w:p w14:paraId="6E498535" w14:textId="77777777" w:rsidR="005C08FD" w:rsidRDefault="005C08FD">
      <w:pPr>
        <w:pStyle w:val="CommentText"/>
      </w:pPr>
    </w:p>
    <w:p w14:paraId="158833FF" w14:textId="0869EA86" w:rsidR="005C08FD" w:rsidRDefault="005C08FD">
      <w:pPr>
        <w:pStyle w:val="CommentText"/>
      </w:pPr>
      <w:r>
        <w:t>Moreover, what would a context-abiding, but not necessarily forward-order abiding path look like on these scales? E.g. 1-2-5-6-3-4-7-8. Is that like a .5? All of your stuff is presented as “0 vs. 1”, with no discussion of the in-between.</w:t>
      </w:r>
    </w:p>
  </w:comment>
  <w:comment w:id="122" w:author="Dulas, Michael R" w:date="2018-02-16T12:42:00Z" w:initials="DMR">
    <w:p w14:paraId="519377BE" w14:textId="4167A47D" w:rsidR="005C08FD" w:rsidRDefault="005C08FD">
      <w:pPr>
        <w:pStyle w:val="CommentText"/>
      </w:pPr>
      <w:r>
        <w:rPr>
          <w:rStyle w:val="CommentReference"/>
        </w:rPr>
        <w:annotationRef/>
      </w:r>
      <w:r>
        <w:t>Is there a way to do this where the red dots do represent whether fewer or more people are on the same dot (e.g. size or color of said dot)? As these are, they aren’t super convincingly different outside of the blue dots</w:t>
      </w:r>
    </w:p>
  </w:comment>
  <w:comment w:id="124" w:author="Dulas, Michael R" w:date="2018-02-15T15:57:00Z" w:initials="DMR">
    <w:p w14:paraId="311B3D19" w14:textId="17D176AD" w:rsidR="005C08FD" w:rsidRDefault="005C08FD">
      <w:pPr>
        <w:pStyle w:val="CommentText"/>
      </w:pPr>
      <w:r>
        <w:rPr>
          <w:rStyle w:val="CommentReference"/>
        </w:rPr>
        <w:annotationRef/>
      </w:r>
      <w:r>
        <w:t xml:space="preserve">For the following sections, I think you could do something to break them up like sub </w:t>
      </w:r>
      <w:proofErr w:type="spellStart"/>
      <w:r>
        <w:t>headngs</w:t>
      </w:r>
      <w:proofErr w:type="spellEnd"/>
      <w:r>
        <w:t>. I’ve given an example below.</w:t>
      </w:r>
    </w:p>
  </w:comment>
  <w:comment w:id="127" w:author="Dulas, Michael R" w:date="2018-02-15T15:47:00Z" w:initials="DMR">
    <w:p w14:paraId="0B7BBF90" w14:textId="3BF6D458" w:rsidR="005C08FD" w:rsidRDefault="005C08FD">
      <w:pPr>
        <w:pStyle w:val="CommentText"/>
      </w:pPr>
      <w:r>
        <w:rPr>
          <w:rStyle w:val="CommentReference"/>
        </w:rPr>
        <w:annotationRef/>
      </w:r>
      <w:r>
        <w:t>You mean changes in misplacement and changes in distance travelled right? You need to be consistent about this. I know you follow this up with a clarification, but you should just say the clarified version first and only</w:t>
      </w:r>
    </w:p>
  </w:comment>
  <w:comment w:id="129" w:author="Dulas, Michael R" w:date="2018-02-15T15:55:00Z" w:initials="DMR">
    <w:p w14:paraId="6A2A6C7A" w14:textId="4BC29D96" w:rsidR="005C08FD" w:rsidRDefault="005C08FD">
      <w:pPr>
        <w:pStyle w:val="CommentText"/>
      </w:pPr>
      <w:r>
        <w:rPr>
          <w:rStyle w:val="CommentReference"/>
        </w:rPr>
        <w:annotationRef/>
      </w:r>
      <w:r>
        <w:t>Are these really directional like this, or does it simply mean “large changes in one (either direction) relate to slow changes in the other (either direction).” Not necessarily just reductions?</w:t>
      </w:r>
    </w:p>
  </w:comment>
  <w:comment w:id="131" w:author="Dulas, Michael R" w:date="2018-02-15T15:56:00Z" w:initials="DMR">
    <w:p w14:paraId="32DD5BD3" w14:textId="30F3E715" w:rsidR="005C08FD" w:rsidRDefault="005C08FD">
      <w:pPr>
        <w:pStyle w:val="CommentText"/>
      </w:pPr>
      <w:r>
        <w:rPr>
          <w:rStyle w:val="CommentReference"/>
        </w:rPr>
        <w:annotationRef/>
      </w:r>
      <w:r>
        <w:t xml:space="preserve">Sorry, just checking something else. More </w:t>
      </w:r>
      <w:proofErr w:type="spellStart"/>
      <w:r>
        <w:t>lacunarity</w:t>
      </w:r>
      <w:proofErr w:type="spellEnd"/>
      <w:r>
        <w:t xml:space="preserve"> means less </w:t>
      </w:r>
      <w:proofErr w:type="spellStart"/>
      <w:r>
        <w:t>systematicity</w:t>
      </w:r>
      <w:proofErr w:type="spellEnd"/>
      <w:r>
        <w:t xml:space="preserve"> right (at least by an earlier definition you gave)? Is the data really saying that becoming less systematic (more </w:t>
      </w:r>
      <w:proofErr w:type="spellStart"/>
      <w:r>
        <w:t>lacunarity</w:t>
      </w:r>
      <w:proofErr w:type="spellEnd"/>
      <w:r>
        <w:t xml:space="preserve">) relates to becoming more accurate (the converse of what you said)? That makes </w:t>
      </w:r>
      <w:proofErr w:type="spellStart"/>
      <w:r>
        <w:t>systematicity</w:t>
      </w:r>
      <w:proofErr w:type="spellEnd"/>
      <w:r>
        <w:t xml:space="preserve"> seem bad; is that right?</w:t>
      </w:r>
    </w:p>
  </w:comment>
  <w:comment w:id="153" w:author="Dulas, Michael R" w:date="2018-02-16T13:46:00Z" w:initials="DMR">
    <w:p w14:paraId="67E28013" w14:textId="5911D357" w:rsidR="005C08FD" w:rsidRDefault="005C08FD" w:rsidP="00C34DE6">
      <w:pPr>
        <w:pStyle w:val="CommentText"/>
      </w:pPr>
      <w:r>
        <w:rPr>
          <w:rStyle w:val="CommentReference"/>
        </w:rPr>
        <w:annotationRef/>
      </w:r>
      <w:r>
        <w:t>Stats for all the others that were not significant? At least “p’s &gt; X.X”</w:t>
      </w:r>
    </w:p>
  </w:comment>
  <w:comment w:id="169" w:author="Dulas, Michael R" w:date="2018-02-15T16:13:00Z" w:initials="DMR">
    <w:p w14:paraId="0F30ADFF" w14:textId="7AF52470" w:rsidR="005C08FD" w:rsidRDefault="005C08FD">
      <w:pPr>
        <w:pStyle w:val="CommentText"/>
      </w:pPr>
      <w:r>
        <w:rPr>
          <w:rStyle w:val="CommentReference"/>
        </w:rPr>
        <w:annotationRef/>
      </w:r>
      <w:r>
        <w:t>This is a really hard to parse/unpack sentence</w:t>
      </w:r>
    </w:p>
  </w:comment>
  <w:comment w:id="171" w:author="Dulas, Michael R" w:date="2018-02-15T16:25:00Z" w:initials="DMR">
    <w:p w14:paraId="08B6BAF1" w14:textId="7D692802" w:rsidR="005C08FD" w:rsidRDefault="005C08FD">
      <w:pPr>
        <w:pStyle w:val="CommentText"/>
      </w:pPr>
      <w:r>
        <w:rPr>
          <w:rStyle w:val="CommentReference"/>
        </w:rPr>
        <w:annotationRef/>
      </w:r>
      <w:proofErr w:type="gramStart"/>
      <w:r>
        <w:t>Obviously  I’m</w:t>
      </w:r>
      <w:proofErr w:type="gramEnd"/>
      <w:r>
        <w:t xml:space="preserve"> not entirely sold on the hippocampal representation stuff. Even if left in exactly as is, I think this needs to come later. Your more present and direct question (to me at least) is how the navigation stuff relates to your memory stuff from the previous chapter. </w:t>
      </w:r>
    </w:p>
  </w:comment>
  <w:comment w:id="172" w:author="Dulas, Michael R" w:date="2018-02-15T16:14:00Z" w:initials="DMR">
    <w:p w14:paraId="2983D061" w14:textId="4F032794" w:rsidR="005C08FD" w:rsidRDefault="005C08FD">
      <w:pPr>
        <w:pStyle w:val="CommentText"/>
      </w:pPr>
      <w:r>
        <w:rPr>
          <w:rStyle w:val="CommentReference"/>
        </w:rPr>
        <w:annotationRef/>
      </w:r>
      <w:r>
        <w:t>Another kick at the dead horse; I don’t know where you are showing evidence that ties to hippocampal representations</w:t>
      </w:r>
    </w:p>
  </w:comment>
  <w:comment w:id="173" w:author="Dulas, Michael R" w:date="2018-02-16T13:45:00Z" w:initials="DMR">
    <w:p w14:paraId="0E8035B7" w14:textId="24218CAC" w:rsidR="005C08FD" w:rsidRDefault="005C08FD">
      <w:pPr>
        <w:pStyle w:val="CommentText"/>
      </w:pPr>
      <w:r>
        <w:rPr>
          <w:rStyle w:val="CommentReference"/>
        </w:rPr>
        <w:annotationRef/>
      </w:r>
      <w:r>
        <w:t xml:space="preserve">I get this is technically possible, but given all the task parameters, people wouldn’t do this even with hippocampal damage. There are dings that happen in order, there’s a start and an end, there are context shifts. You also reconstruct with a start and an end and can see objects that you don’t necessarily click on at that moment. You also learn during the test phase what you do and don’t know and what you need to focus on next, but could still do this based on egocentric path integration/interpolation. I think it’s hard to parse what’s just task driven vs. what’s an actual behavioral convergence towards </w:t>
      </w:r>
      <w:proofErr w:type="spellStart"/>
      <w:r>
        <w:t>allocentric</w:t>
      </w:r>
      <w:proofErr w:type="spellEnd"/>
      <w:r>
        <w:t xml:space="preserve"> behavior.</w:t>
      </w:r>
    </w:p>
  </w:comment>
  <w:comment w:id="175" w:author="Dulas, Michael R" w:date="2018-02-16T13:43:00Z" w:initials="DMR">
    <w:p w14:paraId="3F0ECE67" w14:textId="07950B98" w:rsidR="005C08FD" w:rsidRDefault="005C08FD">
      <w:pPr>
        <w:pStyle w:val="CommentText"/>
      </w:pPr>
      <w:r>
        <w:rPr>
          <w:rStyle w:val="CommentReference"/>
        </w:rPr>
        <w:annotationRef/>
      </w:r>
      <w:r>
        <w:t>…or information about what the test phase looks like</w:t>
      </w:r>
    </w:p>
  </w:comment>
  <w:comment w:id="174" w:author="Dulas, Michael R" w:date="2018-02-15T16:28:00Z" w:initials="DMR">
    <w:p w14:paraId="2CE9556A" w14:textId="744862DE" w:rsidR="005C08FD" w:rsidRDefault="005C08FD">
      <w:pPr>
        <w:pStyle w:val="CommentText"/>
      </w:pPr>
      <w:r>
        <w:rPr>
          <w:rStyle w:val="CommentReference"/>
        </w:rPr>
        <w:annotationRef/>
      </w:r>
      <w:r>
        <w:t>All this feels like it should have been in the intro when saying why you were doing HLM (if it wasn’t already). If it was already there and I just forgot, I think you can cut it here.</w:t>
      </w:r>
    </w:p>
  </w:comment>
  <w:comment w:id="176" w:author="Dulas, Michael R" w:date="2018-02-16T13:43:00Z" w:initials="DMR">
    <w:p w14:paraId="307D4E66" w14:textId="2DE4D6BD" w:rsidR="005C08FD" w:rsidRDefault="005C08FD">
      <w:pPr>
        <w:pStyle w:val="CommentText"/>
      </w:pPr>
      <w:r>
        <w:rPr>
          <w:rStyle w:val="CommentReference"/>
        </w:rPr>
        <w:annotationRef/>
      </w:r>
      <w:r>
        <w:t>I’d be careful here because this isn’t true later. Are your other results now not fascinating? I think this just needs more careful wording in this section. (</w:t>
      </w:r>
      <w:proofErr w:type="gramStart"/>
      <w:r>
        <w:t>see</w:t>
      </w:r>
      <w:proofErr w:type="gramEnd"/>
      <w:r>
        <w:t xml:space="preserve"> later comment)</w:t>
      </w:r>
    </w:p>
  </w:comment>
  <w:comment w:id="178" w:author="Dulas, Michael R" w:date="2018-02-16T12:27:00Z" w:initials="DMR">
    <w:p w14:paraId="1ECA047B" w14:textId="220E9C22" w:rsidR="005C08FD" w:rsidRDefault="005C08FD">
      <w:pPr>
        <w:pStyle w:val="CommentText"/>
      </w:pPr>
      <w:r>
        <w:rPr>
          <w:rStyle w:val="CommentReference"/>
        </w:rPr>
        <w:annotationRef/>
      </w:r>
      <w:r>
        <w:t>Asymmetry in what context?</w:t>
      </w:r>
    </w:p>
  </w:comment>
  <w:comment w:id="187" w:author="Dulas, Michael R" w:date="2018-02-16T12:34:00Z" w:initials="DMR">
    <w:p w14:paraId="308AE5B4" w14:textId="77777777" w:rsidR="005C08FD" w:rsidRDefault="005C08FD">
      <w:pPr>
        <w:pStyle w:val="CommentText"/>
      </w:pPr>
      <w:r>
        <w:rPr>
          <w:rStyle w:val="CommentReference"/>
        </w:rPr>
        <w:annotationRef/>
      </w:r>
      <w:r>
        <w:t>Reiterating a pervious question, can you infer similar directionality from the B’s? Like greater change = greater change I get, but does that also mean greater increase = greater increase, or could it also mean greater decrease could = greater increase?</w:t>
      </w:r>
    </w:p>
    <w:p w14:paraId="61F04048" w14:textId="77777777" w:rsidR="005C08FD" w:rsidRDefault="005C08FD">
      <w:pPr>
        <w:pStyle w:val="CommentText"/>
      </w:pPr>
    </w:p>
    <w:p w14:paraId="7FEA78C7" w14:textId="698B51B2" w:rsidR="005C08FD" w:rsidRDefault="005C08FD">
      <w:pPr>
        <w:pStyle w:val="CommentText"/>
      </w:pPr>
      <w:r>
        <w:t>Rephrased, does “change” necessarily have a similar direction between the two variables, or does it just mean they change similarly in magnitude but not necessarily direction?</w:t>
      </w:r>
    </w:p>
  </w:comment>
  <w:comment w:id="189" w:author="Dulas, Michael R" w:date="2018-02-16T12:34:00Z" w:initials="DMR">
    <w:p w14:paraId="026C410D" w14:textId="6B96D27B" w:rsidR="005C08FD" w:rsidRDefault="005C08FD">
      <w:pPr>
        <w:pStyle w:val="CommentText"/>
      </w:pPr>
      <w:r>
        <w:rPr>
          <w:rStyle w:val="CommentReference"/>
        </w:rPr>
        <w:annotationRef/>
      </w:r>
      <w:r>
        <w:t>Tied to previous question as you seem to imply direction here where you didn’t in that previous comment</w:t>
      </w:r>
    </w:p>
  </w:comment>
  <w:comment w:id="199" w:author="Dulas, Michael R" w:date="2018-02-16T13:41:00Z" w:initials="DMR">
    <w:p w14:paraId="6D7D3D7D" w14:textId="4BBF01A6" w:rsidR="005C08FD" w:rsidRDefault="005C08FD">
      <w:pPr>
        <w:pStyle w:val="CommentText"/>
      </w:pPr>
      <w:r>
        <w:rPr>
          <w:rStyle w:val="CommentReference"/>
        </w:rPr>
        <w:annotationRef/>
      </w:r>
      <w:r>
        <w:t>Is that what “changes in contiguity” necessarily mean when it’s not 1. My understanding is what your effect showed is that they may adopt a more context-based order, not necessarily explicitly the forward order. I guess I’d want to see what sorts of things a 0.5 on contiguity could be.</w:t>
      </w:r>
    </w:p>
  </w:comment>
  <w:comment w:id="200" w:author="Dulas, Michael R" w:date="2018-02-16T12:46:00Z" w:initials="DMR">
    <w:p w14:paraId="1F894B47" w14:textId="2D2353D6" w:rsidR="005C08FD" w:rsidRDefault="005C08FD">
      <w:pPr>
        <w:pStyle w:val="CommentText"/>
      </w:pPr>
      <w:r>
        <w:rPr>
          <w:rStyle w:val="CommentReference"/>
        </w:rPr>
        <w:annotationRef/>
      </w:r>
      <w:r>
        <w:t>Or that they just learned to use the task and context cues…</w:t>
      </w:r>
    </w:p>
  </w:comment>
  <w:comment w:id="202" w:author="Dulas, Michael R" w:date="2018-02-16T12:47:00Z" w:initials="DMR">
    <w:p w14:paraId="6BE0E6F9" w14:textId="1541AB6E" w:rsidR="005C08FD" w:rsidRDefault="005C08FD">
      <w:pPr>
        <w:pStyle w:val="CommentText"/>
      </w:pPr>
      <w:r>
        <w:rPr>
          <w:rStyle w:val="CommentReference"/>
        </w:rPr>
        <w:annotationRef/>
      </w:r>
      <w:r>
        <w:t>Again, all of the cues and the task format prompted a lot of this…</w:t>
      </w:r>
    </w:p>
  </w:comment>
  <w:comment w:id="201" w:author="Dulas, Michael R" w:date="2018-02-16T13:41:00Z" w:initials="DMR">
    <w:p w14:paraId="3F53FD60" w14:textId="3C4D140D" w:rsidR="005C08FD" w:rsidRDefault="005C08FD">
      <w:pPr>
        <w:pStyle w:val="CommentText"/>
      </w:pPr>
      <w:r>
        <w:rPr>
          <w:rStyle w:val="CommentReference"/>
        </w:rPr>
        <w:annotationRef/>
      </w:r>
      <w:r>
        <w:t xml:space="preserve">What? How do Free-recall results = </w:t>
      </w:r>
      <w:proofErr w:type="spellStart"/>
      <w:r>
        <w:t>allocentric</w:t>
      </w:r>
      <w:proofErr w:type="spellEnd"/>
      <w:r>
        <w:t xml:space="preserve"> map?</w:t>
      </w:r>
    </w:p>
  </w:comment>
  <w:comment w:id="209" w:author="Dulas, Michael R" w:date="2018-02-16T12:50:00Z" w:initials="DMR">
    <w:p w14:paraId="7C79813A" w14:textId="21419C7C" w:rsidR="005C08FD" w:rsidRDefault="005C08FD">
      <w:pPr>
        <w:pStyle w:val="CommentText"/>
      </w:pPr>
      <w:r>
        <w:rPr>
          <w:rStyle w:val="CommentReference"/>
        </w:rPr>
        <w:annotationRef/>
      </w:r>
      <w:r>
        <w:t>I mean that’s one of a myriad of possibilities…</w:t>
      </w:r>
    </w:p>
  </w:comment>
  <w:comment w:id="215" w:author="Dulas, Michael R" w:date="2018-02-16T12:56:00Z" w:initials="DMR">
    <w:p w14:paraId="0B2B26DD" w14:textId="09EA1171" w:rsidR="005C08FD" w:rsidRDefault="005C08FD">
      <w:pPr>
        <w:pStyle w:val="CommentText"/>
      </w:pPr>
      <w:r>
        <w:rPr>
          <w:rStyle w:val="CommentReference"/>
        </w:rPr>
        <w:annotationRef/>
      </w:r>
      <w:r>
        <w:t xml:space="preserve">I think you need to explain this more (echoing some previous comments). Misplacement is tied to within-domain navigation, but </w:t>
      </w:r>
      <w:proofErr w:type="spellStart"/>
      <w:r>
        <w:t>misassignment</w:t>
      </w:r>
      <w:proofErr w:type="spellEnd"/>
      <w:r>
        <w:t xml:space="preserve"> is tied to complexity and </w:t>
      </w:r>
      <w:proofErr w:type="spellStart"/>
      <w:r>
        <w:t>systematicity</w:t>
      </w:r>
      <w:proofErr w:type="spellEnd"/>
      <w:r>
        <w:t>, particularly for the spatiotemporal scale (combined). So are the relational aspects of the memory representations separable actually?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D0E6B8" w14:textId="77777777" w:rsidR="001F74D5" w:rsidRDefault="001F74D5" w:rsidP="004E0AC8">
      <w:pPr>
        <w:spacing w:after="0" w:line="240" w:lineRule="auto"/>
      </w:pPr>
      <w:r>
        <w:separator/>
      </w:r>
    </w:p>
  </w:endnote>
  <w:endnote w:type="continuationSeparator" w:id="0">
    <w:p w14:paraId="1C1906A2" w14:textId="77777777" w:rsidR="001F74D5" w:rsidRDefault="001F74D5"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90924"/>
      <w:docPartObj>
        <w:docPartGallery w:val="Page Numbers (Bottom of Page)"/>
        <w:docPartUnique/>
      </w:docPartObj>
    </w:sdtPr>
    <w:sdtEndPr>
      <w:rPr>
        <w:noProof/>
      </w:rPr>
    </w:sdtEndPr>
    <w:sdtContent>
      <w:p w14:paraId="7DCD2570" w14:textId="1BEDDA48" w:rsidR="005C08FD" w:rsidRDefault="005C08FD">
        <w:pPr>
          <w:pStyle w:val="Footer"/>
          <w:jc w:val="center"/>
        </w:pPr>
        <w:r>
          <w:fldChar w:fldCharType="begin"/>
        </w:r>
        <w:r>
          <w:instrText xml:space="preserve"> PAGE   \* MERGEFORMAT </w:instrText>
        </w:r>
        <w:r>
          <w:fldChar w:fldCharType="separate"/>
        </w:r>
        <w:r w:rsidR="000003BD">
          <w:rPr>
            <w:noProof/>
          </w:rPr>
          <w:t>ii</w:t>
        </w:r>
        <w:r>
          <w:rPr>
            <w:noProof/>
          </w:rPr>
          <w:fldChar w:fldCharType="end"/>
        </w:r>
      </w:p>
    </w:sdtContent>
  </w:sdt>
  <w:p w14:paraId="109B133C" w14:textId="77777777" w:rsidR="005C08FD" w:rsidRDefault="005C08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9785778"/>
      <w:docPartObj>
        <w:docPartGallery w:val="Page Numbers (Bottom of Page)"/>
        <w:docPartUnique/>
      </w:docPartObj>
    </w:sdtPr>
    <w:sdtEndPr>
      <w:rPr>
        <w:noProof/>
      </w:rPr>
    </w:sdtEndPr>
    <w:sdtContent>
      <w:p w14:paraId="169EC0D0" w14:textId="0DC17684" w:rsidR="005C08FD" w:rsidRDefault="005C08FD" w:rsidP="0033055E">
        <w:pPr>
          <w:pStyle w:val="Footer"/>
          <w:jc w:val="center"/>
        </w:pPr>
        <w:r>
          <w:fldChar w:fldCharType="begin"/>
        </w:r>
        <w:r>
          <w:instrText xml:space="preserve"> PAGE   \* MERGEFORMAT </w:instrText>
        </w:r>
        <w:r>
          <w:fldChar w:fldCharType="separate"/>
        </w:r>
        <w:r w:rsidR="00C92503">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9816207"/>
      <w:docPartObj>
        <w:docPartGallery w:val="Page Numbers (Bottom of Page)"/>
        <w:docPartUnique/>
      </w:docPartObj>
    </w:sdtPr>
    <w:sdtEndPr>
      <w:rPr>
        <w:noProof/>
      </w:rPr>
    </w:sdtEndPr>
    <w:sdtContent>
      <w:p w14:paraId="4DC65202" w14:textId="6A539353" w:rsidR="005C08FD" w:rsidRDefault="005C08FD" w:rsidP="0033055E">
        <w:pPr>
          <w:pStyle w:val="Footer"/>
          <w:jc w:val="center"/>
          <w:rPr>
            <w:noProof/>
          </w:rPr>
        </w:pPr>
        <w:r>
          <w:fldChar w:fldCharType="begin"/>
        </w:r>
        <w:r>
          <w:instrText xml:space="preserve"> PAGE   \* MERGEFORMAT </w:instrText>
        </w:r>
        <w:r>
          <w:fldChar w:fldCharType="separate"/>
        </w:r>
        <w:r w:rsidR="000003BD">
          <w:rPr>
            <w:noProof/>
          </w:rPr>
          <w:t>1</w:t>
        </w:r>
        <w:r>
          <w:rPr>
            <w:noProof/>
          </w:rPr>
          <w:fldChar w:fldCharType="end"/>
        </w:r>
        <w:r>
          <w:rPr>
            <w:noProof/>
          </w:rPr>
          <w:br/>
        </w:r>
      </w:p>
      <w:p w14:paraId="19621B7A" w14:textId="77777777" w:rsidR="005C08FD" w:rsidRDefault="005C08FD" w:rsidP="0033055E">
        <w:pPr>
          <w:pStyle w:val="Footer"/>
        </w:pPr>
        <w:r>
          <w:t>This chapter is previous published work, included with permission of the copyright owner</w:t>
        </w:r>
        <w:proofErr w:type="gramStart"/>
        <w:r>
          <w:t>:</w:t>
        </w:r>
        <w:proofErr w:type="gramEnd"/>
        <w:r>
          <w:br/>
        </w:r>
        <w:r>
          <w:rPr>
            <w:rFonts w:ascii="Arial" w:hAnsi="Arial" w:cs="Arial"/>
            <w:color w:val="222222"/>
            <w:sz w:val="20"/>
            <w:szCs w:val="20"/>
            <w:shd w:val="clear" w:color="auto" w:fill="FFFFFF"/>
          </w:rPr>
          <w:br/>
        </w:r>
        <w:proofErr w:type="spellStart"/>
        <w:r>
          <w:rPr>
            <w:rFonts w:ascii="Arial" w:hAnsi="Arial" w:cs="Arial"/>
            <w:color w:val="222222"/>
            <w:sz w:val="20"/>
            <w:szCs w:val="20"/>
            <w:shd w:val="clear" w:color="auto" w:fill="FFFFFF"/>
          </w:rPr>
          <w:t>Horecka</w:t>
        </w:r>
        <w:proofErr w:type="spellEnd"/>
        <w:r>
          <w:rPr>
            <w:rFonts w:ascii="Arial" w:hAnsi="Arial" w:cs="Arial"/>
            <w:color w:val="222222"/>
            <w:sz w:val="20"/>
            <w:szCs w:val="20"/>
            <w:shd w:val="clear" w:color="auto" w:fill="FFFFFF"/>
          </w:rPr>
          <w:t xml:space="preserve">, K. M., Dulas, M. R., </w:t>
        </w:r>
        <w:proofErr w:type="spellStart"/>
        <w:r>
          <w:rPr>
            <w:rFonts w:ascii="Arial" w:hAnsi="Arial" w:cs="Arial"/>
            <w:color w:val="222222"/>
            <w:sz w:val="20"/>
            <w:szCs w:val="20"/>
            <w:shd w:val="clear" w:color="auto" w:fill="FFFFFF"/>
          </w:rPr>
          <w:t>Schwarb</w:t>
        </w:r>
        <w:proofErr w:type="spellEnd"/>
        <w:r>
          <w:rPr>
            <w:rFonts w:ascii="Arial" w:hAnsi="Arial" w:cs="Arial"/>
            <w:color w:val="222222"/>
            <w:sz w:val="20"/>
            <w:szCs w:val="20"/>
            <w:shd w:val="clear" w:color="auto" w:fill="FFFFFF"/>
          </w:rPr>
          <w:t>,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5C08FD" w:rsidRDefault="005C08FD" w:rsidP="0033055E">
        <w:pPr>
          <w:pStyle w:val="Footer"/>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92DB74" w14:textId="77777777" w:rsidR="001F74D5" w:rsidRDefault="001F74D5" w:rsidP="004E0AC8">
      <w:pPr>
        <w:spacing w:after="0" w:line="240" w:lineRule="auto"/>
      </w:pPr>
      <w:r>
        <w:separator/>
      </w:r>
    </w:p>
  </w:footnote>
  <w:footnote w:type="continuationSeparator" w:id="0">
    <w:p w14:paraId="2A7BDC6D" w14:textId="77777777" w:rsidR="001F74D5" w:rsidRDefault="001F74D5" w:rsidP="004E0A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activeWritingStyle w:appName="MSWord" w:lang="en-US" w:vendorID="64" w:dllVersion="0" w:nlCheck="1" w:checkStyle="0"/>
  <w:activeWritingStyle w:appName="MSWord" w:lang="en-US"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6D2"/>
    <w:rsid w:val="000003BD"/>
    <w:rsid w:val="00000E37"/>
    <w:rsid w:val="00015541"/>
    <w:rsid w:val="0002455A"/>
    <w:rsid w:val="00031BF8"/>
    <w:rsid w:val="00074733"/>
    <w:rsid w:val="00074F01"/>
    <w:rsid w:val="00075F11"/>
    <w:rsid w:val="00077DB8"/>
    <w:rsid w:val="000873D7"/>
    <w:rsid w:val="00090BDE"/>
    <w:rsid w:val="00095564"/>
    <w:rsid w:val="00096E75"/>
    <w:rsid w:val="0009720B"/>
    <w:rsid w:val="000973B7"/>
    <w:rsid w:val="000B1F2C"/>
    <w:rsid w:val="000C351A"/>
    <w:rsid w:val="000C431F"/>
    <w:rsid w:val="000D631A"/>
    <w:rsid w:val="000E5CE7"/>
    <w:rsid w:val="00101B0D"/>
    <w:rsid w:val="0011095C"/>
    <w:rsid w:val="00114801"/>
    <w:rsid w:val="001278F0"/>
    <w:rsid w:val="00134286"/>
    <w:rsid w:val="0014116B"/>
    <w:rsid w:val="00141F9B"/>
    <w:rsid w:val="00151DBE"/>
    <w:rsid w:val="001545AB"/>
    <w:rsid w:val="0016123B"/>
    <w:rsid w:val="00163223"/>
    <w:rsid w:val="001717DD"/>
    <w:rsid w:val="00173DD7"/>
    <w:rsid w:val="0017410B"/>
    <w:rsid w:val="00180A7E"/>
    <w:rsid w:val="00193486"/>
    <w:rsid w:val="001958F9"/>
    <w:rsid w:val="001A6F4D"/>
    <w:rsid w:val="001A7B23"/>
    <w:rsid w:val="001B44E3"/>
    <w:rsid w:val="001B755B"/>
    <w:rsid w:val="001C1C8F"/>
    <w:rsid w:val="001E19AD"/>
    <w:rsid w:val="001E276F"/>
    <w:rsid w:val="001E2D82"/>
    <w:rsid w:val="001F0FE1"/>
    <w:rsid w:val="001F171B"/>
    <w:rsid w:val="001F74D5"/>
    <w:rsid w:val="00201C1E"/>
    <w:rsid w:val="002054AC"/>
    <w:rsid w:val="00206467"/>
    <w:rsid w:val="00212961"/>
    <w:rsid w:val="002217EF"/>
    <w:rsid w:val="00223886"/>
    <w:rsid w:val="0022708C"/>
    <w:rsid w:val="002317D7"/>
    <w:rsid w:val="00234244"/>
    <w:rsid w:val="0024378C"/>
    <w:rsid w:val="00246E16"/>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C63F8"/>
    <w:rsid w:val="002C7262"/>
    <w:rsid w:val="002D26A4"/>
    <w:rsid w:val="002D5C66"/>
    <w:rsid w:val="002E3904"/>
    <w:rsid w:val="002E6DE6"/>
    <w:rsid w:val="002F6642"/>
    <w:rsid w:val="0032077D"/>
    <w:rsid w:val="00327E3C"/>
    <w:rsid w:val="0033055E"/>
    <w:rsid w:val="00337079"/>
    <w:rsid w:val="00341020"/>
    <w:rsid w:val="00346172"/>
    <w:rsid w:val="003547EF"/>
    <w:rsid w:val="00356DD5"/>
    <w:rsid w:val="00364158"/>
    <w:rsid w:val="003732FA"/>
    <w:rsid w:val="00375495"/>
    <w:rsid w:val="00387152"/>
    <w:rsid w:val="00392ED0"/>
    <w:rsid w:val="00392F24"/>
    <w:rsid w:val="003947B1"/>
    <w:rsid w:val="0039551B"/>
    <w:rsid w:val="003A2EE0"/>
    <w:rsid w:val="003A4913"/>
    <w:rsid w:val="003A7F85"/>
    <w:rsid w:val="003B760E"/>
    <w:rsid w:val="003C14A3"/>
    <w:rsid w:val="003E12E6"/>
    <w:rsid w:val="003E19B9"/>
    <w:rsid w:val="003E29F6"/>
    <w:rsid w:val="003F6014"/>
    <w:rsid w:val="004003CD"/>
    <w:rsid w:val="00422C7B"/>
    <w:rsid w:val="00426D63"/>
    <w:rsid w:val="00453818"/>
    <w:rsid w:val="004627EE"/>
    <w:rsid w:val="00465C4C"/>
    <w:rsid w:val="004701AC"/>
    <w:rsid w:val="004952D6"/>
    <w:rsid w:val="00497A6B"/>
    <w:rsid w:val="004A0227"/>
    <w:rsid w:val="004A312C"/>
    <w:rsid w:val="004B52DB"/>
    <w:rsid w:val="004B72B9"/>
    <w:rsid w:val="004C2159"/>
    <w:rsid w:val="004C38FD"/>
    <w:rsid w:val="004C57EE"/>
    <w:rsid w:val="004E0AC8"/>
    <w:rsid w:val="004E3C0F"/>
    <w:rsid w:val="004F1A08"/>
    <w:rsid w:val="00501467"/>
    <w:rsid w:val="005035E2"/>
    <w:rsid w:val="005039DB"/>
    <w:rsid w:val="005041D4"/>
    <w:rsid w:val="005136F5"/>
    <w:rsid w:val="00515104"/>
    <w:rsid w:val="00522435"/>
    <w:rsid w:val="00531622"/>
    <w:rsid w:val="00543341"/>
    <w:rsid w:val="00552250"/>
    <w:rsid w:val="00552E6E"/>
    <w:rsid w:val="0055519E"/>
    <w:rsid w:val="00562919"/>
    <w:rsid w:val="00563ABB"/>
    <w:rsid w:val="00565F0B"/>
    <w:rsid w:val="00566C24"/>
    <w:rsid w:val="005672AE"/>
    <w:rsid w:val="00570545"/>
    <w:rsid w:val="00574178"/>
    <w:rsid w:val="0057770E"/>
    <w:rsid w:val="005933DE"/>
    <w:rsid w:val="005A200D"/>
    <w:rsid w:val="005A68E1"/>
    <w:rsid w:val="005B35B1"/>
    <w:rsid w:val="005B43EC"/>
    <w:rsid w:val="005B7651"/>
    <w:rsid w:val="005C08FD"/>
    <w:rsid w:val="005C3793"/>
    <w:rsid w:val="005C3B70"/>
    <w:rsid w:val="005C6CEB"/>
    <w:rsid w:val="005F0DD8"/>
    <w:rsid w:val="005F3E32"/>
    <w:rsid w:val="005F622C"/>
    <w:rsid w:val="006020C4"/>
    <w:rsid w:val="006162C9"/>
    <w:rsid w:val="00617970"/>
    <w:rsid w:val="00617D09"/>
    <w:rsid w:val="00625AB3"/>
    <w:rsid w:val="0062754F"/>
    <w:rsid w:val="00636D16"/>
    <w:rsid w:val="00651A85"/>
    <w:rsid w:val="00660505"/>
    <w:rsid w:val="00687FE2"/>
    <w:rsid w:val="006936F0"/>
    <w:rsid w:val="00693F41"/>
    <w:rsid w:val="006A06E4"/>
    <w:rsid w:val="006A5D4C"/>
    <w:rsid w:val="006A6F11"/>
    <w:rsid w:val="006C4E32"/>
    <w:rsid w:val="006C64E8"/>
    <w:rsid w:val="006C6BFE"/>
    <w:rsid w:val="006E5646"/>
    <w:rsid w:val="00700F34"/>
    <w:rsid w:val="00704BC8"/>
    <w:rsid w:val="00705D23"/>
    <w:rsid w:val="00706068"/>
    <w:rsid w:val="007101D6"/>
    <w:rsid w:val="007137FC"/>
    <w:rsid w:val="0072413B"/>
    <w:rsid w:val="007246BD"/>
    <w:rsid w:val="007353F3"/>
    <w:rsid w:val="00740F1B"/>
    <w:rsid w:val="007473E5"/>
    <w:rsid w:val="007530E0"/>
    <w:rsid w:val="007560CC"/>
    <w:rsid w:val="0075613E"/>
    <w:rsid w:val="00760BE5"/>
    <w:rsid w:val="007666D2"/>
    <w:rsid w:val="0078095E"/>
    <w:rsid w:val="00780F30"/>
    <w:rsid w:val="00781588"/>
    <w:rsid w:val="00781D25"/>
    <w:rsid w:val="0079065C"/>
    <w:rsid w:val="007B21AE"/>
    <w:rsid w:val="007B3341"/>
    <w:rsid w:val="007B35FD"/>
    <w:rsid w:val="007B454C"/>
    <w:rsid w:val="00803C16"/>
    <w:rsid w:val="00807041"/>
    <w:rsid w:val="008170ED"/>
    <w:rsid w:val="0082313E"/>
    <w:rsid w:val="008378A8"/>
    <w:rsid w:val="00840BB5"/>
    <w:rsid w:val="0084248D"/>
    <w:rsid w:val="008443C1"/>
    <w:rsid w:val="00850ACE"/>
    <w:rsid w:val="00851C6A"/>
    <w:rsid w:val="008600D6"/>
    <w:rsid w:val="00871443"/>
    <w:rsid w:val="00875013"/>
    <w:rsid w:val="00876A03"/>
    <w:rsid w:val="008774A8"/>
    <w:rsid w:val="008777B4"/>
    <w:rsid w:val="00880BA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5776"/>
    <w:rsid w:val="0092349E"/>
    <w:rsid w:val="00927DDA"/>
    <w:rsid w:val="00932E52"/>
    <w:rsid w:val="009341C9"/>
    <w:rsid w:val="009361C2"/>
    <w:rsid w:val="009403BE"/>
    <w:rsid w:val="009413D6"/>
    <w:rsid w:val="00941DA3"/>
    <w:rsid w:val="00953D3B"/>
    <w:rsid w:val="00960029"/>
    <w:rsid w:val="00961B58"/>
    <w:rsid w:val="00993525"/>
    <w:rsid w:val="00997EAD"/>
    <w:rsid w:val="009A1544"/>
    <w:rsid w:val="009C43C4"/>
    <w:rsid w:val="009D558D"/>
    <w:rsid w:val="009D7CAE"/>
    <w:rsid w:val="009E0267"/>
    <w:rsid w:val="009E3B47"/>
    <w:rsid w:val="009E6FFB"/>
    <w:rsid w:val="009E7E6A"/>
    <w:rsid w:val="009E7EC3"/>
    <w:rsid w:val="00A00367"/>
    <w:rsid w:val="00A17388"/>
    <w:rsid w:val="00A32CBC"/>
    <w:rsid w:val="00A44984"/>
    <w:rsid w:val="00A4507A"/>
    <w:rsid w:val="00A50C4B"/>
    <w:rsid w:val="00A532A4"/>
    <w:rsid w:val="00A633D7"/>
    <w:rsid w:val="00A80191"/>
    <w:rsid w:val="00A829D3"/>
    <w:rsid w:val="00A92435"/>
    <w:rsid w:val="00A94C8C"/>
    <w:rsid w:val="00AA15F8"/>
    <w:rsid w:val="00AA706F"/>
    <w:rsid w:val="00AB1EDE"/>
    <w:rsid w:val="00AC50F7"/>
    <w:rsid w:val="00AD2CA6"/>
    <w:rsid w:val="00AD46D8"/>
    <w:rsid w:val="00AE05E5"/>
    <w:rsid w:val="00AE1D22"/>
    <w:rsid w:val="00AE22A6"/>
    <w:rsid w:val="00AE6BB0"/>
    <w:rsid w:val="00B014D4"/>
    <w:rsid w:val="00B05497"/>
    <w:rsid w:val="00B27FBD"/>
    <w:rsid w:val="00B31C3A"/>
    <w:rsid w:val="00B34899"/>
    <w:rsid w:val="00B366F3"/>
    <w:rsid w:val="00B44FCB"/>
    <w:rsid w:val="00B63870"/>
    <w:rsid w:val="00B71059"/>
    <w:rsid w:val="00B84B98"/>
    <w:rsid w:val="00B857A0"/>
    <w:rsid w:val="00B9248E"/>
    <w:rsid w:val="00B968E7"/>
    <w:rsid w:val="00BB2FF0"/>
    <w:rsid w:val="00BB7D0D"/>
    <w:rsid w:val="00BC3311"/>
    <w:rsid w:val="00BD1F08"/>
    <w:rsid w:val="00BE1935"/>
    <w:rsid w:val="00BE53EE"/>
    <w:rsid w:val="00BE54BB"/>
    <w:rsid w:val="00BF561B"/>
    <w:rsid w:val="00C02775"/>
    <w:rsid w:val="00C34DE6"/>
    <w:rsid w:val="00C34F0A"/>
    <w:rsid w:val="00C46962"/>
    <w:rsid w:val="00C6411C"/>
    <w:rsid w:val="00C71567"/>
    <w:rsid w:val="00C901B6"/>
    <w:rsid w:val="00C92503"/>
    <w:rsid w:val="00C93D34"/>
    <w:rsid w:val="00C956EA"/>
    <w:rsid w:val="00C971D6"/>
    <w:rsid w:val="00CA6CA8"/>
    <w:rsid w:val="00CD5D2F"/>
    <w:rsid w:val="00CE287D"/>
    <w:rsid w:val="00CE5DED"/>
    <w:rsid w:val="00D01287"/>
    <w:rsid w:val="00D04F64"/>
    <w:rsid w:val="00D05F81"/>
    <w:rsid w:val="00D060F5"/>
    <w:rsid w:val="00D065EB"/>
    <w:rsid w:val="00D17836"/>
    <w:rsid w:val="00D341A2"/>
    <w:rsid w:val="00D44758"/>
    <w:rsid w:val="00D45284"/>
    <w:rsid w:val="00D46AB1"/>
    <w:rsid w:val="00D77A77"/>
    <w:rsid w:val="00D8051D"/>
    <w:rsid w:val="00D80EFA"/>
    <w:rsid w:val="00D91636"/>
    <w:rsid w:val="00D91A1A"/>
    <w:rsid w:val="00DA3D09"/>
    <w:rsid w:val="00DA6AEA"/>
    <w:rsid w:val="00DB15EC"/>
    <w:rsid w:val="00DD1EAA"/>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A6AE6"/>
    <w:rsid w:val="00EB1068"/>
    <w:rsid w:val="00EB50C9"/>
    <w:rsid w:val="00EC723F"/>
    <w:rsid w:val="00EE30AA"/>
    <w:rsid w:val="00EE64EF"/>
    <w:rsid w:val="00EF438F"/>
    <w:rsid w:val="00EF4BE5"/>
    <w:rsid w:val="00EF7D5A"/>
    <w:rsid w:val="00F1408E"/>
    <w:rsid w:val="00F14402"/>
    <w:rsid w:val="00F277DE"/>
    <w:rsid w:val="00F364A7"/>
    <w:rsid w:val="00F45F2D"/>
    <w:rsid w:val="00F53158"/>
    <w:rsid w:val="00F72CB3"/>
    <w:rsid w:val="00F76AD2"/>
    <w:rsid w:val="00F779C4"/>
    <w:rsid w:val="00F81F31"/>
    <w:rsid w:val="00F858BD"/>
    <w:rsid w:val="00F861DD"/>
    <w:rsid w:val="00F91A61"/>
    <w:rsid w:val="00F92F7F"/>
    <w:rsid w:val="00F93664"/>
    <w:rsid w:val="00FA74FB"/>
    <w:rsid w:val="00FB11E1"/>
    <w:rsid w:val="00FB30EF"/>
    <w:rsid w:val="00FB4AA8"/>
    <w:rsid w:val="00FB65CC"/>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jpe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comments" Target="comments.xml"/><Relationship Id="rId24"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tiff"/><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2.wdp"/><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56" Type="http://schemas.openxmlformats.org/officeDocument/2006/relationships/chart" Target="charts/chart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chart" Target="charts/chart9.xml"/><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xmlns:c16r2="http://schemas.microsoft.com/office/drawing/2015/06/char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marker val="1"/>
        <c:smooth val="0"/>
        <c:axId val="172913024"/>
        <c:axId val="172914944"/>
      </c:lineChart>
      <c:catAx>
        <c:axId val="17291302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4944"/>
        <c:crosses val="autoZero"/>
        <c:auto val="1"/>
        <c:lblAlgn val="ctr"/>
        <c:lblOffset val="100"/>
        <c:noMultiLvlLbl val="0"/>
      </c:catAx>
      <c:valAx>
        <c:axId val="17291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302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xmlns:c16r2="http://schemas.microsoft.com/office/drawing/2015/06/char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71477760"/>
        <c:axId val="271500032"/>
        <c:extLst xmlns:c16r2="http://schemas.microsoft.com/office/drawing/2015/06/char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xmlns:c16r2="http://schemas.microsoft.com/office/drawing/2015/06/char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xmlns:c16r2="http://schemas.microsoft.com/office/drawing/2015/06/char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71477760"/>
        <c:axId val="271500032"/>
      </c:lineChart>
      <c:catAx>
        <c:axId val="27147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0032"/>
        <c:crosses val="autoZero"/>
        <c:auto val="1"/>
        <c:lblAlgn val="ctr"/>
        <c:lblOffset val="100"/>
        <c:noMultiLvlLbl val="0"/>
      </c:catAx>
      <c:valAx>
        <c:axId val="271500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477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xmlns:c16r2="http://schemas.microsoft.com/office/drawing/2015/06/char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xmlns:c16r2="http://schemas.microsoft.com/office/drawing/2015/06/char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xmlns:c16r2="http://schemas.microsoft.com/office/drawing/2015/06/char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xmlns:c16r2="http://schemas.microsoft.com/office/drawing/2015/06/char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marker val="1"/>
        <c:smooth val="0"/>
        <c:axId val="273901056"/>
        <c:axId val="273902976"/>
      </c:lineChart>
      <c:catAx>
        <c:axId val="273901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902976"/>
        <c:crosses val="autoZero"/>
        <c:auto val="1"/>
        <c:lblAlgn val="ctr"/>
        <c:lblOffset val="100"/>
        <c:noMultiLvlLbl val="0"/>
      </c:catAx>
      <c:valAx>
        <c:axId val="27390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90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xmlns:c16r2="http://schemas.microsoft.com/office/drawing/2015/06/char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xmlns:c16r2="http://schemas.microsoft.com/office/drawing/2015/06/char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marker val="1"/>
        <c:smooth val="0"/>
        <c:axId val="274336384"/>
        <c:axId val="274342656"/>
      </c:lineChart>
      <c:catAx>
        <c:axId val="274336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4342656"/>
        <c:crosses val="autoZero"/>
        <c:auto val="1"/>
        <c:lblAlgn val="ctr"/>
        <c:lblOffset val="100"/>
        <c:noMultiLvlLbl val="0"/>
      </c:catAx>
      <c:valAx>
        <c:axId val="27434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433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xmlns:c16r2="http://schemas.microsoft.com/office/drawing/2015/06/char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marker val="1"/>
        <c:smooth val="0"/>
        <c:axId val="172538880"/>
        <c:axId val="255501440"/>
      </c:lineChart>
      <c:catAx>
        <c:axId val="1725388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501440"/>
        <c:crosses val="autoZero"/>
        <c:auto val="1"/>
        <c:lblAlgn val="ctr"/>
        <c:lblOffset val="100"/>
        <c:noMultiLvlLbl val="0"/>
      </c:catAx>
      <c:valAx>
        <c:axId val="25550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388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xmlns:c16r2="http://schemas.microsoft.com/office/drawing/2015/06/char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marker val="1"/>
        <c:smooth val="0"/>
        <c:axId val="266023296"/>
        <c:axId val="266025216"/>
      </c:lineChart>
      <c:catAx>
        <c:axId val="266023296"/>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25216"/>
        <c:crosses val="autoZero"/>
        <c:auto val="1"/>
        <c:lblAlgn val="ctr"/>
        <c:lblOffset val="100"/>
        <c:noMultiLvlLbl val="0"/>
      </c:catAx>
      <c:valAx>
        <c:axId val="26602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23296"/>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xmlns:c16r2="http://schemas.microsoft.com/office/drawing/2015/06/char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marker val="1"/>
        <c:smooth val="0"/>
        <c:axId val="266050560"/>
        <c:axId val="266060928"/>
      </c:lineChart>
      <c:catAx>
        <c:axId val="266050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60928"/>
        <c:crosses val="autoZero"/>
        <c:auto val="1"/>
        <c:lblAlgn val="ctr"/>
        <c:lblOffset val="100"/>
        <c:noMultiLvlLbl val="0"/>
      </c:catAx>
      <c:valAx>
        <c:axId val="26606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50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xmlns:c16r2="http://schemas.microsoft.com/office/drawing/2015/06/char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marker val="1"/>
        <c:smooth val="0"/>
        <c:axId val="275028224"/>
        <c:axId val="265953664"/>
      </c:lineChart>
      <c:catAx>
        <c:axId val="275028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953664"/>
        <c:crosses val="autoZero"/>
        <c:auto val="1"/>
        <c:lblAlgn val="ctr"/>
        <c:lblOffset val="100"/>
        <c:noMultiLvlLbl val="0"/>
      </c:catAx>
      <c:valAx>
        <c:axId val="265953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5028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xmlns:c16r2="http://schemas.microsoft.com/office/drawing/2015/06/char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65996928"/>
        <c:axId val="266006912"/>
        <c:extLst xmlns:c16r2="http://schemas.microsoft.com/office/drawing/2015/06/char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6599692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06912"/>
        <c:crosses val="autoZero"/>
        <c:auto val="1"/>
        <c:lblAlgn val="ctr"/>
        <c:lblOffset val="100"/>
        <c:noMultiLvlLbl val="0"/>
      </c:catAx>
      <c:valAx>
        <c:axId val="266006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996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xmlns:c16r2="http://schemas.microsoft.com/office/drawing/2015/06/char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xmlns:c16r2="http://schemas.microsoft.com/office/drawing/2015/06/char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66107520"/>
        <c:axId val="266113792"/>
      </c:lineChart>
      <c:catAx>
        <c:axId val="266107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113792"/>
        <c:crosses val="autoZero"/>
        <c:auto val="1"/>
        <c:lblAlgn val="ctr"/>
        <c:lblOffset val="100"/>
        <c:noMultiLvlLbl val="0"/>
      </c:catAx>
      <c:valAx>
        <c:axId val="26611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107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xmlns:c16r2="http://schemas.microsoft.com/office/drawing/2015/06/char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66132480"/>
        <c:axId val="273814272"/>
      </c:barChart>
      <c:catAx>
        <c:axId val="26613248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814272"/>
        <c:crosses val="autoZero"/>
        <c:auto val="1"/>
        <c:lblAlgn val="ctr"/>
        <c:lblOffset val="100"/>
        <c:noMultiLvlLbl val="0"/>
      </c:catAx>
      <c:valAx>
        <c:axId val="273814272"/>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132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xmlns:c16r2="http://schemas.microsoft.com/office/drawing/2015/06/char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xmlns:c16r2="http://schemas.microsoft.com/office/drawing/2015/06/char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marker val="1"/>
        <c:smooth val="0"/>
        <c:axId val="273845248"/>
        <c:axId val="273867904"/>
      </c:lineChart>
      <c:catAx>
        <c:axId val="273845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867904"/>
        <c:crosses val="autoZero"/>
        <c:auto val="1"/>
        <c:lblAlgn val="ctr"/>
        <c:lblOffset val="100"/>
        <c:noMultiLvlLbl val="0"/>
      </c:catAx>
      <c:valAx>
        <c:axId val="273867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84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AE981-464D-4BEB-A984-8A1A4D78E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120</Pages>
  <Words>150117</Words>
  <Characters>855669</Characters>
  <Application>Microsoft Office Word</Application>
  <DocSecurity>0</DocSecurity>
  <Lines>7130</Lines>
  <Paragraphs>2007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1003779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H</dc:creator>
  <cp:lastModifiedBy>Dulas, Michael R</cp:lastModifiedBy>
  <cp:revision>3</cp:revision>
  <dcterms:created xsi:type="dcterms:W3CDTF">2018-02-16T19:02:00Z</dcterms:created>
  <dcterms:modified xsi:type="dcterms:W3CDTF">2018-02-16T20:06:00Z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