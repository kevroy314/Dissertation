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xml:space="preserve">© Kevin </w:t>
      </w:r>
      <w:proofErr w:type="spellStart"/>
      <w:r w:rsidRPr="00961B58">
        <w:rPr>
          <w:rFonts w:cstheme="minorHAnsi"/>
        </w:rPr>
        <w:t>Horecka</w:t>
      </w:r>
      <w:proofErr w:type="spellEnd"/>
      <w:r w:rsidRPr="00961B58">
        <w:rPr>
          <w:rFonts w:cstheme="minorHAnsi"/>
        </w:rPr>
        <w:t xml:space="preserve">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 xml:space="preserve">Senior Research Scientist Rama </w:t>
      </w:r>
      <w:proofErr w:type="spellStart"/>
      <w:r w:rsidRPr="00961B58">
        <w:rPr>
          <w:rFonts w:cstheme="minorHAnsi"/>
        </w:rPr>
        <w:t>Ratnam</w:t>
      </w:r>
      <w:proofErr w:type="spellEnd"/>
    </w:p>
    <w:p w14:paraId="4CA064E2" w14:textId="77777777" w:rsidR="001E276F" w:rsidRPr="00961B58" w:rsidRDefault="001E276F" w:rsidP="001E276F">
      <w:pPr>
        <w:spacing w:after="0"/>
        <w:rPr>
          <w:rFonts w:cstheme="minorHAnsi"/>
        </w:rPr>
      </w:pPr>
      <w:r w:rsidRPr="00961B58">
        <w:rPr>
          <w:rFonts w:cstheme="minorHAnsi"/>
        </w:rPr>
        <w:tab/>
        <w:t xml:space="preserve">Associate Professor Aron K. </w:t>
      </w:r>
      <w:proofErr w:type="spellStart"/>
      <w:r w:rsidRPr="00961B58">
        <w:rPr>
          <w:rFonts w:cstheme="minorHAnsi"/>
        </w:rPr>
        <w:t>Barbey</w:t>
      </w:r>
      <w:proofErr w:type="spellEnd"/>
    </w:p>
    <w:p w14:paraId="404B20C5" w14:textId="5F3C211A" w:rsidR="0033055E" w:rsidRDefault="001E276F" w:rsidP="001E276F">
      <w:pPr>
        <w:spacing w:after="0"/>
        <w:rPr>
          <w:rFonts w:cstheme="minorHAnsi"/>
        </w:rPr>
      </w:pPr>
      <w:r w:rsidRPr="00961B58">
        <w:rPr>
          <w:rFonts w:cstheme="minorHAnsi"/>
        </w:rPr>
        <w:tab/>
        <w:t xml:space="preserve">Associate Professor Arne </w:t>
      </w:r>
      <w:proofErr w:type="spellStart"/>
      <w:r w:rsidRPr="00961B58">
        <w:rPr>
          <w:rFonts w:cstheme="minorHAnsi"/>
        </w:rPr>
        <w:t>Ekstrom</w:t>
      </w:r>
      <w:proofErr w:type="spellEnd"/>
      <w:r w:rsidRPr="00961B58">
        <w:rPr>
          <w:rFonts w:cstheme="minorHAnsi"/>
        </w:rPr>
        <w:t>,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r w:rsidRPr="00961B58">
        <w:rPr>
          <w:rFonts w:cstheme="minorHAnsi"/>
          <w:b/>
        </w:rPr>
        <w:lastRenderedPageBreak/>
        <w:t>ABSTRACT</w:t>
      </w:r>
    </w:p>
    <w:p w14:paraId="2626312E" w14:textId="6434C393" w:rsidR="00206467" w:rsidRPr="0075613E" w:rsidRDefault="0075613E" w:rsidP="0075613E">
      <w:pPr>
        <w:spacing w:line="360" w:lineRule="auto"/>
        <w:rPr>
          <w:rFonts w:cstheme="minorHAnsi"/>
        </w:rPr>
      </w:pPr>
      <w:r>
        <w:rPr>
          <w:rFonts w:cstheme="minorHAnsi"/>
        </w:rPr>
        <w:t xml:space="preserve">This work examines the role of the hippocampus and relational memory in organizing episodic memory in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09A611DF" w14:textId="2CF9A420"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57B0218C" w14:textId="54084C65"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experiment are applied to a novel spatiotemporal navigation 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w:t>
      </w:r>
      <w:proofErr w:type="spellStart"/>
      <w:r>
        <w:rPr>
          <w:rFonts w:cstheme="minorHAnsi"/>
        </w:rPr>
        <w:t>spacetime</w:t>
      </w:r>
      <w:proofErr w:type="spellEnd"/>
      <w:r>
        <w:rPr>
          <w:rFonts w:cstheme="minorHAnsi"/>
        </w:rPr>
        <w:t xml:space="preserv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(relational memory error within a context) gets worse across the first 3 trials, suggesting a systematic bias due to context. Finally, a more traditional bias, the context boundary effect (i.e. a “squishing” of within context temporal locations and </w:t>
      </w:r>
      <w:r>
        <w:rPr>
          <w:rFonts w:cstheme="minorHAnsi"/>
        </w:rPr>
        <w:lastRenderedPageBreak/>
        <w:t xml:space="preserve">“stretching” of across context temporal locations) is observed even though participants are allowed to </w:t>
      </w:r>
      <w:proofErr w:type="spellStart"/>
      <w:r>
        <w:rPr>
          <w:rFonts w:cstheme="minorHAnsi"/>
        </w:rPr>
        <w:t>reexplore</w:t>
      </w:r>
      <w:proofErr w:type="spellEnd"/>
      <w:r>
        <w:rPr>
          <w:rFonts w:cstheme="minorHAnsi"/>
        </w:rPr>
        <w:t xml:space="preserve"> the contexts arbitrarily, multiple times. This suggests that the context boundaries are having a profound impact on both the distance judgements and relational memory structure associated with events in </w:t>
      </w:r>
      <w:proofErr w:type="spellStart"/>
      <w:r>
        <w:rPr>
          <w:rFonts w:cstheme="minorHAnsi"/>
        </w:rPr>
        <w:t>spacetime</w:t>
      </w:r>
      <w:proofErr w:type="spellEnd"/>
      <w:r>
        <w:rPr>
          <w:rFonts w:cstheme="minorHAnsi"/>
        </w:rPr>
        <w:t>.</w:t>
      </w:r>
    </w:p>
    <w:p w14:paraId="471D8A87" w14:textId="7771A8E2" w:rsidR="008E65F6" w:rsidRDefault="008E65F6" w:rsidP="0075613E">
      <w:pPr>
        <w:spacing w:line="360" w:lineRule="auto"/>
        <w:rPr>
          <w:rFonts w:cstheme="minorHAnsi"/>
        </w:rPr>
      </w:pPr>
      <w:r>
        <w:rPr>
          <w:rFonts w:cstheme="minorHAnsi"/>
        </w:rPr>
        <w:t>Finally, in the fourth chapter, the navigation component of the previous spatiotemporal navigation task is examined to determine if changes in study time navigation and exploration relate to changes in the various test metrics discussed in the previous chapter. More rapid i</w:t>
      </w:r>
      <w:r>
        <w:t xml:space="preserve">mprovements in spatial and temporal navigation are shown to relate to more rapid improvements in memory in those domains, </w:t>
      </w:r>
      <w:proofErr w:type="spellStart"/>
      <w:r>
        <w:t>separably</w:t>
      </w:r>
      <w:proofErr w:type="spellEnd"/>
      <w:r>
        <w:t xml:space="preserve">,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w:t>
      </w:r>
      <w:proofErr w:type="spellStart"/>
      <w:r>
        <w:t>systematicity</w:t>
      </w:r>
      <w:proofErr w:type="spellEnd"/>
      <w:r>
        <w:t>,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42266572" w14:textId="265D081C"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r>
        <w:rPr>
          <w:b/>
        </w:rPr>
        <w:lastRenderedPageBreak/>
        <w:t>ACKNOWLEDGEMENTS</w:t>
      </w:r>
    </w:p>
    <w:p w14:paraId="3B6BE277" w14:textId="3F9C4D94"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593FDAA" w14:textId="56FF3311" w:rsidR="004C57EE" w:rsidRDefault="004C57EE" w:rsidP="008D62C3">
      <w:pPr>
        <w:spacing w:line="360" w:lineRule="auto"/>
      </w:pPr>
      <w:r>
        <w:t xml:space="preserve">To begin, I certainly could not have gotten here without the repeated, stimulating conversations with my advisor Neal Cohen. Whether it be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33868183" w14:textId="699F1663" w:rsidR="004C57EE" w:rsidRDefault="004C57EE" w:rsidP="008D62C3">
      <w:pPr>
        <w:spacing w:line="360" w:lineRule="auto"/>
      </w:pPr>
      <w:r>
        <w:t xml:space="preserve">I would also like to thank my Committee, past and present, for their counsel and participation in all the steps of this process. Aron </w:t>
      </w:r>
      <w:proofErr w:type="spellStart"/>
      <w:r>
        <w:t>Barbey</w:t>
      </w:r>
      <w:proofErr w:type="spellEnd"/>
      <w:r>
        <w:t xml:space="preserve">, Rama </w:t>
      </w:r>
      <w:proofErr w:type="spellStart"/>
      <w:r>
        <w:t>Ratnam</w:t>
      </w:r>
      <w:proofErr w:type="spellEnd"/>
      <w:r>
        <w:t xml:space="preserve">, Arne </w:t>
      </w:r>
      <w:proofErr w:type="spellStart"/>
      <w:r>
        <w:t>Ekstrom</w:t>
      </w:r>
      <w:proofErr w:type="spellEnd"/>
      <w:r>
        <w:t>, and Mark Nelson have provided me with a wonderful diversity of opinion and idea without which I would have struggled to organize the concepts presented in this document.</w:t>
      </w:r>
    </w:p>
    <w:p w14:paraId="61EC3DBD" w14:textId="7360BB26"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w:t>
      </w:r>
      <w:proofErr w:type="spellStart"/>
      <w:r>
        <w:t>Hassevoort</w:t>
      </w:r>
      <w:proofErr w:type="spellEnd"/>
      <w:r>
        <w:t xml:space="preserve"> found me and told me I needed to come interview with the lab, to the countless nights out discussing all manner of memory, science, and sci-fi with Michael </w:t>
      </w:r>
      <w:proofErr w:type="spellStart"/>
      <w:r>
        <w:t>Dulas</w:t>
      </w:r>
      <w:proofErr w:type="spellEnd"/>
      <w:r>
        <w:t xml:space="preserve">, a graduate student could hardly ask for a more supportive and encouraging group. I want to especially thank Patrick Watson for his mentorship during my first year at UIUC, Hillary Schwarb </w:t>
      </w:r>
      <w:r w:rsidR="003547EF">
        <w:t xml:space="preserve">and Michael </w:t>
      </w:r>
      <w:proofErr w:type="spellStart"/>
      <w:r w:rsidR="003547EF">
        <w:t>Dulas</w:t>
      </w:r>
      <w:proofErr w:type="spellEnd"/>
      <w:r w:rsidR="003547EF">
        <w:t xml:space="preserve">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and graduate students in the lab, Judy Chiu, Heather Lucas, and John Walker, with whom I’ve had so many helpful and important conversations. I would also like to thank the lab research assistants and managers, Nick Parks, </w:t>
      </w:r>
      <w:proofErr w:type="spellStart"/>
      <w:r>
        <w:t>Faizan</w:t>
      </w:r>
      <w:proofErr w:type="spellEnd"/>
      <w:r>
        <w:t xml:space="preserve"> Khawaja, </w:t>
      </w:r>
      <w:proofErr w:type="spellStart"/>
      <w:r>
        <w:t>Nirav</w:t>
      </w:r>
      <w:proofErr w:type="spellEnd"/>
      <w:r>
        <w:t xml:space="preserve">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 xml:space="preserve">Tea </w:t>
      </w:r>
      <w:proofErr w:type="spellStart"/>
      <w:r w:rsidR="008E1645" w:rsidRPr="008E1645">
        <w:t>Garibovic</w:t>
      </w:r>
      <w:proofErr w:type="spellEnd"/>
      <w:r>
        <w:t xml:space="preserve">, </w:t>
      </w:r>
      <w:r w:rsidRPr="008E1645">
        <w:t>Connor Dyer</w:t>
      </w:r>
      <w:r>
        <w:t xml:space="preserve">, </w:t>
      </w:r>
      <w:r w:rsidRPr="008E1645">
        <w:t xml:space="preserve">Davis </w:t>
      </w:r>
      <w:proofErr w:type="spellStart"/>
      <w:r w:rsidRPr="008E1645">
        <w:t>Gerew</w:t>
      </w:r>
      <w:proofErr w:type="spellEnd"/>
      <w:r>
        <w:t xml:space="preserve">, </w:t>
      </w:r>
      <w:r w:rsidRPr="008E1645">
        <w:t>Rebecca Golden</w:t>
      </w:r>
      <w:r>
        <w:t xml:space="preserve">, </w:t>
      </w:r>
      <w:r w:rsidRPr="008E1645">
        <w:t xml:space="preserve">Vaughn </w:t>
      </w:r>
      <w:proofErr w:type="spellStart"/>
      <w:r w:rsidRPr="008E1645">
        <w:t>Hage</w:t>
      </w:r>
      <w:proofErr w:type="spellEnd"/>
      <w:r>
        <w:t xml:space="preserve">, </w:t>
      </w:r>
      <w:r w:rsidRPr="008E1645">
        <w:t xml:space="preserve">Niki </w:t>
      </w:r>
      <w:proofErr w:type="spellStart"/>
      <w:r w:rsidRPr="008E1645">
        <w:t>Nesnidal</w:t>
      </w:r>
      <w:proofErr w:type="spellEnd"/>
      <w:r>
        <w:t xml:space="preserve">, and </w:t>
      </w:r>
      <w:r w:rsidRPr="008E1645">
        <w:t xml:space="preserve">Catherine </w:t>
      </w:r>
      <w:proofErr w:type="spellStart"/>
      <w:r w:rsidRPr="008E1645">
        <w:t>Schmid</w:t>
      </w:r>
      <w:proofErr w:type="spellEnd"/>
      <w:r>
        <w:t xml:space="preserve">. </w:t>
      </w:r>
    </w:p>
    <w:p w14:paraId="2330D305" w14:textId="11C806E5"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 xml:space="preserve">Elizabeth Davis, Sean Collins, Angie Bustamante, Carly </w:t>
      </w:r>
      <w:proofErr w:type="spellStart"/>
      <w:r w:rsidRPr="00BD1F08">
        <w:t>Drzewiecki</w:t>
      </w:r>
      <w:proofErr w:type="spellEnd"/>
      <w:r w:rsidRPr="00BD1F08">
        <w:t xml:space="preserve">, Jean Carlos </w:t>
      </w:r>
      <w:proofErr w:type="spellStart"/>
      <w:r w:rsidRPr="00BD1F08">
        <w:t>Morganti</w:t>
      </w:r>
      <w:proofErr w:type="spellEnd"/>
      <w:r w:rsidRPr="00BD1F08">
        <w:t xml:space="preserve">, </w:t>
      </w:r>
      <w:proofErr w:type="spellStart"/>
      <w:r w:rsidRPr="00BD1F08">
        <w:t>Francheska</w:t>
      </w:r>
      <w:proofErr w:type="spellEnd"/>
      <w:r w:rsidRPr="00BD1F08">
        <w:t xml:space="preserve"> Marie </w:t>
      </w:r>
      <w:proofErr w:type="spellStart"/>
      <w:r w:rsidRPr="00BD1F08">
        <w:t>Morganti</w:t>
      </w:r>
      <w:proofErr w:type="spellEnd"/>
      <w:r w:rsidRPr="00BD1F08">
        <w:t xml:space="preserve"> </w:t>
      </w:r>
      <w:proofErr w:type="spellStart"/>
      <w:r w:rsidRPr="00BD1F08">
        <w:t>Nievesm</w:t>
      </w:r>
      <w:proofErr w:type="spellEnd"/>
      <w:r w:rsidRPr="00BD1F08">
        <w:t>, Lydia Nguyen, Brett Velez, and Stephen Fleming</w:t>
      </w:r>
      <w:r>
        <w:t xml:space="preserve">, thank you. And to all the friends who let us stay with them on our dozens of visits home to Austin, TX, Kevin </w:t>
      </w:r>
      <w:proofErr w:type="spellStart"/>
      <w:r>
        <w:t>Behlmann</w:t>
      </w:r>
      <w:proofErr w:type="spellEnd"/>
      <w:r>
        <w:t xml:space="preserve">, Chris Martin, </w:t>
      </w:r>
      <w:proofErr w:type="spellStart"/>
      <w:r>
        <w:t>Divya</w:t>
      </w:r>
      <w:proofErr w:type="spellEnd"/>
      <w:r>
        <w:t xml:space="preserve"> </w:t>
      </w:r>
      <w:proofErr w:type="spellStart"/>
      <w:r>
        <w:t>Janardhana</w:t>
      </w:r>
      <w:proofErr w:type="spellEnd"/>
      <w:r>
        <w:t xml:space="preserve">, </w:t>
      </w:r>
      <w:proofErr w:type="spellStart"/>
      <w:r>
        <w:t>Brette</w:t>
      </w:r>
      <w:proofErr w:type="spellEnd"/>
      <w:r>
        <w:t xml:space="preserve"> Hannigan, Eric and Sarah Hofstetter, I love you guys. To my family, Cathy and Michael </w:t>
      </w:r>
      <w:proofErr w:type="spellStart"/>
      <w:r>
        <w:t>Horecka</w:t>
      </w:r>
      <w:proofErr w:type="spellEnd"/>
      <w:r>
        <w:t xml:space="preserve">, Katie Bares and the entire Bares family, and my grandparents, Joan Bauer, Bill Bauer, Paul </w:t>
      </w:r>
      <w:proofErr w:type="spellStart"/>
      <w:r>
        <w:t>Horecka</w:t>
      </w:r>
      <w:proofErr w:type="spellEnd"/>
      <w:r>
        <w:t xml:space="preserve">, and </w:t>
      </w:r>
      <w:proofErr w:type="spellStart"/>
      <w:r w:rsidRPr="00BD1F08">
        <w:t>LaVonne</w:t>
      </w:r>
      <w:proofErr w:type="spellEnd"/>
      <w:r w:rsidRPr="00BD1F08">
        <w:t xml:space="preserve"> </w:t>
      </w:r>
      <w:proofErr w:type="spellStart"/>
      <w:r w:rsidRPr="00BD1F08">
        <w:t>Horecka</w:t>
      </w:r>
      <w:proofErr w:type="spellEnd"/>
      <w:r>
        <w:t>, thank you for everything you’ve done for me throughout my life – I wouldn’t be here without you.</w:t>
      </w:r>
    </w:p>
    <w:p w14:paraId="6945025E" w14:textId="21DEDD30" w:rsidR="00BD1F08" w:rsidRDefault="00BD1F08" w:rsidP="004C57EE">
      <w:pPr>
        <w:spacing w:line="360" w:lineRule="auto"/>
      </w:pPr>
      <w:r>
        <w:t>Finall</w:t>
      </w:r>
      <w:r w:rsidR="001958F9">
        <w:t xml:space="preserve">y, to my wife, </w:t>
      </w:r>
      <w:proofErr w:type="spellStart"/>
      <w:r w:rsidR="001958F9">
        <w:t>Nipuni</w:t>
      </w:r>
      <w:proofErr w:type="spellEnd"/>
      <w:r w:rsidR="001958F9">
        <w:t xml:space="preserve"> </w:t>
      </w:r>
      <w:proofErr w:type="spellStart"/>
      <w:r w:rsidR="001958F9">
        <w:t>Ratnayaka</w:t>
      </w:r>
      <w:proofErr w:type="spellEnd"/>
      <w:r w:rsidR="001958F9">
        <w:t xml:space="preserve"> – </w:t>
      </w:r>
      <w:r>
        <w:t>I’m so happy we were able to come to Illinois together and both achieve our dreams. I love you so much, and I am so excited to continue to the next phase of our lives together as doctors.</w:t>
      </w:r>
      <w:r w:rsidR="001958F9">
        <w:t xml:space="preserve"> Also, special thanks to Timber and </w:t>
      </w:r>
      <w:proofErr w:type="spellStart"/>
      <w:r w:rsidR="001958F9">
        <w:t>Sashi</w:t>
      </w:r>
      <w:proofErr w:type="spellEnd"/>
      <w:r w:rsidR="001958F9">
        <w:t>, for their patience with the cold.</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1C1CE5">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1C1CE5">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1C1CE5">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1C1CE5">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1C1CE5">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1C1CE5">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1C1CE5">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1C1CE5">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1C1CE5">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1C1CE5">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1C1CE5">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1C1CE5">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1C1CE5">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1C1CE5">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1C1CE5">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1C1CE5">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1C1CE5">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1C1CE5">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1C1CE5">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1C1CE5">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1C1CE5">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1C1CE5">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1C1CE5">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1C1CE5">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1" w:name="_Toc505879076"/>
      <w:r>
        <w:lastRenderedPageBreak/>
        <w:t>Chapter 1:</w:t>
      </w:r>
      <w:r w:rsidR="001B44E3">
        <w:t xml:space="preserve"> </w:t>
      </w:r>
      <w:bookmarkStart w:id="2" w:name="_Toc497155995"/>
      <w:r w:rsidR="00566C24">
        <w:t>General Introduction</w:t>
      </w:r>
      <w:bookmarkEnd w:id="1"/>
      <w:bookmarkEnd w:id="2"/>
    </w:p>
    <w:p w14:paraId="598394C1" w14:textId="6556E3B2" w:rsidR="00566C24" w:rsidRDefault="00566C24" w:rsidP="00AA15F8">
      <w:pPr>
        <w:spacing w:line="360" w:lineRule="auto"/>
      </w:pPr>
      <w:r>
        <w:t xml:space="preserve">There are numerous ways to quantify memory efficacy, but when it comes to </w:t>
      </w:r>
      <w:proofErr w:type="spellStart"/>
      <w:r>
        <w:t>recollective</w:t>
      </w:r>
      <w:proofErr w:type="spellEnd"/>
      <w:r>
        <w:t xml:space="preser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1A09C32C"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3A82DA37" w:rsidR="00566C24" w:rsidRDefault="00566C24" w:rsidP="00AA15F8">
      <w:pPr>
        <w:spacing w:line="360" w:lineRule="auto"/>
      </w:pPr>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G. M. Morris, </w:t>
      </w:r>
      <w:r w:rsidRPr="00563ABB">
        <w:rPr>
          <w:noProof/>
        </w:rPr>
        <w:lastRenderedPageBreak/>
        <w:t>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 xml:space="preserve">The data in this chapter show that certain aspects of learning in navigation and exploration of both time and space relate significantly to learning of relational and contextual information, and ultimately, the </w:t>
      </w:r>
      <w:proofErr w:type="spellStart"/>
      <w:r w:rsidR="00346172">
        <w:t>systematicity</w:t>
      </w:r>
      <w:proofErr w:type="spellEnd"/>
      <w:r w:rsidR="00346172">
        <w:t xml:space="preserve"> and complexity of exploration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3" w:name="_Toc505879077"/>
      <w:r>
        <w:t xml:space="preserve">1.1 </w:t>
      </w:r>
      <w:r w:rsidR="008774A8">
        <w:t>Domains and Entities: Building Systematic Understanding of Reconstruction</w:t>
      </w:r>
      <w:bookmarkEnd w:id="3"/>
    </w:p>
    <w:p w14:paraId="2AFD5D83" w14:textId="4BC559CD"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1C1CE5" w:rsidRDefault="001C1CE5"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0,0l0,21600,21600,21600,2160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" stroked="f">
                <v:textbox>
                  <w:txbxContent>
                    <w:p w14:paraId="6E323535" w14:textId="40C26EDD" w:rsidR="001C1CE5" w:rsidRDefault="001C1CE5"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083CA206"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w:t>
      </w:r>
      <w:r w:rsidR="00904AAD">
        <w:lastRenderedPageBreak/>
        <w:t>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8B5A1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"manualFormatting" : "(Coxeter, 2008; see Figure 1.2 for visualizations of some of these spaces)",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1C1CE5" w:rsidRDefault="001C1CE5">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" stroked="f">
                <v:textbox>
                  <w:txbxContent>
                    <w:p w14:paraId="1559C483" w14:textId="002E80CB" w:rsidR="001C1CE5" w:rsidRDefault="001C1CE5">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1A26FAF3"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 xml:space="preserve">(Kolarik et al., 2016, 2017; Yonelinas, </w:t>
      </w:r>
      <w:r w:rsidR="00625AB3" w:rsidRPr="00625AB3">
        <w:rPr>
          <w:noProof/>
        </w:rPr>
        <w:lastRenderedPageBreak/>
        <w:t>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w:t>
      </w:r>
      <w:proofErr w:type="spellStart"/>
      <w:r w:rsidR="00566C24">
        <w:t>configural</w:t>
      </w:r>
      <w:proofErr w:type="spellEnd"/>
      <w:r w:rsidR="00566C24">
        <w:t xml:space="preserve">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1C1CE5" w:rsidRDefault="001C1CE5" w:rsidP="0002455A">
                            <w:r w:rsidRPr="00781D25">
                              <w:rPr>
                                <w:b/>
                              </w:rPr>
                              <w:t xml:space="preserve">Figure </w:t>
                            </w:r>
                            <w:r>
                              <w:rPr>
                                <w:b/>
                              </w:rPr>
                              <w:t>1.</w:t>
                            </w:r>
                            <w:r w:rsidRPr="00781D25">
                              <w:rPr>
                                <w:b/>
                              </w:rPr>
                              <w:t>3</w:t>
                            </w:r>
                            <w:r>
                              <w:t xml:space="preserve">: Examples of </w:t>
                            </w:r>
                            <w:proofErr w:type="spellStart"/>
                            <w:r>
                              <w:t>heatmaps</w:t>
                            </w:r>
                            <w:proofErr w:type="spellEnd"/>
                            <w:r>
                              <w:t xml:space="preserve">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" stroked="f">
                <v:textbox>
                  <w:txbxContent>
                    <w:p w14:paraId="0B60F766" w14:textId="4F976B65" w:rsidR="001C1CE5" w:rsidRDefault="001C1CE5" w:rsidP="0002455A">
                      <w:r w:rsidRPr="00781D25">
                        <w:rPr>
                          <w:b/>
                        </w:rPr>
                        <w:t xml:space="preserve">Figure </w:t>
                      </w:r>
                      <w:r>
                        <w:rPr>
                          <w:b/>
                        </w:rPr>
                        <w:t>1.</w:t>
                      </w:r>
                      <w:r w:rsidRPr="00781D25">
                        <w:rPr>
                          <w:b/>
                        </w:rPr>
                        <w:t>3</w:t>
                      </w:r>
                      <w:r>
                        <w:t xml:space="preserve">: Examples of </w:t>
                      </w:r>
                      <w:proofErr w:type="spellStart"/>
                      <w:r>
                        <w:t>heatmaps</w:t>
                      </w:r>
                      <w:proofErr w:type="spellEnd"/>
                      <w:r>
                        <w:t xml:space="preserve">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4"/>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proofErr w:type="spellStart"/>
      <w:r w:rsidR="008774A8" w:rsidRPr="008774A8">
        <w:t>Illustratability</w:t>
      </w:r>
      <w:proofErr w:type="spellEnd"/>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w:t>
      </w:r>
      <w:r>
        <w:lastRenderedPageBreak/>
        <w:t xml:space="preserve">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329D4EE6"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w:t>
      </w:r>
      <w:r w:rsidR="00566C24">
        <w:lastRenderedPageBreak/>
        <w:t>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1C1CE5" w:rsidRDefault="001C1CE5"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" stroked="f">
                <v:textbox>
                  <w:txbxContent>
                    <w:p w14:paraId="5CBCB482" w14:textId="19051DAE" w:rsidR="001C1CE5" w:rsidRDefault="001C1CE5"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w:t>
      </w:r>
      <w:r w:rsidR="00F81F31">
        <w:lastRenderedPageBreak/>
        <w:t xml:space="preserve">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49B9997C" w:rsidR="004C38FD" w:rsidRDefault="007353F3" w:rsidP="004C38FD">
      <w:pPr>
        <w:pStyle w:val="Heading4"/>
      </w:pPr>
      <w:r>
        <w:t>1.1.</w:t>
      </w:r>
      <w:r w:rsidR="00FC5D71">
        <w:t>3</w:t>
      </w:r>
      <w:r>
        <w:t xml:space="preserve"> </w:t>
      </w:r>
      <w:r w:rsidR="004C38FD">
        <w:t xml:space="preserve">2D Spatial Reconstruction – The </w:t>
      </w:r>
      <w:proofErr w:type="spellStart"/>
      <w:r w:rsidR="004C38FD">
        <w:t>iPosition</w:t>
      </w:r>
      <w:proofErr w:type="spellEnd"/>
      <w:r w:rsidR="004C38FD">
        <w:t xml:space="preserve"> Task</w:t>
      </w:r>
    </w:p>
    <w:p w14:paraId="6245BAAB" w14:textId="2D29ED35" w:rsidR="00566C24" w:rsidRDefault="00F81F31" w:rsidP="00AA15F8">
      <w:pPr>
        <w:spacing w:line="360" w:lineRule="auto"/>
      </w:pPr>
      <w:r>
        <w:t xml:space="preserve">In the parlance of the previous sections, the </w:t>
      </w:r>
      <w:proofErr w:type="spellStart"/>
      <w:r>
        <w:t>iPosition</w:t>
      </w:r>
      <w:proofErr w:type="spellEnd"/>
      <w:r>
        <w:t xml:space="preserve">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1C1CE5" w:rsidRDefault="001C1CE5"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" stroked="f">
                <v:textbox>
                  <w:txbxContent>
                    <w:p w14:paraId="6A027608" w14:textId="7EFFDB61" w:rsidR="001C1CE5" w:rsidRDefault="001C1CE5"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6FFF41BF"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w:t>
      </w:r>
      <w:proofErr w:type="spellStart"/>
      <w:r>
        <w:t>Kubie</w:t>
      </w:r>
      <w:proofErr w:type="spellEnd"/>
      <w:r>
        <w:t xml:space="preserv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w:t>
      </w:r>
      <w:r>
        <w:lastRenderedPageBreak/>
        <w:t>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w:t>
      </w:r>
      <w:proofErr w:type="spellStart"/>
      <w:r>
        <w:t>Noether’s</w:t>
      </w:r>
      <w:proofErr w:type="spellEnd"/>
      <w:r>
        <w:t xml:space="preserve">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1C1CE5" w:rsidRDefault="001C1CE5"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" stroked="f">
                <v:textbox>
                  <w:txbxContent>
                    <w:p w14:paraId="4AFD209A" w14:textId="38900256" w:rsidR="001C1CE5" w:rsidRDefault="001C1CE5"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2A69D4E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proofErr w:type="gramStart"/>
      <w:r>
        <w:t>are</w:t>
      </w:r>
      <w:proofErr w:type="gramEnd"/>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2E8A3D7D"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1C1CE5" w:rsidRDefault="001C1CE5" w:rsidP="00327E3C">
                            <w:r w:rsidRPr="00781D25">
                              <w:rPr>
                                <w:b/>
                              </w:rPr>
                              <w:t xml:space="preserve">Figure </w:t>
                            </w:r>
                            <w:r>
                              <w:rPr>
                                <w:b/>
                              </w:rPr>
                              <w:t>1.</w:t>
                            </w:r>
                            <w:r w:rsidRPr="00781D25">
                              <w:rPr>
                                <w:b/>
                              </w:rPr>
                              <w:t>6</w:t>
                            </w:r>
                            <w:r>
                              <w:t xml:space="preserve">: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w:t>
                            </w:r>
                            <w:proofErr w:type="spellStart"/>
                            <w:r>
                              <w:t>misassigned</w:t>
                            </w:r>
                            <w:proofErr w:type="spellEnd"/>
                            <w:r>
                              <w:t xml:space="preserve">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" stroked="f">
                <v:textbox>
                  <w:txbxContent>
                    <w:p w14:paraId="150BDF8D" w14:textId="07B67EE1" w:rsidR="001C1CE5" w:rsidRDefault="001C1CE5" w:rsidP="00327E3C">
                      <w:r w:rsidRPr="00781D25">
                        <w:rPr>
                          <w:b/>
                        </w:rPr>
                        <w:t xml:space="preserve">Figure </w:t>
                      </w:r>
                      <w:r>
                        <w:rPr>
                          <w:b/>
                        </w:rPr>
                        <w:t>1.</w:t>
                      </w:r>
                      <w:r w:rsidRPr="00781D25">
                        <w:rPr>
                          <w:b/>
                        </w:rPr>
                        <w:t>6</w:t>
                      </w:r>
                      <w:r>
                        <w:t xml:space="preserve">: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w:t>
                      </w:r>
                      <w:proofErr w:type="spellStart"/>
                      <w:r>
                        <w:t>misassigned</w:t>
                      </w:r>
                      <w:proofErr w:type="spellEnd"/>
                      <w:r>
                        <w:t xml:space="preserve">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4" w:name="_Toc505879078"/>
      <w:r>
        <w:t xml:space="preserve">1.2 </w:t>
      </w:r>
      <w:r w:rsidR="004C38FD">
        <w:t>Overview of Chapters</w:t>
      </w:r>
      <w:bookmarkEnd w:id="4"/>
    </w:p>
    <w:p w14:paraId="620017C4" w14:textId="340DBF12"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decreases in </w:t>
      </w:r>
      <w:proofErr w:type="spellStart"/>
      <w:r w:rsidR="00180A7E">
        <w:t>systematicity</w:t>
      </w:r>
      <w:proofErr w:type="spellEnd"/>
      <w:r w:rsidR="00180A7E">
        <w:t xml:space="preserve">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contiguity of exploration relates to faster improvements in several aspects of relational and contextual memory</w:t>
      </w:r>
      <w:r w:rsidR="00180A7E">
        <w:t>.</w:t>
      </w:r>
    </w:p>
    <w:p w14:paraId="5DD9C6E2" w14:textId="5FC3C369" w:rsidR="004C38FD" w:rsidRDefault="007353F3" w:rsidP="004C38FD">
      <w:pPr>
        <w:pStyle w:val="Heading4"/>
      </w:pPr>
      <w:bookmarkStart w:id="5" w:name="_Hlk506045172"/>
      <w:r>
        <w:t xml:space="preserve">1.2.1 </w:t>
      </w:r>
      <w:r w:rsidR="004C38FD">
        <w:t>Reconstructing Relational Information</w:t>
      </w:r>
    </w:p>
    <w:p w14:paraId="76472AAE" w14:textId="47191836"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w:t>
      </w:r>
      <w:proofErr w:type="spellStart"/>
      <w:r>
        <w:t>misassignments</w:t>
      </w:r>
      <w:proofErr w:type="spellEnd"/>
      <w:r>
        <w:t xml:space="preserve"> of items, global transformations (i.e. translation, scaling, and rotation), and swaps/cycles of items which are </w:t>
      </w:r>
      <w:proofErr w:type="spellStart"/>
      <w:r>
        <w:t>misassigned</w:t>
      </w:r>
      <w:proofErr w:type="spellEnd"/>
      <w:r>
        <w:t xml:space="preserve">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w:t>
      </w:r>
      <w:proofErr w:type="spellStart"/>
      <w:r>
        <w:t>misassignments</w:t>
      </w:r>
      <w:proofErr w:type="spellEnd"/>
      <w:r>
        <w:t xml:space="preserve">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16C733B3"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40727454" w:rsidR="00566C24" w:rsidRDefault="00566C24" w:rsidP="00AA15F8">
      <w:pPr>
        <w:spacing w:line="360" w:lineRule="auto"/>
      </w:pPr>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w:t>
      </w:r>
      <w:proofErr w:type="spellStart"/>
      <w:r>
        <w:t>recency</w:t>
      </w:r>
      <w:proofErr w:type="spellEnd"/>
      <w:r>
        <w:t xml:space="preserve">,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proofErr w:type="spellStart"/>
      <w:r w:rsidR="00173DD7">
        <w:t>unidirectionally</w:t>
      </w:r>
      <w:proofErr w:type="spellEnd"/>
      <w:r w:rsidR="00173DD7">
        <w:t xml:space="preserve">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lastRenderedPageBreak/>
        <w:t xml:space="preserve">spatiotemporal navigation task (context boundary effects – in which items which share context are remembered as closer together and items across contexts further apart; </w:t>
      </w:r>
      <w:proofErr w:type="spellStart"/>
      <w:r>
        <w:t>misassignments</w:t>
      </w:r>
      <w:proofErr w:type="spellEnd"/>
      <w:r>
        <w:t xml:space="preserve">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w:t>
      </w:r>
      <w:proofErr w:type="spellStart"/>
      <w:r>
        <w:t>misassignments</w:t>
      </w:r>
      <w:proofErr w:type="spellEnd"/>
      <w:r>
        <w:t xml:space="preserve"> in time (i.e. placing an event in another event’s temporal location) is far more likely than </w:t>
      </w:r>
      <w:proofErr w:type="spellStart"/>
      <w:r>
        <w:t>misassignment</w:t>
      </w:r>
      <w:proofErr w:type="spellEnd"/>
      <w:r>
        <w:t xml:space="preserve"> in space (i.e. placing an event in another event’s spatial location) in healthy young adults even with the ability to freely explore both domains. This difference is persistent across trials, with spatial </w:t>
      </w:r>
      <w:proofErr w:type="spellStart"/>
      <w:r>
        <w:t>misassignment</w:t>
      </w:r>
      <w:proofErr w:type="spellEnd"/>
      <w:r>
        <w:t xml:space="preserve"> dropping to near perfect accuracy by the last trial while temporal </w:t>
      </w:r>
      <w:proofErr w:type="spellStart"/>
      <w:r>
        <w:t>misassignment</w:t>
      </w:r>
      <w:proofErr w:type="spellEnd"/>
      <w:r>
        <w:t xml:space="preserve"> remains significantly higher. However, a significant linear trend is present in the temporal </w:t>
      </w:r>
      <w:proofErr w:type="spellStart"/>
      <w:r>
        <w:t>misassignment</w:t>
      </w:r>
      <w:proofErr w:type="spellEnd"/>
      <w:r>
        <w:t xml:space="preserve">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w:t>
      </w:r>
      <w:proofErr w:type="spellStart"/>
      <w:r>
        <w:t>Eichenbaum</w:t>
      </w:r>
      <w:proofErr w:type="spellEnd"/>
      <w:r>
        <w:t xml:space="preserve">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w:t>
      </w:r>
      <w:proofErr w:type="spellStart"/>
      <w:r>
        <w:t>allocentric</w:t>
      </w:r>
      <w:proofErr w:type="spellEnd"/>
      <w:r>
        <w:t xml:space="preserve">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w:t>
      </w:r>
      <w:proofErr w:type="spellStart"/>
      <w:r>
        <w:t>allocentric</w:t>
      </w:r>
      <w:proofErr w:type="spellEnd"/>
      <w:r>
        <w:t xml:space="preserve"> time, however without the manipulation allowing for </w:t>
      </w:r>
      <w:proofErr w:type="spellStart"/>
      <w:r>
        <w:t>allocentric</w:t>
      </w:r>
      <w:proofErr w:type="spellEnd"/>
      <w:r>
        <w:t xml:space="preserve">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w:t>
      </w:r>
      <w:r>
        <w:lastRenderedPageBreak/>
        <w:t xml:space="preserve">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w:t>
      </w:r>
      <w:proofErr w:type="spellStart"/>
      <w:r>
        <w:t>misassignments</w:t>
      </w:r>
      <w:proofErr w:type="spellEnd"/>
      <w:r>
        <w:t xml:space="preserve">, from earlier in this section). Across all trials, a significantly higher number of </w:t>
      </w:r>
      <w:proofErr w:type="spellStart"/>
      <w:r>
        <w:t>misassignments</w:t>
      </w:r>
      <w:proofErr w:type="spellEnd"/>
      <w:r>
        <w:t xml:space="preserve"> are to same-context locations that should occur by chance. Moreover, this effect actually increases across trials as the impact of context on distance judgements holds steady and the overall number of </w:t>
      </w:r>
      <w:proofErr w:type="spellStart"/>
      <w:r>
        <w:t>misassignments</w:t>
      </w:r>
      <w:proofErr w:type="spellEnd"/>
      <w:r>
        <w:t xml:space="preserve">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t xml:space="preserve">1.2.3 </w:t>
      </w:r>
      <w:r w:rsidR="004C38FD">
        <w:t>Spatiotemporal Navigation, Sampling, and Information Encoding in Virtual Reality</w:t>
      </w:r>
    </w:p>
    <w:p w14:paraId="63B23ECE" w14:textId="1DD38298"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w:t>
      </w:r>
      <w:proofErr w:type="spellStart"/>
      <w:r w:rsidR="005B43EC">
        <w:t>systematicity</w:t>
      </w:r>
      <w:proofErr w:type="spellEnd"/>
      <w:r w:rsidR="005B43EC">
        <w:t xml:space="preserve">, and contiguity of exploration relate to changes in relational and </w:t>
      </w:r>
      <w:r w:rsidR="005B43EC">
        <w:lastRenderedPageBreak/>
        <w:t>contextual memory performance</w:t>
      </w:r>
      <w:r>
        <w:t xml:space="preserve">. Previous work on eye tracking in </w:t>
      </w:r>
      <w:proofErr w:type="spellStart"/>
      <w:r w:rsidR="005F3E32">
        <w:t>hippocampally</w:t>
      </w:r>
      <w:proofErr w:type="spellEnd"/>
      <w:r w:rsidR="005F3E32">
        <w:t xml:space="preserve">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proofErr w:type="spellStart"/>
      <w:r w:rsidR="005F3E32">
        <w:t>hippocampally</w:t>
      </w:r>
      <w:proofErr w:type="spellEnd"/>
      <w:r w:rsidR="005F3E32">
        <w:t xml:space="preserve">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xml:space="preserve">) and novel metrics which relate to </w:t>
      </w:r>
      <w:proofErr w:type="spellStart"/>
      <w:r w:rsidR="005B43EC">
        <w:t>systematicity</w:t>
      </w:r>
      <w:proofErr w:type="spellEnd"/>
      <w:r w:rsidR="005B43EC">
        <w:t xml:space="preserve"> of exploration (i.e. </w:t>
      </w:r>
      <w:proofErr w:type="spellStart"/>
      <w:r w:rsidR="005B43EC">
        <w:t>Lacunarity</w:t>
      </w:r>
      <w:proofErr w:type="spellEnd"/>
      <w:r w:rsidR="005B43EC">
        <w:t>) are specifically examined to observe relationships with</w:t>
      </w:r>
      <w:r>
        <w:t xml:space="preserve"> relational memory and contextual biases at test. Additionally, an analysis of the order of exploration versus order of reconstruction and associated accuracies (more akin to the </w:t>
      </w:r>
      <w:proofErr w:type="spellStart"/>
      <w:r>
        <w:t>Recency</w:t>
      </w:r>
      <w:proofErr w:type="spellEnd"/>
      <w:r>
        <w:t xml:space="preserve"> and Contiguity effects explored in traditional temporal free recall tasks) is </w:t>
      </w:r>
      <w:r w:rsidR="005B43EC">
        <w:t>examined</w:t>
      </w:r>
      <w:r>
        <w:t>.</w:t>
      </w:r>
    </w:p>
    <w:p w14:paraId="130E1038" w14:textId="615C3E9B" w:rsidR="00706068" w:rsidRDefault="00706068" w:rsidP="00706068">
      <w:pPr>
        <w:spacing w:line="360" w:lineRule="auto"/>
      </w:pPr>
      <w:r>
        <w:t xml:space="preserve">In this task, individual improvements in spatial and temporal navigation are shown to relate to improvements in memory in those domains </w:t>
      </w:r>
      <w:proofErr w:type="spellStart"/>
      <w:r>
        <w:t>separably</w:t>
      </w:r>
      <w:proofErr w:type="spellEnd"/>
      <w:r>
        <w:t>,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w:t>
      </w:r>
      <w:proofErr w:type="spellStart"/>
      <w:r>
        <w:t>systematicity</w:t>
      </w:r>
      <w:proofErr w:type="spellEnd"/>
      <w:r>
        <w:t xml:space="preserve">,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exploring an otherwise temporally-flexible environment in the implied, forward order with increasing contiguity is suggested to be a critical element in improving temporal, relational, and contextual memory organization. </w:t>
      </w:r>
    </w:p>
    <w:bookmarkEnd w:id="5"/>
    <w:p w14:paraId="21EC4A04" w14:textId="7ABE70D9" w:rsidR="00FA74FB" w:rsidRDefault="00FA74FB" w:rsidP="003E19B9">
      <w:pPr>
        <w:spacing w:line="360" w:lineRule="auto"/>
      </w:pPr>
      <w:r>
        <w:br w:type="page"/>
      </w:r>
    </w:p>
    <w:p w14:paraId="2678C33C" w14:textId="583DEDBD" w:rsidR="0072413B" w:rsidRPr="004F1A08" w:rsidRDefault="007353F3" w:rsidP="00563ABB">
      <w:pPr>
        <w:pStyle w:val="Heading1"/>
        <w:rPr>
          <w:rStyle w:val="IntenseEmphasis"/>
        </w:rPr>
      </w:pPr>
      <w:bookmarkStart w:id="6" w:name="_Toc505879079"/>
      <w:r>
        <w:rPr>
          <w:rStyle w:val="IntenseEmphasis"/>
        </w:rPr>
        <w:lastRenderedPageBreak/>
        <w:t xml:space="preserve">Chapter 2: </w:t>
      </w:r>
      <w:r w:rsidR="0072413B" w:rsidRPr="004F1A08">
        <w:rPr>
          <w:rStyle w:val="IntenseEmphasis"/>
        </w:rPr>
        <w:t>Reconstructing Relational Information</w:t>
      </w:r>
      <w:bookmarkEnd w:id="6"/>
    </w:p>
    <w:p w14:paraId="46649628" w14:textId="46BF0B07" w:rsidR="0072413B" w:rsidRDefault="007353F3" w:rsidP="00563ABB">
      <w:pPr>
        <w:pStyle w:val="Heading2"/>
      </w:pPr>
      <w:bookmarkStart w:id="7" w:name="_Toc505879080"/>
      <w:r>
        <w:t xml:space="preserve">2.1 </w:t>
      </w:r>
      <w:r w:rsidR="0072413B">
        <w:t>Introduction</w:t>
      </w:r>
      <w:bookmarkEnd w:id="7"/>
    </w:p>
    <w:p w14:paraId="1BE14913" w14:textId="2B6F0987" w:rsidR="0072413B" w:rsidRDefault="0072413B" w:rsidP="00AA15F8">
      <w:pPr>
        <w:spacing w:line="360" w:lineRule="auto"/>
      </w:pPr>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AA15F8">
      <w:pPr>
        <w:spacing w:line="360" w:lineRule="auto"/>
        <w:rPr>
          <w:noProof/>
        </w:rPr>
      </w:pPr>
      <w:r>
        <w:t>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w:t>
      </w:r>
      <w:proofErr w:type="spellStart"/>
      <w:r>
        <w:t>vMWM</w:t>
      </w:r>
      <w:proofErr w:type="spellEnd"/>
      <w:r>
        <w:t xml:space="preserve">),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w:t>
      </w:r>
      <w:proofErr w:type="spellStart"/>
      <w:r>
        <w:t>configural</w:t>
      </w:r>
      <w:proofErr w:type="spellEnd"/>
      <w:r>
        <w:t xml:space="preserve">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8"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8"/>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 xml:space="preserve">(R. J. Allen et al., </w:t>
      </w:r>
      <w:r w:rsidRPr="00DE1905">
        <w:rPr>
          <w:noProof/>
        </w:rPr>
        <w:lastRenderedPageBreak/>
        <w:t>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9" w:name="_Hlk494820043"/>
      <w:r>
        <w:t xml:space="preserve">In addition to first-order (i.e. pairwise) and higher-order (i.e. compound) relations, we can begin to consider the question of how general, Gestalten shape information, i.e. </w:t>
      </w:r>
      <w:proofErr w:type="spellStart"/>
      <w:r>
        <w:t>configural</w:t>
      </w:r>
      <w:proofErr w:type="spellEnd"/>
      <w:r>
        <w:t xml:space="preserve"> features which constitute parts of a unified whole, may be used independently of the hippocampus to maintain more global spatial information. </w:t>
      </w:r>
      <w:bookmarkEnd w:id="9"/>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0" w:name="_Toc505879081"/>
      <w:r>
        <w:t xml:space="preserve">2.2 </w:t>
      </w:r>
      <w:r w:rsidR="0072413B">
        <w:t>Materials and Methods</w:t>
      </w:r>
      <w:bookmarkEnd w:id="10"/>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0EE183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065131DC"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w:t>
      </w:r>
      <w:proofErr w:type="spellStart"/>
      <w:r>
        <w:t>udy</w:t>
      </w:r>
      <w:proofErr w:type="spellEnd"/>
      <w:r>
        <w:t xml:space="preserve">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Participants’ eye </w:t>
      </w:r>
      <w:r>
        <w:lastRenderedPageBreak/>
        <w:t xml:space="preserve">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w:t>
      </w:r>
      <w:r>
        <w:lastRenderedPageBreak/>
        <w:t>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w:t>
      </w:r>
      <w:proofErr w:type="spellStart"/>
      <w:r>
        <w:t>misassigned</w:t>
      </w:r>
      <w:proofErr w:type="spellEnd"/>
      <w:r>
        <w:t xml:space="preserve"> to each other’s locations, and “cycles,” in which more than two items are </w:t>
      </w:r>
      <w:proofErr w:type="spellStart"/>
      <w:r>
        <w:t>misassigned</w:t>
      </w:r>
      <w:proofErr w:type="spellEnd"/>
      <w:r>
        <w:t xml:space="preserve">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148321E"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w:t>
      </w:r>
      <w:proofErr w:type="spellStart"/>
      <w:r>
        <w:t>misassociation</w:t>
      </w:r>
      <w:proofErr w:type="spellEnd"/>
      <w:r>
        <w:t xml:space="preserve">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1C1CE5"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w:t>
      </w:r>
      <w:proofErr w:type="spellStart"/>
      <w:r>
        <w:rPr>
          <w:rFonts w:eastAsiaTheme="minorEastAsia"/>
        </w:rPr>
        <w:t>ced</w:t>
      </w:r>
      <w:proofErr w:type="spellEnd"/>
      <w:r>
        <w:rPr>
          <w:rFonts w:eastAsiaTheme="minorEastAsia"/>
        </w:rPr>
        <w:t xml:space="preserve">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proofErr w:type="spellStart"/>
      <w:r>
        <w:rPr>
          <w:rFonts w:eastAsiaTheme="minorEastAsia"/>
        </w:rPr>
        <w:t>Umeyama’s</w:t>
      </w:r>
      <w:proofErr w:type="spellEnd"/>
      <w:r>
        <w:rPr>
          <w:rFonts w:eastAsiaTheme="minorEastAsia"/>
        </w:rPr>
        <w:t xml:space="preserve">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proofErr w:type="spellStart"/>
      <w:r>
        <w:rPr>
          <w:rFonts w:eastAsiaTheme="minorEastAsia"/>
        </w:rPr>
        <w:lastRenderedPageBreak/>
        <w:t>Umeyama’s</w:t>
      </w:r>
      <w:proofErr w:type="spellEnd"/>
      <w:r>
        <w:rPr>
          <w:rFonts w:eastAsiaTheme="minorEastAsia"/>
        </w:rPr>
        <w:t xml:space="preserve">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AF4C0BE"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0FC38D72"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xml:space="preserve">, as the metric described here includes location accuracy (with item identity ignored) as part of the requirement for being called a “swap”. We believe that this new metric is more consistent with the general item-location </w:t>
      </w:r>
      <w:proofErr w:type="spellStart"/>
      <w:r>
        <w:t>misbinding</w:t>
      </w:r>
      <w:proofErr w:type="spellEnd"/>
      <w:r>
        <w:t xml:space="preserve"> 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w:t>
      </w:r>
      <w:proofErr w:type="gramStart"/>
      <w:r>
        <w:t>a</w:t>
      </w:r>
      <w:proofErr w:type="gramEnd"/>
      <w:r>
        <w:t xml:space="preserve">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1"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w:t>
      </w:r>
      <w:proofErr w:type="spellStart"/>
      <w:r>
        <w:t>Feldt</w:t>
      </w:r>
      <w:proofErr w:type="spellEnd"/>
      <w:r>
        <w:t xml:space="preserve"> correction for non-</w:t>
      </w:r>
      <w:proofErr w:type="spellStart"/>
      <w:r>
        <w:t>sphericity</w:t>
      </w:r>
      <w:proofErr w:type="spellEnd"/>
      <w:r>
        <w:t>.</w:t>
      </w:r>
    </w:p>
    <w:bookmarkEnd w:id="11"/>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2" w:name="_Toc505879082"/>
      <w:r>
        <w:t xml:space="preserve">2.3 </w:t>
      </w:r>
      <w:r w:rsidR="0072413B">
        <w:t>Results</w:t>
      </w:r>
      <w:bookmarkEnd w:id="12"/>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3F592846"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3"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a repeated measures ANOVA was performed (Huynh -</w:t>
      </w:r>
      <w:proofErr w:type="spellStart"/>
      <w:r>
        <w:rPr>
          <w:rFonts w:cstheme="minorHAnsi"/>
        </w:rPr>
        <w:t>Feldt</w:t>
      </w:r>
      <w:proofErr w:type="spellEnd"/>
      <w:r>
        <w:rPr>
          <w:rFonts w:cstheme="minorHAnsi"/>
        </w:rPr>
        <w:t xml:space="preserve"> corrected) with group by misplacement (original, post-remapped, and post-transformed). A main effect of both group (</w:t>
      </w:r>
      <w:proofErr w:type="gramStart"/>
      <w:r>
        <w:rPr>
          <w:rFonts w:cstheme="minorHAnsi"/>
        </w:rPr>
        <w:t>F(</w:t>
      </w:r>
      <w:proofErr w:type="gramEnd"/>
      <w:r>
        <w:rPr>
          <w:rFonts w:cstheme="minorHAnsi"/>
        </w:rPr>
        <w:t xml:space="preserve">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3"/>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4"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w:t>
      </w:r>
      <w:proofErr w:type="gramStart"/>
      <w:r w:rsidRPr="00A01A8B">
        <w:rPr>
          <w:rFonts w:ascii="Calibri" w:eastAsia="Times New Roman" w:hAnsi="Calibri" w:cs="Calibri"/>
          <w:color w:val="000000"/>
        </w:rPr>
        <w:t>F(</w:t>
      </w:r>
      <w:proofErr w:type="gramEnd"/>
      <w:r w:rsidRPr="00A01A8B">
        <w:rPr>
          <w:rFonts w:ascii="Calibri" w:eastAsia="Times New Roman" w:hAnsi="Calibri" w:cs="Calibri"/>
          <w:color w:val="000000"/>
        </w:rPr>
        <w:t>1, 10) = 17.127, p=0.002). Follow up Welch’s t-tests showed that hippocampal patients made fewer accurate placements of the correct identity to the correct studied location (e.g., successful identity-location binding)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Importantly, however, patients had more placements of items in another item’s studied location (i.e. correct item-location relations with incorrect identity-location relation) than comparison participants (t(</w:t>
      </w:r>
      <w:proofErr w:type="gramStart"/>
      <w:r w:rsidRPr="00A01A8B">
        <w:rPr>
          <w:rFonts w:ascii="Calibri" w:eastAsia="Times New Roman" w:hAnsi="Calibri" w:cs="Calibri"/>
          <w:color w:val="000000"/>
        </w:rPr>
        <w:t>5.06)=</w:t>
      </w:r>
      <w:proofErr w:type="gramEnd"/>
      <w:r w:rsidRPr="00A01A8B">
        <w:rPr>
          <w:rFonts w:ascii="Calibri" w:eastAsia="Times New Roman" w:hAnsi="Calibri" w:cs="Calibri"/>
          <w:color w:val="000000"/>
        </w:rPr>
        <w:t xml:space="preserve">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risons (t(</w:t>
      </w:r>
      <w:proofErr w:type="gramStart"/>
      <w:r>
        <w:rPr>
          <w:rFonts w:ascii="Calibri" w:eastAsia="Times New Roman" w:hAnsi="Calibri" w:cs="Calibri"/>
          <w:color w:val="000000"/>
        </w:rPr>
        <w:t>4.71)=</w:t>
      </w:r>
      <w:proofErr w:type="gramEnd"/>
      <w:r>
        <w:rPr>
          <w:rFonts w:ascii="Calibri" w:eastAsia="Times New Roman" w:hAnsi="Calibri" w:cs="Calibri"/>
          <w:color w:val="000000"/>
        </w:rPr>
        <w:t xml:space="preserve">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4"/>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w:proofErr w:type="gramStart"/>
      <m:oMath>
        <m:r>
          <w:rPr>
            <w:rFonts w:ascii="Cambria Math" w:hAnsi="Cambria Math"/>
          </w:rPr>
          <m:t>F(</m:t>
        </m:r>
        <w:proofErr w:type="gramEnd"/>
        <m:r>
          <w:rPr>
            <w:rFonts w:ascii="Cambria Math" w:hAnsi="Cambria Math"/>
          </w:rPr>
          <m:t>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xml:space="preserve">: Comparisons of Patient (HC) vs Comparison Participant (NC) Item-location and identity-location accuracy across set sizes for </w:t>
      </w:r>
      <w:proofErr w:type="gramStart"/>
      <w:r>
        <w:rPr>
          <w:rFonts w:ascii="Calibri" w:eastAsia="Times New Roman" w:hAnsi="Calibri" w:cs="Calibri"/>
          <w:color w:val="000000"/>
        </w:rPr>
        <w:t>patients</w:t>
      </w:r>
      <w:proofErr w:type="gramEnd"/>
      <w:r>
        <w:rPr>
          <w:rFonts w:ascii="Calibri" w:eastAsia="Times New Roman" w:hAnsi="Calibri" w:cs="Calibri"/>
          <w:color w:val="000000"/>
        </w:rPr>
        <w:t xml:space="preserve">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5" w:name="_Toc505879083"/>
      <w:r>
        <w:t xml:space="preserve">2.4 </w:t>
      </w:r>
      <w:r w:rsidR="0072413B">
        <w:t>Discussion</w:t>
      </w:r>
      <w:bookmarkEnd w:id="15"/>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6" w:name="_Hlk495427905"/>
      <w:r>
        <w:rPr>
          <w:rStyle w:val="CommentReference"/>
        </w:rPr>
        <w:t xml:space="preserve">. </w:t>
      </w:r>
      <w:bookmarkEnd w:id="16"/>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w:t>
      </w:r>
      <w:proofErr w:type="spellStart"/>
      <w:r>
        <w:t>hippocampally</w:t>
      </w:r>
      <w:proofErr w:type="spellEnd"/>
      <w:r>
        <w:t xml:space="preserve">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w:t>
      </w:r>
      <w:proofErr w:type="gramStart"/>
      <w:r>
        <w:t>more subtle</w:t>
      </w:r>
      <w:proofErr w:type="gramEnd"/>
      <w:r>
        <w:t xml:space="preserve"> deficits in particular types of relations, but further investigation into this error type is needed. </w:t>
      </w:r>
    </w:p>
    <w:p w14:paraId="47D96E78" w14:textId="51184A30"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7" w:name="_Hlk495427674"/>
      <w:r>
        <w:t xml:space="preserve">What causes this sudden increase in identity-location errors in comparison participants at higher set sizes? </w:t>
      </w:r>
      <w:bookmarkEnd w:id="17"/>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8"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19" w:name="_Hlk494819886"/>
      <w:bookmarkEnd w:id="18"/>
      <w:r>
        <w:t>Gestalten perceptual features</w:t>
      </w:r>
      <w:bookmarkStart w:id="20" w:name="_Hlk495428041"/>
      <w:r>
        <w:t xml:space="preserve">, i.e. </w:t>
      </w:r>
      <w:proofErr w:type="spellStart"/>
      <w:r>
        <w:t>configural</w:t>
      </w:r>
      <w:proofErr w:type="spellEnd"/>
      <w:r>
        <w:t xml:space="preserve"> features which constitute parts of a unified whole, rather than relations </w:t>
      </w:r>
      <w:bookmarkEnd w:id="19"/>
      <w:bookmarkEnd w:id="20"/>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w:t>
      </w:r>
      <w:proofErr w:type="spellStart"/>
      <w:r>
        <w:t>Kolarik</w:t>
      </w:r>
      <w:proofErr w:type="spellEnd"/>
      <w:r>
        <w:t xml:space="preserve">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0925F357"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1" w:name="_Hlk495428017"/>
      <w:r>
        <w:t xml:space="preserve">It is possible individual relational information </w:t>
      </w:r>
      <w:r w:rsidRPr="00530826">
        <w:rPr>
          <w:i/>
        </w:rPr>
        <w:t>is</w:t>
      </w:r>
      <w:r>
        <w:t xml:space="preserve"> being stored separately via a different brain region(s). For example, the </w:t>
      </w:r>
      <w:proofErr w:type="spellStart"/>
      <w:r>
        <w:t>parahippocampal</w:t>
      </w:r>
      <w:proofErr w:type="spellEnd"/>
      <w:r>
        <w:t xml:space="preserve">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1"/>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w:t>
      </w:r>
      <w:proofErr w:type="spellStart"/>
      <w:r>
        <w:t>hippocampally</w:t>
      </w:r>
      <w:proofErr w:type="spellEnd"/>
      <w:r>
        <w:t xml:space="preserve">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2" w:name="_Toc505879084"/>
      <w:r>
        <w:lastRenderedPageBreak/>
        <w:t xml:space="preserve">Chapter 3: </w:t>
      </w:r>
      <w:r w:rsidR="00101B0D" w:rsidRPr="00101B0D">
        <w:t>Memory during Time Travel: Spatiotemporal Navigation, Contextual Boundaries, and Relational Memory Errors in Virtual Reality</w:t>
      </w:r>
      <w:bookmarkEnd w:id="22"/>
    </w:p>
    <w:p w14:paraId="57CF6ABF" w14:textId="14BEBE79" w:rsidR="00101B0D" w:rsidRDefault="007353F3" w:rsidP="00101B0D">
      <w:pPr>
        <w:pStyle w:val="Heading2"/>
      </w:pPr>
      <w:bookmarkStart w:id="23" w:name="_Toc505879085"/>
      <w:r>
        <w:t xml:space="preserve">3.1 </w:t>
      </w:r>
      <w:r w:rsidR="00101B0D">
        <w:t>Introduction</w:t>
      </w:r>
      <w:bookmarkEnd w:id="23"/>
    </w:p>
    <w:p w14:paraId="4B3F0CE9" w14:textId="2669709C"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w:t>
      </w:r>
      <w:proofErr w:type="spellStart"/>
      <w:r>
        <w:t>explorable</w:t>
      </w:r>
      <w:proofErr w:type="spellEnd"/>
      <w:r>
        <w:t xml:space="preserv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w:t>
      </w:r>
      <w:proofErr w:type="spellStart"/>
      <w:r>
        <w:t>Horecka</w:t>
      </w:r>
      <w:proofErr w:type="spellEnd"/>
      <w:r>
        <w:t xml:space="preserve"> et al., 2017, under review). In healthy individuals, identity-location binding errors and compound memory errors (i.e. those in which groups of items are </w:t>
      </w:r>
      <w:proofErr w:type="spellStart"/>
      <w:r>
        <w:t>misbound</w:t>
      </w:r>
      <w:proofErr w:type="spellEnd"/>
      <w:r>
        <w:t xml:space="preserve">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w:t>
      </w:r>
      <w:proofErr w:type="spellStart"/>
      <w:r>
        <w:t>unidirectionally</w:t>
      </w:r>
      <w:proofErr w:type="spellEnd"/>
      <w:r>
        <w:t xml:space="preserve">,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w:t>
      </w:r>
      <w:proofErr w:type="spellStart"/>
      <w:r>
        <w:t>Zacks</w:t>
      </w:r>
      <w:proofErr w:type="spellEnd"/>
      <w:r>
        <w:t xml:space="preserve">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w:t>
      </w:r>
      <w:r>
        <w:lastRenderedPageBreak/>
        <w:t xml:space="preserve">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w:t>
      </w:r>
      <w:proofErr w:type="spellStart"/>
      <w:r>
        <w:t>Zacks</w:t>
      </w:r>
      <w:proofErr w:type="spellEnd"/>
      <w:r>
        <w:t xml:space="preserve">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24" w:name="_Toc505879086"/>
      <w:r>
        <w:t xml:space="preserve">3.2 </w:t>
      </w:r>
      <w:r w:rsidR="00101B0D">
        <w:t>Methods</w:t>
      </w:r>
      <w:bookmarkEnd w:id="24"/>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2265440D"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1C1CE5" w:rsidRPr="00586EE6" w:rsidRDefault="001C1CE5"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1C1CE5" w:rsidRPr="00586EE6" w:rsidRDefault="001C1CE5"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1C1CE5" w:rsidRPr="00586EE6" w:rsidRDefault="001C1CE5"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75,381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">
                <v:shape id="_x0000_s1034" type="#_x0000_t202" style="position:absolute;top:9525;width:342900;height:371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2xwPvAAA&#10;ANsAAAAPAAAAZHJzL2Rvd25yZXYueG1sRE/LqsIwEN1f8B/CCO6uqQoi1ShFEATdaAW3QzO21WZS&#10;mqjRrzcLweXhvBerYBrxoM7VlhWMhgkI4sLqmksFp3zzPwPhPLLGxjIpeJGD1bL3t8BU2ycf6HH0&#10;pYgh7FJUUHnfplK6oiKDbmhb4shdbGfQR9iVUnf4jOGmkeMkmUqDNceGCltaV1TcjnejQOZmeg41&#10;c5FR2Gfvdb7j8VWpQT9kcxCegv+Jv+6tVjCJ6+OX+APk8gM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KLbHA+8AAAA2wAAAA8AAAAAAAAAAAAAAAAAlwIAAGRycy9kb3ducmV2Lnht&#10;bFBLBQYAAAAABAAEAPUAAACAAwAAAAA=&#10;" stroked="f">
                  <v:fill opacity="32896f"/>
                  <v:textbox>
                    <w:txbxContent>
                      <w:p w14:paraId="6B0D8893" w14:textId="77777777" w:rsidR="001C1CE5" w:rsidRPr="00586EE6" w:rsidRDefault="001C1CE5" w:rsidP="00101B0D">
                        <w:pPr>
                          <w:jc w:val="center"/>
                          <w:rPr>
                            <w:sz w:val="36"/>
                            <w:szCs w:val="36"/>
                          </w:rPr>
                        </w:pPr>
                        <w:r w:rsidRPr="00586EE6">
                          <w:rPr>
                            <w:b/>
                            <w:sz w:val="36"/>
                            <w:szCs w:val="36"/>
                          </w:rPr>
                          <w:t>A</w:t>
                        </w:r>
                      </w:p>
                    </w:txbxContent>
                  </v:textbox>
                </v:shape>
                <v:shape id="_x0000_s1035" type="#_x0000_t202" style="position:absolute;left:2009775;width:342900;height:371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l7mUwQAA&#10;ANsAAAAPAAAAZHJzL2Rvd25yZXYueG1sRI9Bi8IwFITvC/6H8ARva6qCLNW0FEFYWC/aBa+P5tlW&#10;m5fSRI3+eiMs7HGYmW+YdR5MJ240uNaygtk0AUFcWd1yreC33H5+gXAeWWNnmRQ8yEGejT7WmGp7&#10;5z3dDr4WEcIuRQWN930qpasaMuimtieO3skOBn2UQy31gPcIN52cJ8lSGmw5LjTY06ah6nK4GgWy&#10;NMtjaJmrgsKueG7KH56flZqMQ7EC4Sn4//Bf+1srWMzg/SX+AJm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Ze5lMEAAADbAAAADwAAAAAAAAAAAAAAAACXAgAAZHJzL2Rvd25y&#10;ZXYueG1sUEsFBgAAAAAEAAQA9QAAAIUDAAAAAA==&#10;" stroked="f">
                  <v:fill opacity="32896f"/>
                  <v:textbox>
                    <w:txbxContent>
                      <w:p w14:paraId="013D6C76" w14:textId="77777777" w:rsidR="001C1CE5" w:rsidRPr="00586EE6" w:rsidRDefault="001C1CE5" w:rsidP="00101B0D">
                        <w:pPr>
                          <w:jc w:val="center"/>
                          <w:rPr>
                            <w:sz w:val="36"/>
                            <w:szCs w:val="36"/>
                          </w:rPr>
                        </w:pPr>
                        <w:r>
                          <w:rPr>
                            <w:b/>
                            <w:sz w:val="36"/>
                            <w:szCs w:val="36"/>
                          </w:rPr>
                          <w:t>B</w:t>
                        </w:r>
                      </w:p>
                    </w:txbxContent>
                  </v:textbox>
                </v:shape>
                <v:shape id="_x0000_s1036" type="#_x0000_t202" style="position:absolute;left:3838575;width:342900;height:371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ivfWwgAA&#10;ANwAAAAPAAAAZHJzL2Rvd25yZXYueG1sRI9Bi8IwFITvC/6H8ARv23QLilSjFEEQ9KIVvD6at213&#10;m5fSRI3+eiMs7HGYmW+Y5TqYTtxocK1lBV9JCoK4srrlWsG53H7OQTiPrLGzTAoe5GC9Gn0sMdf2&#10;zke6nXwtIoRdjgoa7/tcSlc1ZNAltieO3rcdDPooh1rqAe8RbjqZpelMGmw5LjTY06ah6vd0NQpk&#10;aWaX0DJXBYVD8dyUe85+lJqMQ7EA4Sn4//Bfe6cVZNMM3mfiEZC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aK99bCAAAA3AAAAA8AAAAAAAAAAAAAAAAAlwIAAGRycy9kb3du&#10;cmV2LnhtbFBLBQYAAAAABAAEAPUAAACGAwAAAAA=&#10;" stroked="f">
                  <v:fill opacity="32896f"/>
                  <v:textbox>
                    <w:txbxContent>
                      <w:p w14:paraId="2C76A47D" w14:textId="77777777" w:rsidR="001C1CE5" w:rsidRPr="00586EE6" w:rsidRDefault="001C1CE5"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1C1CE5" w:rsidRDefault="001C1CE5"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" stroked="f">
                <v:textbox>
                  <w:txbxContent>
                    <w:p w14:paraId="5E911D09" w14:textId="3462CAF4" w:rsidR="001C1CE5" w:rsidRDefault="001C1CE5"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AA15F8">
      <w:pPr>
        <w:spacing w:line="360" w:lineRule="auto"/>
      </w:pPr>
      <w:r>
        <w:t xml:space="preserve">Second, an evaluation of relational memory efficacy was performed identity-location </w:t>
      </w:r>
      <w:proofErr w:type="spellStart"/>
      <w:r>
        <w:t>misassignment</w:t>
      </w:r>
      <w:proofErr w:type="spellEnd"/>
      <w:r>
        <w:t xml:space="preserve"> in space and in time (</w:t>
      </w:r>
      <w:proofErr w:type="spellStart"/>
      <w:r>
        <w:t>Horecka</w:t>
      </w:r>
      <w:proofErr w:type="spellEnd"/>
      <w:r>
        <w:t xml:space="preserve">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w:t>
      </w:r>
      <w:proofErr w:type="spellStart"/>
      <w:r>
        <w:t>misassignments</w:t>
      </w:r>
      <w:proofErr w:type="spellEnd"/>
      <w:r>
        <w:t xml:space="preserve"> are the number of instances in which an item was </w:t>
      </w:r>
      <w:proofErr w:type="spellStart"/>
      <w:r>
        <w:t>misassigned</w:t>
      </w:r>
      <w:proofErr w:type="spellEnd"/>
      <w:r>
        <w:t xml:space="preserve"> to another item’s location within a distance which was deemed “accurate” (see </w:t>
      </w:r>
      <w:proofErr w:type="spellStart"/>
      <w:r>
        <w:t>Horecka</w:t>
      </w:r>
      <w:proofErr w:type="spellEnd"/>
      <w:r>
        <w:t xml:space="preserve"> et al., 2017 for details). Identity-location </w:t>
      </w:r>
      <w:proofErr w:type="spellStart"/>
      <w:r>
        <w:t>misassignment</w:t>
      </w:r>
      <w:proofErr w:type="spellEnd"/>
      <w:r>
        <w:t xml:space="preserve"> has previously been identified as critically dependent on the hippocampus (</w:t>
      </w:r>
      <w:proofErr w:type="spellStart"/>
      <w:r>
        <w:t>Horecka</w:t>
      </w:r>
      <w:proofErr w:type="spellEnd"/>
      <w:r>
        <w:t xml:space="preserve"> et al. 2017).</w:t>
      </w:r>
      <w:r w:rsidDel="00FC4F80">
        <w:t xml:space="preserve"> </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 xml:space="preserve">Finally, the impact of context on relational memory errors was evaluated by determining the number of identity-location </w:t>
      </w:r>
      <w:proofErr w:type="spellStart"/>
      <w:r>
        <w:t>misassignments</w:t>
      </w:r>
      <w:proofErr w:type="spellEnd"/>
      <w:r>
        <w:t xml:space="preserve"> to another within-context item (i.e. the other item with which it shared a temporal context) or an across-context item. Chance level for within- and across-context </w:t>
      </w:r>
      <w:proofErr w:type="spellStart"/>
      <w:r>
        <w:t>misassignments</w:t>
      </w:r>
      <w:proofErr w:type="spellEnd"/>
      <w:r>
        <w:t xml:space="preserve">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xml:space="preserve">, respectively, where </w:t>
      </w:r>
      <w:proofErr w:type="spellStart"/>
      <w:r>
        <w:t>n</w:t>
      </w:r>
      <w:r w:rsidRPr="007C6B14">
        <w:rPr>
          <w:i/>
        </w:rPr>
        <w:t>P</w:t>
      </w:r>
      <w:r>
        <w:t>r</w:t>
      </w:r>
      <w:proofErr w:type="spellEnd"/>
      <w:r>
        <w:t xml:space="preserve"> represents the number of r-length permutations of n items and the number 8 is due to the 4 contexts containing 2 possible within-context </w:t>
      </w:r>
      <w:proofErr w:type="spellStart"/>
      <w:r>
        <w:t>misassignments</w:t>
      </w:r>
      <w:proofErr w:type="spellEnd"/>
      <w:r>
        <w:t xml:space="preserve"> each (i.e. items a and b within a context can be </w:t>
      </w:r>
      <w:proofErr w:type="spellStart"/>
      <w:r>
        <w:t>misassigned</w:t>
      </w:r>
      <w:proofErr w:type="spellEnd"/>
      <w:r>
        <w:t xml:space="preserve">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w:t>
      </w:r>
      <w:proofErr w:type="spellStart"/>
      <w:r>
        <w:t>Feldt</w:t>
      </w:r>
      <w:proofErr w:type="spellEnd"/>
      <w:r>
        <w:t xml:space="preserve">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5" w:name="_Toc505879087"/>
      <w:r>
        <w:t xml:space="preserve">3.3 </w:t>
      </w:r>
      <w:r w:rsidR="00101B0D">
        <w:t>Results</w:t>
      </w:r>
      <w:bookmarkEnd w:id="25"/>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w:t>
      </w:r>
      <w:proofErr w:type="gramStart"/>
      <w:r>
        <w:t>F(</w:t>
      </w:r>
      <w:proofErr w:type="gramEnd"/>
      <w:r>
        <w:t xml:space="preserve">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w:t>
      </w:r>
      <w:proofErr w:type="gramStart"/>
      <w:r>
        <w:t>t(</w:t>
      </w:r>
      <w:proofErr w:type="gramEnd"/>
      <w:r>
        <w: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1C1CE5" w:rsidRDefault="001C1CE5"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" stroked="f">
                <v:textbox>
                  <w:txbxContent>
                    <w:p w14:paraId="0013CE82" w14:textId="1452E181" w:rsidR="001C1CE5" w:rsidRDefault="001C1CE5"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w:t>
      </w:r>
      <w:proofErr w:type="spellStart"/>
      <w:r>
        <w:t>misassignments</w:t>
      </w:r>
      <w:proofErr w:type="spellEnd"/>
      <w:r>
        <w:t xml:space="preserve">)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than in space (</w:t>
      </w:r>
      <w:proofErr w:type="gramStart"/>
      <w:r>
        <w:t>t(</w:t>
      </w:r>
      <w:proofErr w:type="gramEnd"/>
      <w:r>
        <w:t xml:space="preserve">171)=15.82, p&lt;0.001). A 2x4 (domain, i.e. space and time, by trial number) repeated measures ANOVA was used to determine if a difference was present across trials. A main effect of domain </w:t>
      </w:r>
      <w:proofErr w:type="gramStart"/>
      <w:r>
        <w:t>F(</w:t>
      </w:r>
      <w:proofErr w:type="gramEnd"/>
      <w:r>
        <w:t>1, 168)=250.62, p&lt;0.001 was found; no significant interaction was present. In space, the number of relational errors decreased significantly between trials 1 and 2 (</w:t>
      </w:r>
      <w:proofErr w:type="gramStart"/>
      <w:r>
        <w:t>t(</w:t>
      </w:r>
      <w:proofErr w:type="gramEnd"/>
      <w:r>
        <w:t>42)=2.75, p&lt;0.01) but not between trials 2 and 3 or 3 and 4 (t(42)=1.86 and 1.36, p=0.07 and 0.18, respectively). In time, there was no significant difference between temporal relational errors between trials 1 and 2 (</w:t>
      </w:r>
      <w:proofErr w:type="gramStart"/>
      <w:r>
        <w:t>t(</w:t>
      </w:r>
      <w:proofErr w:type="gramEnd"/>
      <w:r>
        <w:t xml:space="preserve">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1C1CE5" w:rsidRDefault="001C1CE5" w:rsidP="00101B0D">
                            <w:r>
                              <w:rPr>
                                <w:b/>
                              </w:rPr>
                              <w:t>Figure 3.3</w:t>
                            </w:r>
                            <w:r>
                              <w:t xml:space="preserve">: Relational memory errors were evaluated in both space and time independently by measuring the number of items which were assigned to another item’s location (i.e. a </w:t>
                            </w:r>
                            <w:proofErr w:type="spellStart"/>
                            <w:r>
                              <w:t>misbinding</w:t>
                            </w:r>
                            <w:proofErr w:type="spellEnd"/>
                            <w:r>
                              <w:t>).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" stroked="f">
                <v:textbox>
                  <w:txbxContent>
                    <w:p w14:paraId="12E60022" w14:textId="3C475ED4" w:rsidR="001C1CE5" w:rsidRDefault="001C1CE5" w:rsidP="00101B0D">
                      <w:r>
                        <w:rPr>
                          <w:b/>
                        </w:rPr>
                        <w:t>Figure 3.3</w:t>
                      </w:r>
                      <w:r>
                        <w:t xml:space="preserve">: Relational memory errors were evaluated in both space and time independently by measuring the number of items which were assigned to another item’s location (i.e. a </w:t>
                      </w:r>
                      <w:proofErr w:type="spellStart"/>
                      <w:r>
                        <w:t>misbinding</w:t>
                      </w:r>
                      <w:proofErr w:type="spellEnd"/>
                      <w:r>
                        <w:t>).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6F32850F"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w:t>
      </w:r>
      <w:proofErr w:type="gramStart"/>
      <w:r>
        <w:t>t(</w:t>
      </w:r>
      <w:proofErr w:type="gramEnd"/>
      <w:r>
        <w:t>109)=9.78, p&lt;0.001). This effect was numerically larger for the across context distances, but both within and across differed significantly from 0 (</w:t>
      </w:r>
      <w:proofErr w:type="gramStart"/>
      <w:r>
        <w:t>t(</w:t>
      </w:r>
      <w:proofErr w:type="gramEnd"/>
      <w:r>
        <w:t xml:space="preserve">42)=16.02, p&lt;0.001 and t(42)=10.61, p&lt;0.001, </w:t>
      </w:r>
      <w:r>
        <w:lastRenderedPageBreak/>
        <w:t>respectively). A 2x4 (within and across by trial number) repeated measures ANOVA was used to compare within and across over trials. A significant main effect of within vs. across was found (</w:t>
      </w:r>
      <w:proofErr w:type="gramStart"/>
      <w:r>
        <w:t>F(</w:t>
      </w:r>
      <w:proofErr w:type="gramEnd"/>
      <w:r>
        <w:t xml:space="preserve">1, 106)=80.84, p&lt;0.001) but no interaction effect was present. No significant main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1C1CE5" w:rsidRDefault="001C1CE5"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" stroked="f">
                <v:textbox>
                  <w:txbxContent>
                    <w:p w14:paraId="1C9FE6F5" w14:textId="3F37A363" w:rsidR="001C1CE5" w:rsidRDefault="001C1CE5"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w:t>
      </w:r>
      <w:proofErr w:type="spellStart"/>
      <w:r>
        <w:t>misassignments</w:t>
      </w:r>
      <w:proofErr w:type="spellEnd"/>
      <w:r>
        <w:t xml:space="preserve"> (i.e. the number of items placed in another item’s location) within vs. across contexts, within-context items were </w:t>
      </w:r>
      <w:proofErr w:type="spellStart"/>
      <w:r>
        <w:t>misassigned</w:t>
      </w:r>
      <w:proofErr w:type="spellEnd"/>
      <w:r>
        <w:t xml:space="preserve"> to each other’s locations far more often than would be expected by chance (</w:t>
      </w:r>
      <w:proofErr w:type="gramStart"/>
      <w:r>
        <w:t>t(</w:t>
      </w:r>
      <w:proofErr w:type="gramEnd"/>
      <w:r>
        <w:t xml:space="preserve">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w:t>
      </w:r>
      <w:proofErr w:type="spellStart"/>
      <w:r>
        <w:t>misassignment</w:t>
      </w:r>
      <w:proofErr w:type="spellEnd"/>
      <w:r>
        <w:t xml:space="preserve"> proportion and trial was found (</w:t>
      </w:r>
      <w:proofErr w:type="gramStart"/>
      <w:r>
        <w:t>F(</w:t>
      </w:r>
      <w:proofErr w:type="gramEnd"/>
      <w:r>
        <w:t xml:space="preserve">3, 147)=12.12, p&lt;0.001). Follow-up t-tests showed a significant increase in within-context </w:t>
      </w:r>
      <w:proofErr w:type="spellStart"/>
      <w:r>
        <w:t>misassignments</w:t>
      </w:r>
      <w:proofErr w:type="spellEnd"/>
      <w:r>
        <w:t xml:space="preserve"> between trials 1 and 2 (</w:t>
      </w:r>
      <w:proofErr w:type="gramStart"/>
      <w:r>
        <w:t>t(</w:t>
      </w:r>
      <w:proofErr w:type="gramEnd"/>
      <w:r>
        <w:t xml:space="preserve">38)=-2.81, p&lt;0.01) and trials 2 and 3 (t(36)=-4.196, p&lt;0.001) but </w:t>
      </w:r>
      <w:r w:rsidRPr="00031B25">
        <w:t>not</w:t>
      </w:r>
      <w:r>
        <w:t xml:space="preserve"> trials 3 and 4 (t(30)=0.53, p=0.60). An opposite pattern can be observed on the across-</w:t>
      </w:r>
      <w:r>
        <w:lastRenderedPageBreak/>
        <w:t xml:space="preserve">context </w:t>
      </w:r>
      <w:proofErr w:type="spellStart"/>
      <w:r>
        <w:t>misassignment</w:t>
      </w:r>
      <w:proofErr w:type="spellEnd"/>
      <w:r>
        <w:t xml:space="preserve"> proportion as they are one minus each other. To determine if this effect is present in the absolute number of items being </w:t>
      </w:r>
      <w:proofErr w:type="spellStart"/>
      <w:r>
        <w:t>misassigned</w:t>
      </w:r>
      <w:proofErr w:type="spellEnd"/>
      <w:r>
        <w:t xml:space="preserve">, another 2x4 repeated measures ANOVA was performed on the number of items to be </w:t>
      </w:r>
      <w:proofErr w:type="spellStart"/>
      <w:r>
        <w:t>misassigned</w:t>
      </w:r>
      <w:proofErr w:type="spellEnd"/>
      <w:r>
        <w:t xml:space="preserve"> within or across context. A main effect of within and across context measures was found (</w:t>
      </w:r>
      <w:proofErr w:type="gramStart"/>
      <w:r>
        <w:t>F(</w:t>
      </w:r>
      <w:proofErr w:type="gramEnd"/>
      <w:r>
        <w:t xml:space="preserve">1, 168)=5.74, p=0.02) as well as an interaction between within and across context and trial (F(3, 168)=11.42, p&lt;0.001). Follow-up t-tests show a significant increase in within-context </w:t>
      </w:r>
      <w:proofErr w:type="spellStart"/>
      <w:r>
        <w:t>misassignments</w:t>
      </w:r>
      <w:proofErr w:type="spellEnd"/>
      <w:r>
        <w:t xml:space="preserve"> between trials 1 and 2 (</w:t>
      </w:r>
      <w:proofErr w:type="gramStart"/>
      <w:r>
        <w:t>t(</w:t>
      </w:r>
      <w:proofErr w:type="gramEnd"/>
      <w:r>
        <w:t xml:space="preserve">42)=-2.34, p=0.024) but not significant increase between trials 2 and 3 or 3 and 4 (t(42)=-1.11 and 1.50, p=0.27 and 0.14, respectively). A significant decrease in across context </w:t>
      </w:r>
      <w:proofErr w:type="spellStart"/>
      <w:r>
        <w:t>misassignment</w:t>
      </w:r>
      <w:proofErr w:type="spellEnd"/>
      <w:r>
        <w:t xml:space="preserve"> was seen between trials 1 and 2 (</w:t>
      </w:r>
      <w:proofErr w:type="gramStart"/>
      <w:r>
        <w:t>t(</w:t>
      </w:r>
      <w:proofErr w:type="gramEnd"/>
      <w:r>
        <w:t xml:space="preserve">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1C1CE5" w:rsidRDefault="001C1CE5" w:rsidP="00101B0D">
                            <w:r>
                              <w:rPr>
                                <w:b/>
                              </w:rPr>
                              <w:t>Figure 3.5</w:t>
                            </w:r>
                            <w:r>
                              <w:t xml:space="preserve">: The proportion of items which have been assigned to another item’s location within vs. across context. Although the within context items should be </w:t>
                            </w:r>
                            <w:proofErr w:type="spellStart"/>
                            <w:r>
                              <w:t>misassigned</w:t>
                            </w:r>
                            <w:proofErr w:type="spellEnd"/>
                            <w:r>
                              <w:t xml:space="preserve"> to each other’s locations by chance at a rate of approximately 14%, we see a substantially higher occurrence of &gt;40%. Interestingly, this effect only gets stronger across trials despite improved accuracy across all non-context based error metrics (including number of </w:t>
                            </w:r>
                            <w:proofErr w:type="spellStart"/>
                            <w:r>
                              <w:t>misbound</w:t>
                            </w:r>
                            <w:proofErr w:type="spellEnd"/>
                            <w:r>
                              <w:t xml:space="preserve">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" stroked="f">
                <v:textbox>
                  <w:txbxContent>
                    <w:p w14:paraId="3D6BF487" w14:textId="63B8B8D1" w:rsidR="001C1CE5" w:rsidRDefault="001C1CE5" w:rsidP="00101B0D">
                      <w:r>
                        <w:rPr>
                          <w:b/>
                        </w:rPr>
                        <w:t>Figure 3.5</w:t>
                      </w:r>
                      <w:r>
                        <w:t xml:space="preserve">: The proportion of items which have been assigned to another item’s location within vs. across context. Although the within context items should be </w:t>
                      </w:r>
                      <w:proofErr w:type="spellStart"/>
                      <w:r>
                        <w:t>misassigned</w:t>
                      </w:r>
                      <w:proofErr w:type="spellEnd"/>
                      <w:r>
                        <w:t xml:space="preserve"> to each other’s locations by chance at a rate of approximately 14%, we see a substantially higher occurrence of &gt;40%. Interestingly, this effect only gets stronger across trials despite improved accuracy across all non-context based error metrics (including number of </w:t>
                      </w:r>
                      <w:proofErr w:type="spellStart"/>
                      <w:r>
                        <w:t>misbound</w:t>
                      </w:r>
                      <w:proofErr w:type="spellEnd"/>
                      <w:r>
                        <w:t xml:space="preserve">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6" w:name="_Toc505879088"/>
      <w:r>
        <w:rPr>
          <w:rStyle w:val="Heading1Char"/>
        </w:rPr>
        <w:lastRenderedPageBreak/>
        <w:t xml:space="preserve">3.4 </w:t>
      </w:r>
      <w:r w:rsidR="00101B0D" w:rsidRPr="007717E1">
        <w:rPr>
          <w:rStyle w:val="Heading1Char"/>
        </w:rPr>
        <w:t>Discussion</w:t>
      </w:r>
      <w:bookmarkEnd w:id="26"/>
    </w:p>
    <w:p w14:paraId="3769B27D"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w:t>
      </w:r>
      <w:proofErr w:type="spellStart"/>
      <w:r>
        <w:t>omnidirectionally</w:t>
      </w:r>
      <w:proofErr w:type="spellEnd"/>
      <w:r>
        <w:t xml:space="preserve">,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w:t>
      </w:r>
      <w:proofErr w:type="spellStart"/>
      <w:r>
        <w:t>misassigned</w:t>
      </w:r>
      <w:proofErr w:type="spellEnd"/>
      <w:r>
        <w:t xml:space="preserve">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possibilities, however, when using a relational memory error metric which has been shown to be particularly sensitive to hippocampal damage in human patients (</w:t>
      </w:r>
      <w:proofErr w:type="spellStart"/>
      <w:r>
        <w:t>Horecka</w:t>
      </w:r>
      <w:proofErr w:type="spellEnd"/>
      <w:r>
        <w:t xml:space="preserve"> et al. 2017) and the spatiotemporal reconstruction task we present here, we do find differences in space and time relational memory in healthy individuals such that relational memory errors in time are substantially more common than in space. </w:t>
      </w:r>
      <w:proofErr w:type="gramStart"/>
      <w:r>
        <w:t>This suggestions</w:t>
      </w:r>
      <w:proofErr w:type="gramEnd"/>
      <w:r>
        <w:t xml:space="preserve">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w:t>
      </w:r>
      <w:proofErr w:type="spellStart"/>
      <w:r>
        <w:t>explorable</w:t>
      </w:r>
      <w:proofErr w:type="spellEnd"/>
      <w:r>
        <w:t xml:space="preserv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w:t>
      </w:r>
      <w:proofErr w:type="spellStart"/>
      <w:r>
        <w:t>misbinding</w:t>
      </w:r>
      <w:proofErr w:type="spellEnd"/>
      <w:r>
        <w:t xml:space="preserve">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w:t>
      </w:r>
      <w:proofErr w:type="spellStart"/>
      <w:r>
        <w:t>allocentrically</w:t>
      </w:r>
      <w:proofErr w:type="spellEnd"/>
      <w:r>
        <w:t xml:space="preserve"> and egocentrically in the same way the spatial position can? </w:t>
      </w:r>
    </w:p>
    <w:p w14:paraId="6415E604" w14:textId="1940DF6F" w:rsidR="00101B0D" w:rsidRDefault="00101B0D" w:rsidP="00AA15F8">
      <w:pPr>
        <w:spacing w:line="360" w:lineRule="auto"/>
      </w:pPr>
      <w:r>
        <w:t xml:space="preserve">In spatial navigation, Cognitive Map Theory says that </w:t>
      </w:r>
      <w:proofErr w:type="spellStart"/>
      <w:r>
        <w:t>allocentric</w:t>
      </w:r>
      <w:proofErr w:type="spellEnd"/>
      <w:r>
        <w:t xml:space="preserve">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w:t>
      </w:r>
      <w:proofErr w:type="spellStart"/>
      <w:r>
        <w:t>allocentric</w:t>
      </w:r>
      <w:proofErr w:type="spellEnd"/>
      <w:r>
        <w:t xml:space="preserve">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w:t>
      </w:r>
      <w:proofErr w:type="spellStart"/>
      <w:r>
        <w:t>allocentric</w:t>
      </w:r>
      <w:proofErr w:type="spellEnd"/>
      <w:r>
        <w:t xml:space="preserve"> perspective. </w:t>
      </w:r>
      <w:commentRangeStart w:id="27"/>
      <w:r>
        <w:t xml:space="preserve">The evidence here hints at the </w:t>
      </w:r>
      <w:proofErr w:type="spellStart"/>
      <w:r>
        <w:t>allocentric</w:t>
      </w:r>
      <w:proofErr w:type="spellEnd"/>
      <w:r>
        <w:t xml:space="preserve"> nature of time cells as well, </w:t>
      </w:r>
      <w:commentRangeEnd w:id="27"/>
      <w:r w:rsidR="00E52B99">
        <w:rPr>
          <w:rStyle w:val="CommentReference"/>
        </w:rPr>
        <w:commentReference w:id="27"/>
      </w:r>
      <w:r>
        <w:t xml:space="preserve">and perhaps, with the proper observation of time cells in a task which allows the free exploration of a series of events, this hypothesis could be validated. </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w:t>
      </w:r>
      <w:r>
        <w:lastRenderedPageBreak/>
        <w:t>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w:t>
      </w:r>
      <w:proofErr w:type="spellStart"/>
      <w:r>
        <w:t>hippocampally</w:t>
      </w:r>
      <w:proofErr w:type="spellEnd"/>
      <w:r>
        <w:t xml:space="preserve">-dependent relational information </w:t>
      </w:r>
      <w:r>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w:t>
      </w:r>
      <w:proofErr w:type="spellStart"/>
      <w:r>
        <w:t>misassignments</w:t>
      </w:r>
      <w:proofErr w:type="spellEnd"/>
      <w:r>
        <w:t xml:space="preserve"> (i.e. relational memory errors) where an item is placed in another item’s location within vs. across a context boundary. If this error were to occur by chance (via randomly ordering the items), we would expect approximately 14% of </w:t>
      </w:r>
      <w:proofErr w:type="spellStart"/>
      <w:r>
        <w:t>misassignments</w:t>
      </w:r>
      <w:proofErr w:type="spellEnd"/>
      <w:r>
        <w:t xml:space="preserve"> to be to a within-context location. However, we find the error occurs more than twice as often as expected within-context. Moreover, within-context </w:t>
      </w:r>
      <w:proofErr w:type="spellStart"/>
      <w:r>
        <w:t>misassignment</w:t>
      </w:r>
      <w:proofErr w:type="spellEnd"/>
      <w:r>
        <w:t xml:space="preserve"> errors become more common (as a proportion of the total number of </w:t>
      </w:r>
      <w:proofErr w:type="spellStart"/>
      <w:r>
        <w:t>misassignments</w:t>
      </w:r>
      <w:proofErr w:type="spellEnd"/>
      <w:r>
        <w:t xml:space="preserve">) on repeated study both as a proportion of the number of </w:t>
      </w:r>
      <w:proofErr w:type="spellStart"/>
      <w:r>
        <w:t>misassignments</w:t>
      </w:r>
      <w:proofErr w:type="spellEnd"/>
      <w:r>
        <w:t xml:space="preserve">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xml:space="preserve">,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w:t>
      </w:r>
      <w:proofErr w:type="spellStart"/>
      <w:r>
        <w:t>misassignment</w:t>
      </w:r>
      <w:proofErr w:type="spellEnd"/>
      <w:r>
        <w:t xml:space="preserve">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w:t>
      </w:r>
      <w:proofErr w:type="spellStart"/>
      <w:r>
        <w:t>misassigned</w:t>
      </w:r>
      <w:proofErr w:type="spellEnd"/>
      <w:r>
        <w:t xml:space="preserve">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28" w:name="_Toc496446945"/>
      <w:bookmarkStart w:id="29" w:name="_Toc505879089"/>
      <w:r>
        <w:lastRenderedPageBreak/>
        <w:t xml:space="preserve">Chapter 4: </w:t>
      </w:r>
      <w:r w:rsidR="00563ABB">
        <w:t>Spatiotemporal Navigation, Sampling, and Information Encoding in Virtual Reality</w:t>
      </w:r>
      <w:bookmarkEnd w:id="28"/>
      <w:bookmarkEnd w:id="29"/>
    </w:p>
    <w:p w14:paraId="3A95011E" w14:textId="77777777" w:rsidR="00563ABB" w:rsidRDefault="00563ABB" w:rsidP="00563ABB"/>
    <w:p w14:paraId="0158BC7C" w14:textId="7DA72CED" w:rsidR="00563ABB" w:rsidRDefault="007353F3" w:rsidP="00563ABB">
      <w:pPr>
        <w:pStyle w:val="Heading2"/>
      </w:pPr>
      <w:bookmarkStart w:id="30" w:name="_Toc505879090"/>
      <w:r>
        <w:t xml:space="preserve">4.1 </w:t>
      </w:r>
      <w:commentRangeStart w:id="31"/>
      <w:r w:rsidR="00563ABB">
        <w:t>Introduction</w:t>
      </w:r>
      <w:bookmarkEnd w:id="30"/>
      <w:commentRangeEnd w:id="31"/>
      <w:r w:rsidR="001C1CE5">
        <w:rPr>
          <w:rStyle w:val="CommentReference"/>
          <w:rFonts w:asciiTheme="minorHAnsi" w:eastAsiaTheme="minorHAnsi" w:hAnsiTheme="minorHAnsi" w:cstheme="minorBidi"/>
          <w:color w:val="auto"/>
        </w:rPr>
        <w:commentReference w:id="31"/>
      </w:r>
    </w:p>
    <w:bookmarkStart w:id="32" w:name="_Hlk498967680"/>
    <w:p w14:paraId="1F19D73B" w14:textId="5B3A4ABF" w:rsidR="001545AB"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w:t>
      </w:r>
      <w:proofErr w:type="spellStart"/>
      <w:r>
        <w:t>allocentric</w:t>
      </w:r>
      <w:proofErr w:type="spellEnd"/>
      <w:r>
        <w:t xml:space="preserve"> locations in space, i.e. “place”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w:t>
      </w:r>
      <w:proofErr w:type="spellStart"/>
      <w:r>
        <w:t>allocentric</w:t>
      </w:r>
      <w:proofErr w:type="spellEnd"/>
      <w:r>
        <w:t xml:space="preserve">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w:t>
      </w:r>
      <w:proofErr w:type="spellStart"/>
      <w:r>
        <w:t>Tolman</w:t>
      </w:r>
      <w:proofErr w:type="spellEnd"/>
      <w:r>
        <w:t xml:space="preserve">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xml:space="preserve">). </w:t>
      </w:r>
      <w:commentRangeStart w:id="33"/>
      <w:r w:rsidRPr="00E52B99">
        <w:t xml:space="preserve">One prediction which was made in the previous chapter is that </w:t>
      </w:r>
      <w:r w:rsidR="00114801" w:rsidRPr="00E52B99">
        <w:t xml:space="preserve">some subpopulation of </w:t>
      </w:r>
      <w:r w:rsidRPr="00E52B99">
        <w:t xml:space="preserve">time cells </w:t>
      </w:r>
      <w:r w:rsidR="00114801" w:rsidRPr="00E52B99">
        <w:t xml:space="preserve">may </w:t>
      </w:r>
      <w:r w:rsidRPr="00E52B99">
        <w:t xml:space="preserve">map an </w:t>
      </w:r>
      <w:proofErr w:type="spellStart"/>
      <w:r w:rsidRPr="00E52B99">
        <w:t>allocentric</w:t>
      </w:r>
      <w:proofErr w:type="spellEnd"/>
      <w:r w:rsidRPr="00E52B99">
        <w:t xml:space="preserve"> perspective on time, not an egocentric one, despite the fact that time (like space) is consistently experienced egocentrically.</w:t>
      </w:r>
      <w:commentRangeEnd w:id="33"/>
      <w:r w:rsidR="00E52B99">
        <w:rPr>
          <w:rStyle w:val="CommentReference"/>
        </w:rPr>
        <w:commentReference w:id="33"/>
      </w:r>
      <w:r>
        <w:t xml:space="preserve"> Of course, the primary way this hypothesis could be validated is via </w:t>
      </w:r>
      <w:r>
        <w:lastRenderedPageBreak/>
        <w:t>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 xml:space="preserve">adjudicate between </w:t>
      </w:r>
      <w:proofErr w:type="spellStart"/>
      <w:r w:rsidR="00625AB3">
        <w:t>allocentric</w:t>
      </w:r>
      <w:proofErr w:type="spellEnd"/>
      <w:r w:rsidR="00625AB3">
        <w:t xml:space="preserve">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32"/>
    <w:p w14:paraId="3D62C0A9" w14:textId="18E264C8" w:rsidR="001545AB" w:rsidRDefault="001545AB" w:rsidP="00AA15F8">
      <w:pPr>
        <w:spacing w:line="360" w:lineRule="auto"/>
      </w:pPr>
      <w:r>
        <w:t xml:space="preserve">Spatial navigation is a critical capability of all creatures’ survival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w:t>
      </w:r>
      <w:proofErr w:type="spellStart"/>
      <w:r>
        <w:t>vMWM</w:t>
      </w:r>
      <w:proofErr w:type="spellEnd"/>
      <w:r>
        <w:t xml:space="preserve">;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w:t>
      </w:r>
      <w:proofErr w:type="spellStart"/>
      <w:r>
        <w:t>subregions</w:t>
      </w:r>
      <w:proofErr w:type="spellEnd"/>
      <w:r>
        <w:t xml:space="preserve">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w:t>
      </w:r>
      <w:proofErr w:type="spellStart"/>
      <w:r>
        <w:t>orthogonalizing</w:t>
      </w:r>
      <w:proofErr w:type="spellEnd"/>
      <w:r>
        <w:t xml:space="preserve">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w:t>
      </w:r>
      <w:r>
        <w:lastRenderedPageBreak/>
        <w:t xml:space="preserve">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w:t>
      </w:r>
      <w:proofErr w:type="spellStart"/>
      <w:r>
        <w:t>Fanselow</w:t>
      </w:r>
      <w:proofErr w:type="spellEnd"/>
      <w:r>
        <w:t xml:space="preserve"> &amp; Dong, 2010; </w:t>
      </w:r>
      <w:proofErr w:type="spellStart"/>
      <w:r>
        <w:t>Nadel</w:t>
      </w:r>
      <w:proofErr w:type="spellEnd"/>
      <w:r>
        <w:t xml:space="preserve">, </w:t>
      </w:r>
      <w:proofErr w:type="spellStart"/>
      <w:r>
        <w:t>Hoscheidt</w:t>
      </w:r>
      <w:proofErr w:type="spellEnd"/>
      <w:r>
        <w:t xml:space="preserve">, &amp; Ryan, 2013). Similarly, view-matching strategies can help overcome deficits in </w:t>
      </w:r>
      <w:proofErr w:type="spellStart"/>
      <w:r>
        <w:t>allocentric</w:t>
      </w:r>
      <w:proofErr w:type="spellEnd"/>
      <w:r>
        <w:t xml:space="preserve">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commentRangeStart w:id="34"/>
      <w:r>
        <w:t>.</w:t>
      </w:r>
      <w:commentRangeEnd w:id="34"/>
      <w:r w:rsidR="008760C8">
        <w:rPr>
          <w:rStyle w:val="CommentReference"/>
        </w:rPr>
        <w:commentReference w:id="34"/>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t>In particular, across all of the above work, several attempts have been made to develop quantifications of navigation in space which we may apply to navigation in space and time.</w:t>
      </w:r>
    </w:p>
    <w:p w14:paraId="1085DF26" w14:textId="624B75BB" w:rsidR="001545AB" w:rsidRDefault="001545AB" w:rsidP="00AA15F8">
      <w:pPr>
        <w:spacing w:line="360" w:lineRule="auto"/>
      </w:pPr>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computational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axis) than traditional 2D as it is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t>
      </w:r>
      <w:r>
        <w:lastRenderedPageBreak/>
        <w:t xml:space="preserve">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w:t>
      </w:r>
      <w:proofErr w:type="spellStart"/>
      <w:r>
        <w:t>vMWM</w:t>
      </w:r>
      <w:proofErr w:type="spellEnd"/>
      <w:r>
        <w:t xml:space="preserve">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w:t>
      </w:r>
      <w:proofErr w:type="spellStart"/>
      <w:r>
        <w:t>parahippocampal</w:t>
      </w:r>
      <w:proofErr w:type="spellEnd"/>
      <w:r>
        <w:t xml:space="preserve"> gyrus volumes in healthy adults when distance and time did </w:t>
      </w:r>
      <w:commentRangeStart w:id="35"/>
      <w:r>
        <w:t>not</w:t>
      </w:r>
      <w:commentRangeEnd w:id="35"/>
      <w:r w:rsidR="00BF4657">
        <w:rPr>
          <w:rStyle w:val="CommentReference"/>
        </w:rPr>
        <w:commentReference w:id="35"/>
      </w:r>
      <w:r>
        <w:t xml:space="preserve">. </w:t>
      </w:r>
      <w:r w:rsidR="00193486">
        <w:t xml:space="preserve">Finally, the process of computing FD also generates a second component which has not been analyzed in the past in the context of navigation. This second component is known as </w:t>
      </w:r>
      <w:commentRangeStart w:id="36"/>
      <w:proofErr w:type="spellStart"/>
      <w:r w:rsidR="00193486">
        <w:t>Lacunarity</w:t>
      </w:r>
      <w:commentRangeEnd w:id="36"/>
      <w:proofErr w:type="spellEnd"/>
      <w:r w:rsidR="00172E12">
        <w:rPr>
          <w:rStyle w:val="CommentReference"/>
        </w:rPr>
        <w:commentReference w:id="36"/>
      </w:r>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commentRangeStart w:id="37"/>
      <w:r w:rsidR="00EB50C9">
        <w:t>A</w:t>
      </w:r>
      <w:r w:rsidR="00193486">
        <w:t xml:space="preserve">s will be discussed later, it can be thought of as a measure of </w:t>
      </w:r>
      <w:proofErr w:type="spellStart"/>
      <w:r w:rsidR="00193486">
        <w:t>systematicity</w:t>
      </w:r>
      <w:proofErr w:type="spellEnd"/>
      <w:r w:rsidR="00193486">
        <w:t xml:space="preserve"> </w:t>
      </w:r>
      <w:r w:rsidR="00EB50C9">
        <w:t xml:space="preserve">or compactness </w:t>
      </w:r>
      <w:r w:rsidR="00193486">
        <w:t xml:space="preserve">of a path. </w:t>
      </w:r>
      <w:commentRangeEnd w:id="37"/>
      <w:r w:rsidR="00172E12">
        <w:rPr>
          <w:rStyle w:val="CommentReference"/>
        </w:rPr>
        <w:commentReference w:id="37"/>
      </w:r>
      <w:r w:rsidR="00193486">
        <w:t>In addition to the introduction of this new path measure, i</w:t>
      </w:r>
      <w:r>
        <w:t xml:space="preserve">t is the intention of this work to determine which, if any, of a subset of these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0F0BB23" w:rsidR="00F92F7F" w:rsidRDefault="001545AB" w:rsidP="00AA15F8">
      <w:pPr>
        <w:spacing w:line="360" w:lineRule="auto"/>
      </w:pPr>
      <w:r>
        <w:t>In addition to being critical for certain types of spatial navigation</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 xml:space="preserve">f “time” cells measure time in some </w:t>
      </w:r>
      <w:proofErr w:type="spellStart"/>
      <w:r>
        <w:t>allocentric</w:t>
      </w:r>
      <w:proofErr w:type="spellEnd"/>
      <w:r>
        <w:t xml:space="preserve"> space or egocentrically</w:t>
      </w:r>
      <w:r w:rsidR="00EB50C9">
        <w:t xml:space="preserve"> as the methods of evaluation of firing in time cells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xml:space="preserve">. </w:t>
      </w:r>
      <w:commentRangeStart w:id="38"/>
      <w:r>
        <w:t>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39" w:name="_Hlk499057190"/>
      <w:bookmarkStart w:id="40" w:name="_Hlk499057167"/>
      <w:r w:rsidR="005041D4">
        <w:t xml:space="preserve">Taxis </w:t>
      </w:r>
      <w:bookmarkEnd w:id="39"/>
      <w:r w:rsidR="005041D4">
        <w:t>in time is more obvious in this task than in more traditional spatial tasks</w:t>
      </w:r>
      <w:r w:rsidR="00625AB3">
        <w:t xml:space="preserve"> </w:t>
      </w:r>
      <w:r w:rsidR="00625AB3">
        <w:lastRenderedPageBreak/>
        <w:t>because time is 1 dimensional and always flowing, so a taxis path to an event through time is a straight line in the temporal dimension. On the other hand, taxis in space</w:t>
      </w:r>
      <w:r w:rsidR="005041D4">
        <w:t xml:space="preserve"> </w:t>
      </w:r>
      <w:r w:rsidR="00625AB3">
        <w:t xml:space="preserve">requires movement in time and is therefore a diagonal line traversing space and time equally. In either case, taxis </w:t>
      </w:r>
      <w:proofErr w:type="gramStart"/>
      <w:r w:rsidR="00625AB3">
        <w:t>is</w:t>
      </w:r>
      <w:proofErr w:type="gramEnd"/>
      <w:r w:rsidR="00625AB3">
        <w:t xml:space="preserve">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w:t>
      </w:r>
      <w:commentRangeStart w:id="41"/>
      <w:r w:rsidR="00625AB3">
        <w:t>and 2 seconds temporally</w:t>
      </w:r>
      <w:commentRangeEnd w:id="41"/>
      <w:r w:rsidR="00C41E74">
        <w:rPr>
          <w:rStyle w:val="CommentReference"/>
        </w:rPr>
        <w:commentReference w:id="41"/>
      </w:r>
      <w:r w:rsidR="00625AB3">
        <w:t>, due to the animation effect and auditory cue of the events)</w:t>
      </w:r>
      <w:r w:rsidR="005041D4">
        <w:t xml:space="preserve">. </w:t>
      </w:r>
      <w:bookmarkEnd w:id="40"/>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w:t>
      </w:r>
      <w:commentRangeEnd w:id="38"/>
      <w:r w:rsidR="001C1661">
        <w:rPr>
          <w:rStyle w:val="CommentReference"/>
        </w:rPr>
        <w:commentReference w:id="38"/>
      </w:r>
      <w:r>
        <w:t xml:space="preserve">This is consistent with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w:t>
      </w:r>
      <w:proofErr w:type="spellStart"/>
      <w:r>
        <w:t>precalculated</w:t>
      </w:r>
      <w:proofErr w:type="spellEnd"/>
      <w:r>
        <w:t xml:space="preserve"> path between events when the target is not visible (but distal cues in space and time are visible). </w:t>
      </w:r>
      <w:commentRangeStart w:id="42"/>
      <w:r>
        <w:t xml:space="preserve">In an </w:t>
      </w:r>
      <w:r w:rsidRPr="00625AB3">
        <w:rPr>
          <w:i/>
        </w:rPr>
        <w:t>egocentric</w:t>
      </w:r>
      <w:r>
        <w:t xml:space="preserve"> strategy, this might be sufficient, however if an </w:t>
      </w:r>
      <w:proofErr w:type="spellStart"/>
      <w:r>
        <w:t>allocentric</w:t>
      </w:r>
      <w:proofErr w:type="spellEnd"/>
      <w:r>
        <w:t xml:space="preserve"> perspective on the timeline events was formed</w:t>
      </w:r>
      <w:commentRangeEnd w:id="42"/>
      <w:r w:rsidR="001C1661">
        <w:rPr>
          <w:rStyle w:val="CommentReference"/>
        </w:rPr>
        <w:commentReference w:id="42"/>
      </w:r>
      <w:r>
        <w:t xml:space="preserve">,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w:t>
      </w:r>
      <w:proofErr w:type="spellStart"/>
      <w:r>
        <w:t>allocentric</w:t>
      </w:r>
      <w:proofErr w:type="spellEnd"/>
      <w:r>
        <w:t xml:space="preserve"> temporal order” (</w:t>
      </w:r>
      <w:commentRangeStart w:id="43"/>
      <w:r>
        <w:t>i.e. from the earliest time point in the sequence to the latest</w:t>
      </w:r>
      <w:commentRangeEnd w:id="43"/>
      <w:r w:rsidR="006B2723">
        <w:rPr>
          <w:rStyle w:val="CommentReference"/>
        </w:rPr>
        <w:commentReference w:id="43"/>
      </w:r>
      <w:r>
        <w: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w:t>
      </w:r>
      <w:proofErr w:type="spellStart"/>
      <w:r>
        <w:t>allocentric</w:t>
      </w:r>
      <w:proofErr w:type="spellEnd"/>
      <w:r>
        <w:t xml:space="preserve"> </w:t>
      </w:r>
      <w:r w:rsidR="00193486">
        <w:t xml:space="preserve">temporal </w:t>
      </w:r>
      <w:r>
        <w:t xml:space="preserve">order. </w:t>
      </w:r>
      <w:commentRangeStart w:id="44"/>
      <w:r>
        <w:t xml:space="preserve">If navigation converges to this order, this can be taken as evidence </w:t>
      </w:r>
      <w:r w:rsidR="005041D4">
        <w:t>that a</w:t>
      </w:r>
      <w:r w:rsidR="00193486">
        <w:t xml:space="preserve">n </w:t>
      </w:r>
      <w:proofErr w:type="spellStart"/>
      <w:r w:rsidR="00193486">
        <w:t>allocentric</w:t>
      </w:r>
      <w:proofErr w:type="spellEnd"/>
      <w:r w:rsidR="00193486">
        <w:t xml:space="preserve">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w:t>
      </w:r>
      <w:commentRangeEnd w:id="44"/>
      <w:r w:rsidR="006B2723">
        <w:rPr>
          <w:rStyle w:val="CommentReference"/>
        </w:rPr>
        <w:commentReference w:id="44"/>
      </w:r>
      <w:r>
        <w:t xml:space="preserve">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w:t>
      </w:r>
      <w:proofErr w:type="spellStart"/>
      <w:r>
        <w:t>allocentric</w:t>
      </w:r>
      <w:proofErr w:type="spellEnd"/>
      <w:r>
        <w:t xml:space="preserve"> temporal points rather than some egocentric perspective on a fixed order of events</w:t>
      </w:r>
      <w:r w:rsidR="00EB50C9">
        <w:t xml:space="preserve"> </w:t>
      </w:r>
      <w:commentRangeStart w:id="45"/>
      <w:r w:rsidR="00EB50C9">
        <w:t>(i.e. firing relative to other events rather than the start of the trial</w:t>
      </w:r>
      <w:commentRangeEnd w:id="45"/>
      <w:r w:rsidR="00CB06CE">
        <w:rPr>
          <w:rStyle w:val="CommentReference"/>
        </w:rPr>
        <w:commentReference w:id="45"/>
      </w:r>
      <w:r w:rsidR="00EB50C9">
        <w:t>).</w:t>
      </w:r>
      <w:r>
        <w:t xml:space="preserve"> The analysis methods in this chapter allow us to assess these order-related </w:t>
      </w:r>
      <w:r w:rsidR="007B3341">
        <w:t>issues</w:t>
      </w:r>
      <w:r w:rsidR="00193486">
        <w:t xml:space="preserve"> behaviorally</w:t>
      </w:r>
      <w:r w:rsidR="007B3341">
        <w:t>.</w:t>
      </w:r>
    </w:p>
    <w:p w14:paraId="5F2F5989" w14:textId="5A7BB655" w:rsidR="001545AB" w:rsidRDefault="001545AB" w:rsidP="00AA15F8">
      <w:pPr>
        <w:spacing w:after="0" w:line="360" w:lineRule="auto"/>
        <w:rPr>
          <w:rFonts w:ascii="Times New Roman" w:hAnsi="Times New Roman" w:cs="Times New Roman"/>
          <w:sz w:val="24"/>
          <w:szCs w:val="24"/>
        </w:rPr>
      </w:pPr>
      <w:commentRangeStart w:id="46"/>
      <w:r>
        <w:lastRenderedPageBreak/>
        <w:t>In summary, this work aims to determine if aspects of navigation relate to relational and contextual reconstruction memory measures</w:t>
      </w:r>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w:t>
      </w:r>
      <w:commentRangeEnd w:id="46"/>
      <w:r w:rsidR="00CB06CE">
        <w:rPr>
          <w:rStyle w:val="CommentReference"/>
        </w:rPr>
        <w:commentReference w:id="46"/>
      </w:r>
      <w:commentRangeStart w:id="47"/>
      <w:r>
        <w:t xml:space="preserve">Additionally, this work aims to provide the first preliminary evidence that hippocampal representations </w:t>
      </w:r>
      <w:r w:rsidR="00AA706F">
        <w:t xml:space="preserve">of time may converge to an </w:t>
      </w:r>
      <w:proofErr w:type="spellStart"/>
      <w:r w:rsidR="00AA706F">
        <w:t>allocentric</w:t>
      </w:r>
      <w:proofErr w:type="spellEnd"/>
      <w:r w:rsidR="00AA706F">
        <w:t xml:space="preserve">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commentRangeEnd w:id="47"/>
      <w:r w:rsidR="00CB06CE">
        <w:rPr>
          <w:rStyle w:val="CommentReference"/>
        </w:rPr>
        <w:commentReference w:id="47"/>
      </w:r>
    </w:p>
    <w:p w14:paraId="14881E64" w14:textId="200887B7" w:rsidR="00563ABB" w:rsidRDefault="007353F3" w:rsidP="00563ABB">
      <w:pPr>
        <w:pStyle w:val="Heading2"/>
      </w:pPr>
      <w:bookmarkStart w:id="48" w:name="_Toc505879091"/>
      <w:r>
        <w:t xml:space="preserve">4.2 </w:t>
      </w:r>
      <w:r w:rsidR="00563ABB">
        <w:t>Methods</w:t>
      </w:r>
      <w:bookmarkEnd w:id="48"/>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commentRangeStart w:id="49"/>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commentRangeEnd w:id="49"/>
      <w:r w:rsidR="00CB06CE">
        <w:rPr>
          <w:rStyle w:val="CommentReference"/>
        </w:rPr>
        <w:commentReference w:id="49"/>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t>
      </w:r>
      <w:r>
        <w:lastRenderedPageBreak/>
        <w:t>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50"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50"/>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commentRangeStart w:id="51"/>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51"/>
      <w:r w:rsidR="00ED567C">
        <w:rPr>
          <w:rStyle w:val="CommentReference"/>
        </w:rPr>
        <w:commentReference w:id="51"/>
      </w:r>
    </w:p>
    <w:p w14:paraId="75D6A9CC" w14:textId="77777777" w:rsidR="00563ABB" w:rsidRDefault="00563ABB" w:rsidP="00563ABB">
      <w:commentRangeStart w:id="52"/>
      <w:r>
        <w:rPr>
          <w:noProof/>
        </w:rPr>
        <mc:AlternateContent>
          <mc:Choice Requires="wps">
            <w:drawing>
              <wp:inline distT="0" distB="0" distL="0" distR="0" wp14:anchorId="71109AC8" wp14:editId="1A3B9DC4">
                <wp:extent cx="5754370" cy="253365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33650"/>
                        </a:xfrm>
                        <a:prstGeom prst="rect">
                          <a:avLst/>
                        </a:prstGeom>
                        <a:solidFill>
                          <a:srgbClr val="FFFFFF"/>
                        </a:solidFill>
                        <a:ln w="9525">
                          <a:noFill/>
                          <a:miter lim="800000"/>
                          <a:headEnd/>
                          <a:tailEnd/>
                        </a:ln>
                      </wps:spPr>
                      <wps:txbx>
                        <w:txbxContent>
                          <w:p w14:paraId="337FCFAD" w14:textId="1BC17700" w:rsidR="001C1CE5" w:rsidRDefault="001C1CE5"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" stroked="f">
                <v:textbox>
                  <w:txbxContent>
                    <w:p w14:paraId="337FCFAD" w14:textId="1BC17700" w:rsidR="001C1CE5" w:rsidRDefault="001C1CE5"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commentRangeEnd w:id="52"/>
      <w:r w:rsidR="00ED567C">
        <w:rPr>
          <w:rStyle w:val="CommentReference"/>
        </w:rPr>
        <w:commentReference w:id="52"/>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3C1DE420" w:rsidR="005041D4" w:rsidRDefault="005041D4" w:rsidP="00AA15F8">
      <w:pPr>
        <w:spacing w:line="360" w:lineRule="auto"/>
      </w:pPr>
      <w:commentRangeStart w:id="53"/>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w:t>
      </w:r>
      <w:commentRangeEnd w:id="53"/>
      <w:r w:rsidR="00ED567C">
        <w:rPr>
          <w:rStyle w:val="CommentReference"/>
        </w:rPr>
        <w:commentReference w:id="53"/>
      </w:r>
      <w:r>
        <w:t xml:space="preserve">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 xml:space="preserve">be considered. Specifically, analysis methods of theoretical interest which have been previously linked to </w:t>
      </w:r>
      <w:proofErr w:type="spellStart"/>
      <w:r w:rsidR="00AA706F">
        <w:t>hippocampally</w:t>
      </w:r>
      <w:proofErr w:type="spellEnd"/>
      <w:r w:rsidR="00AA706F">
        <w:t xml:space="preserve"> dependent memory will be examined</w:t>
      </w:r>
      <w:r>
        <w:t>.</w:t>
      </w:r>
    </w:p>
    <w:p w14:paraId="1028A979" w14:textId="670FA301"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Additionally, in the Daugherty study, both the hippocampus and </w:t>
      </w:r>
      <w:proofErr w:type="spellStart"/>
      <w:r>
        <w:t>parahippocampal</w:t>
      </w:r>
      <w:proofErr w:type="spellEnd"/>
      <w:r>
        <w:t xml:space="preserve"> gyrus volumes in healthy adults were related to FD, but not distance and time. As such, FD will be included in the current analysis as a study-time variable that might relate to later test-time variables of relational m</w:t>
      </w:r>
      <w:r w:rsidR="00FC566C">
        <w:t xml:space="preserve">emory such as </w:t>
      </w:r>
      <w:proofErr w:type="spellStart"/>
      <w:r w:rsidR="00FC566C">
        <w:t>misassignments</w:t>
      </w:r>
      <w:proofErr w:type="spellEnd"/>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2AEDB8D" w14:textId="04F8A0FF" w:rsidR="00501467" w:rsidRDefault="00FC566C" w:rsidP="00AA15F8">
      <w:pPr>
        <w:spacing w:line="360" w:lineRule="auto"/>
      </w:pPr>
      <w:r>
        <w:t xml:space="preserve">In the analysis of </w:t>
      </w:r>
      <w:commentRangeStart w:id="54"/>
      <w:r>
        <w:t>Fractal Dimension</w:t>
      </w:r>
      <w:commentRangeEnd w:id="54"/>
      <w:r w:rsidR="00F23070">
        <w:rPr>
          <w:rStyle w:val="CommentReference"/>
        </w:rPr>
        <w:commentReference w:id="54"/>
      </w:r>
      <w:r>
        <w:t>,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w:t>
      </w:r>
      <w:proofErr w:type="spellStart"/>
      <w:r>
        <w:t>Lacunarity</w:t>
      </w:r>
      <w:proofErr w:type="spellEnd"/>
      <w:r>
        <w:t xml:space="preserve">) has been discarded, however, this measure is of unique interest as it abstractly represents the degree of </w:t>
      </w:r>
      <w:proofErr w:type="spellStart"/>
      <w:r>
        <w:t>systematicity</w:t>
      </w:r>
      <w:proofErr w:type="spellEnd"/>
      <w:r>
        <w:t xml:space="preserve"> </w:t>
      </w:r>
      <w:r w:rsidR="00501467">
        <w:t xml:space="preserve">or compactness </w:t>
      </w:r>
      <w:r>
        <w:t xml:space="preserve">of the path (i.e. the negative space of the path at infinitely small scale). A larger </w:t>
      </w:r>
      <w:proofErr w:type="spellStart"/>
      <w:r>
        <w:t>lacunarity</w:t>
      </w:r>
      <w:proofErr w:type="spellEnd"/>
      <w:r>
        <w:t xml:space="preserve"> is associated with less </w:t>
      </w:r>
      <w:proofErr w:type="spellStart"/>
      <w:r>
        <w:t>systematicity</w:t>
      </w:r>
      <w:proofErr w:type="spellEnd"/>
      <w:r>
        <w:t xml:space="preserve">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w:t>
      </w:r>
      <w:r w:rsidR="00501467">
        <w:lastRenderedPageBreak/>
        <w:t>asymptotic regions of the measurement (thus, isolating the linear region of interest). In the 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233D59EF" w:rsidR="001C1CE5" w:rsidRDefault="001C1CE5" w:rsidP="00501467">
                            <w:r>
                              <w:rPr>
                                <w:b/>
                              </w:rPr>
                              <w:t>Figure 4.2</w:t>
                            </w:r>
                            <w:r>
                              <w:t xml:space="preserve">: Dynamic Computational of Scale Parameters for FD and </w:t>
                            </w:r>
                            <w:proofErr w:type="spellStart"/>
                            <w:r>
                              <w:t>Lacunarity</w:t>
                            </w:r>
                            <w:proofErr w:type="spellEnd"/>
                            <w:r>
                              <w:t xml:space="preserve">.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w:t>
                            </w:r>
                            <w:proofErr w:type="spellStart"/>
                            <w:r>
                              <w:t>Lacunarity</w:t>
                            </w:r>
                            <w:proofErr w:type="spellEnd"/>
                            <w:r>
                              <w:t>. To dynamically find scale parameters, the Standard Error is computed for the sigmoid and any values exceeding one Standard Error from the Mean are excluded. This shrinks the scale window</w:t>
                            </w:r>
                            <w:ins w:id="55" w:author="Schwarb Rohrig, Hillary" w:date="2018-02-16T11:27:00Z">
                              <w:r w:rsidR="00F23070">
                                <w:t>,</w:t>
                              </w:r>
                            </w:ins>
                            <w:r>
                              <w:t xml:space="preserve"> the linear region which is fit, extracting FD and </w:t>
                            </w:r>
                            <w:proofErr w:type="spellStart"/>
                            <w:r>
                              <w:t>Lacunarity</w:t>
                            </w:r>
                            <w:proofErr w:type="spellEnd"/>
                            <w:r>
                              <w:t xml:space="preserve">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" stroked="f">
                <v:textbox>
                  <w:txbxContent>
                    <w:p w14:paraId="0B79452E" w14:textId="233D59EF" w:rsidR="001C1CE5" w:rsidRDefault="001C1CE5" w:rsidP="00501467">
                      <w:r>
                        <w:rPr>
                          <w:b/>
                        </w:rPr>
                        <w:t>Figure 4.2</w:t>
                      </w:r>
                      <w:r>
                        <w:t xml:space="preserve">: Dynamic Computational of Scale Parameters for FD and </w:t>
                      </w:r>
                      <w:proofErr w:type="spellStart"/>
                      <w:r>
                        <w:t>Lacunarity</w:t>
                      </w:r>
                      <w:proofErr w:type="spellEnd"/>
                      <w:r>
                        <w:t xml:space="preserve">.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w:t>
                      </w:r>
                      <w:proofErr w:type="spellStart"/>
                      <w:r>
                        <w:t>Lacunarity</w:t>
                      </w:r>
                      <w:proofErr w:type="spellEnd"/>
                      <w:r>
                        <w:t>. To dynamically find scale parameters, the Standard Error is computed for the sigmoid and any values exceeding one Standard Error from the Mean are excluded. This shrinks the scale window</w:t>
                      </w:r>
                      <w:ins w:id="56" w:author="Schwarb Rohrig, Hillary" w:date="2018-02-16T11:27:00Z">
                        <w:r w:rsidR="00F23070">
                          <w:t>,</w:t>
                        </w:r>
                      </w:ins>
                      <w:r>
                        <w:t xml:space="preserve"> the linear region which is fit, extracting FD and </w:t>
                      </w:r>
                      <w:proofErr w:type="spellStart"/>
                      <w:r>
                        <w:t>Lacunarity</w:t>
                      </w:r>
                      <w:proofErr w:type="spellEnd"/>
                      <w:r>
                        <w:t xml:space="preserve"> from slope and intercept of the green line.</w:t>
                      </w:r>
                    </w:p>
                  </w:txbxContent>
                </v:textbox>
                <w10:anchorlock/>
              </v:shape>
            </w:pict>
          </mc:Fallback>
        </mc:AlternateContent>
      </w:r>
    </w:p>
    <w:p w14:paraId="2968B0B0" w14:textId="5E49073C" w:rsidR="00501467" w:rsidRDefault="00501467" w:rsidP="00AA15F8">
      <w:pPr>
        <w:spacing w:line="360" w:lineRule="auto"/>
      </w:pPr>
      <w:r>
        <w:t xml:space="preserve">To see how these two measures (FD and </w:t>
      </w:r>
      <w:proofErr w:type="spellStart"/>
      <w:r>
        <w:t>Lacunarity</w:t>
      </w:r>
      <w:proofErr w:type="spellEnd"/>
      <w:r>
        <w:t xml:space="preserve">)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w:t>
      </w:r>
      <w:proofErr w:type="spellStart"/>
      <w:r>
        <w:t>lowpass</w:t>
      </w:r>
      <w:proofErr w:type="spellEnd"/>
      <w:r>
        <w:t xml:space="preserve"> filtering these paths, we can generate artificial data with various spatial properties in order to examine example paths which have a range of </w:t>
      </w:r>
      <w:proofErr w:type="spellStart"/>
      <w:r>
        <w:t>Lacunarity</w:t>
      </w:r>
      <w:proofErr w:type="spellEnd"/>
      <w:r>
        <w:t xml:space="preserve"> and Fractal Dimension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w:t>
      </w:r>
      <w:proofErr w:type="spellStart"/>
      <w:r>
        <w:t>Lowpass</w:t>
      </w:r>
      <w:proofErr w:type="spellEnd"/>
      <w:r>
        <w:t xml:space="preserve"> Filter with increasingly strict frequency cutoff parameters. Notice that </w:t>
      </w:r>
      <w:r w:rsidR="0014116B">
        <w:t xml:space="preserve">for a given vertically-aligned pair of paths, the FD value is very nearly identical, while a large difference in </w:t>
      </w:r>
      <w:proofErr w:type="spellStart"/>
      <w:r w:rsidR="0014116B">
        <w:t>Lacunarity</w:t>
      </w:r>
      <w:proofErr w:type="spellEnd"/>
      <w:r w:rsidR="0014116B">
        <w:t xml:space="preserve"> is present (i.e. the path with the larger </w:t>
      </w:r>
      <w:proofErr w:type="spellStart"/>
      <w:r w:rsidR="0014116B">
        <w:t>Lacunarity</w:t>
      </w:r>
      <w:proofErr w:type="spellEnd"/>
      <w:r w:rsidR="0014116B">
        <w:t xml:space="preserve"> is less systematic/compact). Similarly, note that horizontally-aligned pairs of paths have similar </w:t>
      </w:r>
      <w:proofErr w:type="spellStart"/>
      <w:r w:rsidR="0014116B">
        <w:t>Lacunarity</w:t>
      </w:r>
      <w:proofErr w:type="spellEnd"/>
      <w:r w:rsidR="0014116B">
        <w:t xml:space="preserve">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4149B5CC" w:rsidR="001C1CE5" w:rsidRDefault="001C1CE5" w:rsidP="00F14402">
                            <w:r>
                              <w:rPr>
                                <w:b/>
                              </w:rPr>
                              <w:t>Figure 4.3</w:t>
                            </w:r>
                            <w:r>
                              <w:t xml:space="preserve">: Comparison of </w:t>
                            </w:r>
                            <w:proofErr w:type="spellStart"/>
                            <w:r>
                              <w:t>Lacunarity</w:t>
                            </w:r>
                            <w:proofErr w:type="spellEnd"/>
                            <w:r>
                              <w:t xml:space="preserve"> and Fractal Dimension of various </w:t>
                            </w:r>
                            <w:proofErr w:type="spellStart"/>
                            <w:r>
                              <w:t>lowpass</w:t>
                            </w:r>
                            <w:proofErr w:type="spellEnd"/>
                            <w:r>
                              <w:t xml:space="preserve">-filtered random walks. The blue (top) dots represent fully random walks, while the Light, Medium, Heavy, and Extreme filtered paths were filtered at with an Order 6 Butterworth </w:t>
                            </w:r>
                            <w:proofErr w:type="spellStart"/>
                            <w:r>
                              <w:t>Lowpass</w:t>
                            </w:r>
                            <w:proofErr w:type="spellEnd"/>
                            <w:r>
                              <w:t xml:space="preserve"> Filter with an assumed 30S/s sampling rate and frequency cutoffs of 0.4, 0.2, 0.08, and 0.02. Note that low Fractal dimension is often correlated with higher </w:t>
                            </w:r>
                            <w:proofErr w:type="spellStart"/>
                            <w:r>
                              <w:t>Lacunarity</w:t>
                            </w:r>
                            <w:proofErr w:type="spellEnd"/>
                            <w:r>
                              <w:t xml:space="preserve">, but they are not equivalent. Lower </w:t>
                            </w:r>
                            <w:proofErr w:type="spellStart"/>
                            <w:r>
                              <w:t>Lacunarity</w:t>
                            </w:r>
                            <w:proofErr w:type="spellEnd"/>
                            <w:r>
                              <w:t xml:space="preserve">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" stroked="f">
                <v:textbox>
                  <w:txbxContent>
                    <w:p w14:paraId="6B233816" w14:textId="4149B5CC" w:rsidR="001C1CE5" w:rsidRDefault="001C1CE5" w:rsidP="00F14402">
                      <w:r>
                        <w:rPr>
                          <w:b/>
                        </w:rPr>
                        <w:t>Figure 4.3</w:t>
                      </w:r>
                      <w:r>
                        <w:t xml:space="preserve">: Comparison of </w:t>
                      </w:r>
                      <w:proofErr w:type="spellStart"/>
                      <w:r>
                        <w:t>Lacunarity</w:t>
                      </w:r>
                      <w:proofErr w:type="spellEnd"/>
                      <w:r>
                        <w:t xml:space="preserve"> and Fractal Dimension of various </w:t>
                      </w:r>
                      <w:proofErr w:type="spellStart"/>
                      <w:r>
                        <w:t>lowpass</w:t>
                      </w:r>
                      <w:proofErr w:type="spellEnd"/>
                      <w:r>
                        <w:t xml:space="preserve">-filtered random walks. The blue (top) dots represent fully random walks, while the Light, Medium, Heavy, and Extreme filtered paths were filtered at with an Order 6 Butterworth </w:t>
                      </w:r>
                      <w:proofErr w:type="spellStart"/>
                      <w:r>
                        <w:t>Lowpass</w:t>
                      </w:r>
                      <w:proofErr w:type="spellEnd"/>
                      <w:r>
                        <w:t xml:space="preserve"> Filter with an assumed 30S/s sampling rate and frequency cutoffs of 0.4, 0.2, 0.08, and 0.02. Note that low Fractal dimension is often correlated with higher </w:t>
                      </w:r>
                      <w:proofErr w:type="spellStart"/>
                      <w:r>
                        <w:t>Lacunarity</w:t>
                      </w:r>
                      <w:proofErr w:type="spellEnd"/>
                      <w:r>
                        <w:t xml:space="preserve">, but they are not equivalent. Lower </w:t>
                      </w:r>
                      <w:proofErr w:type="spellStart"/>
                      <w:r>
                        <w:t>Lacunarity</w:t>
                      </w:r>
                      <w:proofErr w:type="spellEnd"/>
                      <w:r>
                        <w:t xml:space="preserve">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36C43D69" w14:textId="2AA338A0" w:rsidR="0027211D" w:rsidRDefault="00803C16" w:rsidP="00AA15F8">
      <w:pPr>
        <w:spacing w:line="360" w:lineRule="auto"/>
      </w:pPr>
      <w:r>
        <w:t xml:space="preserve">Beyond measures of path complexity and </w:t>
      </w:r>
      <w:proofErr w:type="spellStart"/>
      <w:r>
        <w:t>systematicity</w:t>
      </w:r>
      <w:proofErr w:type="spellEnd"/>
      <w:r>
        <w:t>,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Most studies of context boundaries do not allow participants to arbitrarily cross boundaries and sample contexts freely.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t>
      </w:r>
      <w:r>
        <w:t>the relationship may be with the across-</w:t>
      </w:r>
      <w:r w:rsidR="0027211D">
        <w:t xml:space="preserve">context relational memory </w:t>
      </w:r>
      <w:r>
        <w:t>errors</w:t>
      </w:r>
      <w:r w:rsidR="0027211D">
        <w:t>.</w:t>
      </w:r>
    </w:p>
    <w:p w14:paraId="7D5169C0" w14:textId="0BD34F9F" w:rsidR="005041D4" w:rsidRDefault="005041D4" w:rsidP="005041D4">
      <w:commentRangeStart w:id="57"/>
      <w:commentRangeStart w:id="58"/>
      <w:r w:rsidRPr="00F76AD2">
        <w:rPr>
          <w:b/>
        </w:rPr>
        <w:t xml:space="preserve">Table </w:t>
      </w:r>
      <w:r w:rsidR="00F76AD2" w:rsidRPr="00F76AD2">
        <w:rPr>
          <w:b/>
        </w:rPr>
        <w:t>4.</w:t>
      </w:r>
      <w:r w:rsidRPr="00F76AD2">
        <w:rPr>
          <w:b/>
        </w:rPr>
        <w:t>1</w:t>
      </w:r>
      <w:r>
        <w:t xml:space="preserve"> </w:t>
      </w:r>
      <w:commentRangeEnd w:id="57"/>
      <w:r w:rsidR="003020A4">
        <w:rPr>
          <w:rStyle w:val="CommentReference"/>
        </w:rPr>
        <w:commentReference w:id="57"/>
      </w:r>
      <w:commentRangeEnd w:id="58"/>
      <w:r w:rsidR="003020A4">
        <w:rPr>
          <w:rStyle w:val="CommentReference"/>
        </w:rPr>
        <w:commentReference w:id="58"/>
      </w:r>
      <w:r>
        <w:t>provides a summary of the analyses and their associated hypotheses.</w:t>
      </w:r>
      <w:r w:rsidR="00AA706F">
        <w:t xml:space="preserve"> Note that these are still coarse metrics, collapsing all of the information contained within a spatiotemporal path into a single </w:t>
      </w:r>
      <w:r w:rsidR="00AA706F">
        <w:lastRenderedPageBreak/>
        <w:t xml:space="preserve">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Change w:id="59">
          <w:tblGrid>
            <w:gridCol w:w="2340"/>
            <w:gridCol w:w="4680"/>
            <w:gridCol w:w="2970"/>
          </w:tblGrid>
        </w:tblGridChange>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proofErr w:type="spellStart"/>
            <w:r>
              <w:t>Lacunarity</w:t>
            </w:r>
            <w:proofErr w:type="spellEnd"/>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470DAA">
        <w:tblPrEx>
          <w:tblW w:w="9990" w:type="dxa"/>
          <w:tblPrExChange w:id="60" w:author="Schwarb Rohrig, Hillary" w:date="2018-02-16T12:41:00Z">
            <w:tblPrEx>
              <w:tblW w:w="9990" w:type="dxa"/>
            </w:tblPrEx>
          </w:tblPrExChange>
        </w:tblPrEx>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340" w:type="dxa"/>
            <w:tcPrChange w:id="61" w:author="Schwarb Rohrig, Hillary" w:date="2018-02-16T12:41:00Z">
              <w:tcPr>
                <w:tcW w:w="2340" w:type="dxa"/>
              </w:tcPr>
            </w:tcPrChange>
          </w:tcPr>
          <w:p w14:paraId="4F10EDD4" w14:textId="77777777" w:rsidR="00074733" w:rsidRDefault="00074733" w:rsidP="00AE6BB0">
            <w:pPr>
              <w:cnfStyle w:val="001000100000" w:firstRow="0" w:lastRow="0" w:firstColumn="1" w:lastColumn="0" w:oddVBand="0" w:evenVBand="0" w:oddHBand="1" w:evenHBand="0" w:firstRowFirstColumn="0" w:firstRowLastColumn="0" w:lastRowFirstColumn="0" w:lastRowLastColumn="0"/>
            </w:pPr>
            <w:r>
              <w:t>Context Boundary Crossings</w:t>
            </w:r>
          </w:p>
        </w:tc>
        <w:tc>
          <w:tcPr>
            <w:tcW w:w="4680" w:type="dxa"/>
            <w:tcPrChange w:id="62" w:author="Schwarb Rohrig, Hillary" w:date="2018-02-16T12:41:00Z">
              <w:tcPr>
                <w:tcW w:w="4680" w:type="dxa"/>
              </w:tcPr>
            </w:tcPrChange>
          </w:tcPr>
          <w:p w14:paraId="5780AEF0" w14:textId="0A2AE149" w:rsidR="00074733" w:rsidRDefault="00074733" w:rsidP="00470DAA">
            <w:pPr>
              <w:cnfStyle w:val="000000100000" w:firstRow="0" w:lastRow="0" w:firstColumn="0" w:lastColumn="0" w:oddVBand="0" w:evenVBand="0" w:oddHBand="1" w:evenHBand="0" w:firstRowFirstColumn="0" w:firstRowLastColumn="0" w:lastRowFirstColumn="0" w:lastRowLastColumn="0"/>
            </w:pPr>
            <w:r>
              <w:t xml:space="preserve">Context Boundary Effect </w:t>
            </w:r>
            <w:del w:id="63" w:author="Schwarb Rohrig, Hillary" w:date="2018-02-16T12:41:00Z">
              <w:r w:rsidDel="00470DAA">
                <w:delText xml:space="preserve">&amp; </w:delText>
              </w:r>
            </w:del>
            <w:ins w:id="64" w:author="Schwarb Rohrig, Hillary" w:date="2018-02-16T12:41:00Z">
              <w:r w:rsidR="00470DAA">
                <w:t>and</w:t>
              </w:r>
              <w:r w:rsidR="00470DAA">
                <w:t xml:space="preserve"> </w:t>
              </w:r>
            </w:ins>
            <w:r>
              <w:t xml:space="preserve">Relational </w:t>
            </w:r>
            <w:ins w:id="65" w:author="Schwarb Rohrig, Hillary" w:date="2018-02-16T12:41:00Z">
              <w:r w:rsidR="00470DAA">
                <w:t xml:space="preserve">Memory </w:t>
              </w:r>
            </w:ins>
            <w:commentRangeStart w:id="66"/>
            <w:r>
              <w:t>Errors</w:t>
            </w:r>
            <w:commentRangeEnd w:id="66"/>
            <w:r w:rsidR="00470DAA">
              <w:rPr>
                <w:rStyle w:val="CommentReference"/>
              </w:rPr>
              <w:commentReference w:id="66"/>
            </w:r>
          </w:p>
        </w:tc>
        <w:tc>
          <w:tcPr>
            <w:tcW w:w="2970" w:type="dxa"/>
            <w:tcPrChange w:id="67" w:author="Schwarb Rohrig, Hillary" w:date="2018-02-16T12:41:00Z">
              <w:tcPr>
                <w:tcW w:w="2970" w:type="dxa"/>
              </w:tcPr>
            </w:tcPrChange>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1C1CE5" w:rsidRDefault="001C1CE5"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" stroked="f">
                <v:textbox>
                  <w:txbxContent>
                    <w:p w14:paraId="1052A953" w14:textId="1FBD9B08" w:rsidR="001C1CE5" w:rsidRDefault="001C1CE5"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68" w:name="_Toc497156045"/>
      <w:r w:rsidR="005041D4" w:rsidRPr="005041D4">
        <w:t>Order Analyses</w:t>
      </w:r>
      <w:bookmarkEnd w:id="68"/>
      <w:r w:rsidR="005041D4" w:rsidRPr="005041D4">
        <w:rPr>
          <w:rFonts w:ascii="Times New Roman" w:hAnsi="Times New Roman" w:cs="Times New Roman"/>
          <w:i/>
        </w:rPr>
        <w:t xml:space="preserve"> </w:t>
      </w:r>
    </w:p>
    <w:p w14:paraId="70180958" w14:textId="482D12DD"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w:t>
      </w:r>
      <w:proofErr w:type="spellStart"/>
      <w:r>
        <w:t>allocentric</w:t>
      </w:r>
      <w:proofErr w:type="spellEnd"/>
      <w:r>
        <w:t xml:space="preserve"> perspective on a timeline of events. Indirect evidence for an </w:t>
      </w:r>
      <w:proofErr w:type="spellStart"/>
      <w:r>
        <w:t>allocentric</w:t>
      </w:r>
      <w:proofErr w:type="spellEnd"/>
      <w:r>
        <w:t xml:space="preserve"> timeline might be found in observing the order of study and order of reconstruction of items after the first trial. If participants reliably converge towards reconstruction of the events in the implied “forward” direction of time, this could serve as preliminary evidence that this </w:t>
      </w:r>
      <w:proofErr w:type="spellStart"/>
      <w:r>
        <w:t>allocentric</w:t>
      </w:r>
      <w:proofErr w:type="spellEnd"/>
      <w:r>
        <w:t xml:space="preserve"> perspective on the timeline is what is being maintained in memory (rather than a perspective based on an egocentric attempt to replay the series of events as they happened to be seen i</w:t>
      </w:r>
      <w:r w:rsidR="00700F34">
        <w:t xml:space="preserve">n the </w:t>
      </w:r>
      <w:commentRangeStart w:id="69"/>
      <w:r w:rsidR="00700F34">
        <w:t>first or second trials</w:t>
      </w:r>
      <w:commentRangeEnd w:id="69"/>
      <w:r w:rsidR="00470DAA">
        <w:rPr>
          <w:rStyle w:val="CommentReference"/>
        </w:rPr>
        <w:commentReference w:id="69"/>
      </w:r>
      <w:r w:rsidR="00700F34">
        <w:t xml:space="preserve">). </w:t>
      </w:r>
    </w:p>
    <w:p w14:paraId="3DEEB390" w14:textId="5F74C4E5" w:rsidR="003E19B9" w:rsidRDefault="005041D4" w:rsidP="00AA15F8">
      <w:pPr>
        <w:spacing w:after="0" w:line="360" w:lineRule="auto"/>
        <w:rPr>
          <w:rFonts w:ascii="Times New Roman" w:hAnsi="Times New Roman" w:cs="Times New Roman"/>
          <w:sz w:val="24"/>
          <w:szCs w:val="24"/>
        </w:rPr>
      </w:pPr>
      <w:r>
        <w:t xml:space="preserve">Analyzing order in this way can be a complex issue. </w:t>
      </w:r>
      <w:proofErr w:type="spellStart"/>
      <w:r>
        <w:t>Recency</w:t>
      </w:r>
      <w:proofErr w:type="spellEnd"/>
      <w:r>
        <w:t xml:space="preserve">, contiguity, and primacy effects could lead to particular items receiving specialized treatment by chance or due to an overall bias towards </w:t>
      </w:r>
      <w:proofErr w:type="spellStart"/>
      <w:r>
        <w:t>allocentric</w:t>
      </w:r>
      <w:proofErr w:type="spellEnd"/>
      <w:r>
        <w:t xml:space="preserve">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w:t>
      </w:r>
      <w:r>
        <w:lastRenderedPageBreak/>
        <w:t xml:space="preserve">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 xml:space="preserve">Tau is incredibly unforgiving to contiguity effects. As such, </w:t>
      </w:r>
      <w:commentRangeStart w:id="70"/>
      <w:r>
        <w:t xml:space="preserve">a second distance metric </w:t>
      </w:r>
      <w:commentRangeEnd w:id="70"/>
      <w:r w:rsidR="00426756">
        <w:rPr>
          <w:rStyle w:val="CommentReference"/>
        </w:rPr>
        <w:commentReference w:id="70"/>
      </w:r>
      <w:r>
        <w:t xml:space="preserve">which measures the number of contiguous </w:t>
      </w:r>
      <w:proofErr w:type="spellStart"/>
      <w:r>
        <w:t>sublists</w:t>
      </w:r>
      <w:proofErr w:type="spellEnd"/>
      <w:r>
        <w:t xml:space="preserve">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determine if exploration or reconstruction order converge to a particular hypothesized order (specifically, the “</w:t>
      </w:r>
      <w:proofErr w:type="spellStart"/>
      <w:r w:rsidR="00AA706F">
        <w:t>allocentric</w:t>
      </w:r>
      <w:proofErr w:type="spellEnd"/>
      <w:r w:rsidR="00AA706F">
        <w:t xml:space="preserve">” order </w:t>
      </w:r>
      <w:commentRangeStart w:id="71"/>
      <w:r w:rsidR="00AA706F">
        <w:t>1,2,3,4,5,6,7,8</w:t>
      </w:r>
      <w:commentRangeEnd w:id="71"/>
      <w:r w:rsidR="00426756">
        <w:rPr>
          <w:rStyle w:val="CommentReference"/>
        </w:rPr>
        <w:commentReference w:id="71"/>
      </w:r>
      <w:r w:rsidR="00AA706F">
        <w:t>, but also potentially other orders of interest such as [8,7,6,5,4,3,2,1] or [2,1,4,3,6,5,8,7]).</w:t>
      </w:r>
      <w:r>
        <w:rPr>
          <w:rFonts w:ascii="Times New Roman" w:hAnsi="Times New Roman" w:cs="Times New Roman"/>
          <w:sz w:val="24"/>
          <w:szCs w:val="24"/>
        </w:rPr>
        <w:t xml:space="preserve"> </w:t>
      </w:r>
    </w:p>
    <w:p w14:paraId="1DB275BC" w14:textId="77777777" w:rsidR="003E19B9" w:rsidRDefault="003E19B9">
      <w:pPr>
        <w:rPr>
          <w:rFonts w:ascii="Times New Roman" w:hAnsi="Times New Roman" w:cs="Times New Roman"/>
          <w:sz w:val="24"/>
          <w:szCs w:val="24"/>
        </w:rPr>
      </w:pPr>
      <w:r>
        <w:rPr>
          <w:rFonts w:ascii="Times New Roman" w:hAnsi="Times New Roman" w:cs="Times New Roman"/>
          <w:sz w:val="24"/>
          <w:szCs w:val="24"/>
        </w:rPr>
        <w:br w:type="page"/>
      </w:r>
    </w:p>
    <w:p w14:paraId="409FB2EF" w14:textId="44B4ADE7"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2E619174" w:rsidR="001C1CE5" w:rsidRDefault="001C1CE5"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" stroked="f">
                <v:textbox>
                  <w:txbxContent>
                    <w:p w14:paraId="5FE37BA0" w14:textId="2E619174" w:rsidR="001C1CE5" w:rsidRDefault="001C1CE5"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6EECFE67" w:rsidR="005041D4" w:rsidRDefault="005041D4" w:rsidP="00AA15F8">
      <w:pPr>
        <w:spacing w:line="360" w:lineRule="auto"/>
      </w:pPr>
      <w:bookmarkStart w:id="72" w:name="_Hlk499056994"/>
      <w:r>
        <w:t xml:space="preserve">In summary, this framework for evaluating order information will be used to observe changes in distance of exploration and reconstruction to the </w:t>
      </w:r>
      <w:proofErr w:type="spellStart"/>
      <w:r>
        <w:t>allocentric</w:t>
      </w:r>
      <w:proofErr w:type="spellEnd"/>
      <w:r>
        <w:t xml:space="preserve"> order across trials</w:t>
      </w:r>
      <w:r w:rsidR="003947B1">
        <w:t xml:space="preserve">, predicting that </w:t>
      </w:r>
      <w:r>
        <w:t xml:space="preserve">both study-time navigation and test-time reconstruction order will trend towards </w:t>
      </w:r>
      <w:proofErr w:type="spellStart"/>
      <w:r>
        <w:t>allocentric</w:t>
      </w:r>
      <w:proofErr w:type="spellEnd"/>
      <w:r>
        <w:t xml:space="preserve"> 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72"/>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which compare trial-by-trial performance use repeated measures analysis of variance (</w:t>
      </w:r>
      <w:proofErr w:type="spellStart"/>
      <w:r>
        <w:t>rANOVA</w:t>
      </w:r>
      <w:proofErr w:type="spellEnd"/>
      <w:r>
        <w:t xml:space="preserve">) using </w:t>
      </w:r>
      <w:r w:rsidR="008A66B0">
        <w:t xml:space="preserve">R </w:t>
      </w:r>
      <w:r>
        <w:t>with Huynh-</w:t>
      </w:r>
      <w:proofErr w:type="spellStart"/>
      <w:r>
        <w:t>Feldt</w:t>
      </w:r>
      <w:proofErr w:type="spellEnd"/>
      <w:r>
        <w:t xml:space="preserve"> correction. </w:t>
      </w:r>
      <w:r w:rsidR="00031BF8">
        <w:t xml:space="preserve">For follow-up pairwise comparisons of levels of the </w:t>
      </w:r>
      <w:proofErr w:type="spellStart"/>
      <w:r w:rsidR="00031BF8">
        <w:t>rANOVA</w:t>
      </w:r>
      <w:proofErr w:type="spellEnd"/>
      <w:r w:rsidR="00031BF8">
        <w:t xml:space="preserve">, Tukey’s Method for comparing a family of 4 estimates was applied to the p values. </w:t>
      </w:r>
      <w:r>
        <w:t xml:space="preserve">Hierarchical Linear Modeling </w:t>
      </w:r>
      <w:r w:rsidR="00031BF8">
        <w:t>(HLM</w:t>
      </w:r>
      <w:r w:rsidR="008A66B0">
        <w:t xml:space="preserve">; using the </w:t>
      </w:r>
      <w:proofErr w:type="spellStart"/>
      <w:r w:rsidR="008A66B0">
        <w:t>nlme</w:t>
      </w:r>
      <w:proofErr w:type="spellEnd"/>
      <w:r w:rsidR="008A66B0">
        <w:t xml:space="preserv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w:t>
      </w:r>
      <w:proofErr w:type="spellStart"/>
      <w:r w:rsidR="00031BF8">
        <w:t>D’Agostino</w:t>
      </w:r>
      <w:proofErr w:type="spellEnd"/>
      <w:r w:rsidR="00031BF8">
        <w:t xml:space="preserve"> and Pearson’s test for normality, and, in cases where required, correction (i.e. log correction) was applied to transform the residuals to normality. </w:t>
      </w:r>
      <w:r>
        <w:lastRenderedPageBreak/>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73" w:name="_Toc505879092"/>
      <w:r>
        <w:t xml:space="preserve">4.3 </w:t>
      </w:r>
      <w:r w:rsidR="00563ABB">
        <w:t>Results</w:t>
      </w:r>
      <w:bookmarkEnd w:id="73"/>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3E6CC7DB" w:rsidR="005C3B70" w:rsidRPr="005C3B70" w:rsidRDefault="005C3B70" w:rsidP="00AA15F8">
      <w:pPr>
        <w:spacing w:line="360" w:lineRule="auto"/>
      </w:pPr>
      <w:r>
        <w:t>In the navigation analysis, 9 key path variables were used to collapse the entire navigation path into a single number. These metrics were: temporal distance travelled, spatial distance travelled, context boundary crossings, fractal dimension (FD) in t</w:t>
      </w:r>
      <w:r w:rsidR="00960029">
        <w:t xml:space="preserve">ime, space, and </w:t>
      </w:r>
      <w:proofErr w:type="spellStart"/>
      <w:r w:rsidR="00960029">
        <w:t>spacetime</w:t>
      </w:r>
      <w:proofErr w:type="spellEnd"/>
      <w:r w:rsidR="00960029">
        <w:t xml:space="preserve">, and </w:t>
      </w:r>
      <w:proofErr w:type="spellStart"/>
      <w:r w:rsidR="00960029">
        <w:t>l</w:t>
      </w:r>
      <w:r>
        <w:t>acunarity</w:t>
      </w:r>
      <w:proofErr w:type="spellEnd"/>
      <w:r>
        <w:t xml:space="preserve"> in time, space, and </w:t>
      </w:r>
      <w:proofErr w:type="spellStart"/>
      <w:r>
        <w:t>spacetime</w:t>
      </w:r>
      <w:proofErr w:type="spellEnd"/>
      <w:r>
        <w:t xml:space="preserv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 xml:space="preserve">for time travelled, space travelled, context boundary crossings, and </w:t>
      </w:r>
      <w:proofErr w:type="spellStart"/>
      <w:r w:rsidR="00960029">
        <w:t>lacunarity</w:t>
      </w:r>
      <w:proofErr w:type="spellEnd"/>
      <w:r w:rsidR="00960029">
        <w:t xml:space="preserve"> time, all pairwise comparisons were significant (p&lt;0.05) except between trials 3 and 4. For FD space, FD time, FD </w:t>
      </w:r>
      <w:proofErr w:type="spellStart"/>
      <w:r w:rsidR="00960029">
        <w:t>spacetime</w:t>
      </w:r>
      <w:proofErr w:type="spellEnd"/>
      <w:r w:rsidR="00960029">
        <w:t xml:space="preserve">, </w:t>
      </w:r>
      <w:proofErr w:type="spellStart"/>
      <w:r w:rsidR="00960029">
        <w:t>lacunarity</w:t>
      </w:r>
      <w:proofErr w:type="spellEnd"/>
      <w:r w:rsidR="00960029">
        <w:t xml:space="preserve"> space, and </w:t>
      </w:r>
      <w:proofErr w:type="spellStart"/>
      <w:r w:rsidR="00960029">
        <w:t>lacunarity</w:t>
      </w:r>
      <w:proofErr w:type="spellEnd"/>
      <w:r w:rsidR="00960029">
        <w:t xml:space="preserve"> </w:t>
      </w:r>
      <w:proofErr w:type="spellStart"/>
      <w:r w:rsidR="00960029">
        <w:t>spacetime</w:t>
      </w:r>
      <w:proofErr w:type="spellEnd"/>
      <w:r w:rsidR="00960029">
        <w:t>, all pairwise comparisons were significant (p&lt;0.05).</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2">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1C1CE5" w:rsidRDefault="001C1CE5"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" stroked="f">
                <v:textbox>
                  <w:txbxContent>
                    <w:p w14:paraId="55F4A1DB" w14:textId="13B47591" w:rsidR="001C1CE5" w:rsidRDefault="001C1CE5"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52DCDD1A"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w:t>
      </w:r>
      <w:r>
        <w:lastRenderedPageBreak/>
        <w:t xml:space="preserve">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1C1CE5" w:rsidRDefault="001C1CE5"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" stroked="f">
                <v:textbox>
                  <w:txbxContent>
                    <w:p w14:paraId="2FE71695" w14:textId="107B0289" w:rsidR="001C1CE5" w:rsidRDefault="001C1CE5"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5E9895BC"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7D199093" w:rsidR="001C1CE5" w:rsidRDefault="001C1CE5"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" stroked="f">
                <v:textbox>
                  <w:txbxContent>
                    <w:p w14:paraId="384763BA" w14:textId="7D199093" w:rsidR="001C1CE5" w:rsidRDefault="001C1CE5"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449DAB1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42380998" w14:textId="0FEF8C2A" w:rsidR="003E19B9" w:rsidRDefault="006162C9" w:rsidP="00AA15F8">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p w14:paraId="73E0DBB4" w14:textId="77777777" w:rsidR="003E19B9" w:rsidRDefault="003E19B9">
      <w:r>
        <w:br w:type="page"/>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lastRenderedPageBreak/>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w:t>
            </w:r>
            <w:proofErr w:type="spellStart"/>
            <w:r w:rsidR="00074733">
              <w:t>Spacetime</w:t>
            </w:r>
            <w:proofErr w:type="spellEnd"/>
            <w:r>
              <w:t xml:space="preserve"> +</w:t>
            </w:r>
            <w:r w:rsidR="00074733">
              <w:t xml:space="preserve"> </w:t>
            </w:r>
            <w:proofErr w:type="spellStart"/>
            <w:r w:rsidR="00074733">
              <w:t>Lacunarity</w:t>
            </w:r>
            <w:proofErr w:type="spellEnd"/>
            <w:r w:rsidR="00074733">
              <w:t xml:space="preserve"> Time</w:t>
            </w:r>
            <w:r>
              <w:t xml:space="preserve"> +</w:t>
            </w:r>
            <w:r w:rsidR="00074733">
              <w:t xml:space="preserve"> </w:t>
            </w:r>
            <w:proofErr w:type="spellStart"/>
            <w:r w:rsidR="00074733">
              <w:t>Lacunarity</w:t>
            </w:r>
            <w:proofErr w:type="spellEnd"/>
            <w:r w:rsidR="00074733">
              <w:t xml:space="preserve"> Space</w:t>
            </w:r>
            <w:r>
              <w:t xml:space="preserve"> +</w:t>
            </w:r>
            <w:r w:rsidR="00074733">
              <w:t xml:space="preserve"> </w:t>
            </w:r>
            <w:proofErr w:type="spellStart"/>
            <w:r w:rsidR="00074733">
              <w:t>Lacunarity</w:t>
            </w:r>
            <w:proofErr w:type="spellEnd"/>
            <w:r w:rsidR="00074733">
              <w:t xml:space="preserve"> </w:t>
            </w:r>
            <w:proofErr w:type="spellStart"/>
            <w:r w:rsidR="00074733">
              <w:t>Spacetime</w:t>
            </w:r>
            <w:proofErr w:type="spellEnd"/>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 xml:space="preserve">Time </w:t>
            </w:r>
            <w:proofErr w:type="spellStart"/>
            <w:r>
              <w:t>Misassignment</w:t>
            </w:r>
            <w:proofErr w:type="spellEnd"/>
            <w:r>
              <w:t xml:space="preserve"> Errors, Space </w:t>
            </w:r>
            <w:proofErr w:type="spellStart"/>
            <w:r>
              <w:t>Misassignment</w:t>
            </w:r>
            <w:proofErr w:type="spellEnd"/>
            <w:r>
              <w:t xml:space="preserve">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 xml:space="preserve">FD Time + FD Space + FD </w:t>
            </w:r>
            <w:proofErr w:type="spellStart"/>
            <w:r>
              <w:t>Spacetime</w:t>
            </w:r>
            <w:proofErr w:type="spellEnd"/>
            <w:r>
              <w:t xml:space="preserve"> +</w:t>
            </w:r>
            <w:r w:rsidR="00074733">
              <w:t xml:space="preserve"> </w:t>
            </w:r>
            <w:proofErr w:type="spellStart"/>
            <w:r w:rsidR="00074733">
              <w:t>La</w:t>
            </w:r>
            <w:r>
              <w:t>cunarity</w:t>
            </w:r>
            <w:proofErr w:type="spellEnd"/>
            <w:r>
              <w:t xml:space="preserve"> Time + </w:t>
            </w:r>
            <w:proofErr w:type="spellStart"/>
            <w:r>
              <w:t>Lacunarity</w:t>
            </w:r>
            <w:proofErr w:type="spellEnd"/>
            <w:r>
              <w:t xml:space="preserve"> Space +</w:t>
            </w:r>
            <w:r w:rsidR="00074733">
              <w:t xml:space="preserve"> </w:t>
            </w:r>
            <w:proofErr w:type="spellStart"/>
            <w:r w:rsidR="00074733">
              <w:t>Lacunarity</w:t>
            </w:r>
            <w:proofErr w:type="spellEnd"/>
            <w:r w:rsidR="00074733">
              <w:t xml:space="preserve"> </w:t>
            </w:r>
            <w:proofErr w:type="spellStart"/>
            <w:r w:rsidR="00074733">
              <w:t>Spacetime</w:t>
            </w:r>
            <w:proofErr w:type="spellEnd"/>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 xml:space="preserve">Context Boundary Effect, Within Context </w:t>
            </w:r>
            <w:proofErr w:type="spellStart"/>
            <w:r>
              <w:t>Misassignment</w:t>
            </w:r>
            <w:proofErr w:type="spellEnd"/>
            <w:r>
              <w:t xml:space="preserve">, Across Context </w:t>
            </w:r>
            <w:proofErr w:type="spellStart"/>
            <w:r>
              <w:t>Misassignment</w:t>
            </w:r>
            <w:proofErr w:type="spellEnd"/>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1C1CE5" w:rsidRDefault="001C1CE5"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" stroked="f">
                <v:textbox>
                  <w:txbxContent>
                    <w:p w14:paraId="5BDD59CF" w14:textId="1C528B38" w:rsidR="001C1CE5" w:rsidRDefault="001C1CE5"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22F94394" w:rsidR="00074733" w:rsidRDefault="00074733" w:rsidP="00AA15F8">
      <w:pPr>
        <w:spacing w:line="360" w:lineRule="auto"/>
      </w:pPr>
      <w:r>
        <w:t xml:space="preserve">Note that no interactions were tested as interactions between these variables are not thought to have a meaningful interpretation and in many cases the variables are known to be highly </w:t>
      </w:r>
      <w:proofErr w:type="spellStart"/>
      <w:r>
        <w:t>intercorrelated</w:t>
      </w:r>
      <w:proofErr w:type="spellEnd"/>
      <w:r>
        <w:t xml:space="preserve">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8134B0C" w:rsidR="00074733" w:rsidRDefault="00E54683" w:rsidP="00AA15F8">
      <w:pPr>
        <w:spacing w:line="360" w:lineRule="auto"/>
      </w:pPr>
      <w:r>
        <w:t xml:space="preserve">When comparing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w:t>
      </w:r>
      <w:commentRangeStart w:id="74"/>
      <w:r w:rsidR="00807041">
        <w:t>.</w:t>
      </w:r>
      <w:commentRangeEnd w:id="74"/>
      <w:r w:rsidR="00157894">
        <w:rPr>
          <w:rStyle w:val="CommentReference"/>
        </w:rPr>
        <w:commentReference w:id="74"/>
      </w:r>
      <w:r w:rsidR="00807041">
        <w:t xml:space="preserve"> None of the other navigation-related </w:t>
      </w:r>
      <w:r w:rsidR="006936F0">
        <w:t xml:space="preserve">variables </w:t>
      </w:r>
      <w:r w:rsidR="00807041">
        <w:t xml:space="preserve">(i.e. FD, </w:t>
      </w:r>
      <w:proofErr w:type="spellStart"/>
      <w:r w:rsidR="00295374">
        <w:t>l</w:t>
      </w:r>
      <w:r w:rsidR="00807041">
        <w:t>acunarity</w:t>
      </w:r>
      <w:proofErr w:type="spellEnd"/>
      <w:r w:rsidR="00807041">
        <w:t xml:space="preserve">,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w:t>
      </w:r>
      <w:commentRangeStart w:id="75"/>
      <w:r w:rsidR="006936F0">
        <w:t>This means that while rapid reductions in temporal distance travelled are associated with rapid reductions in temporal misplacement, rapid reductions in spatial distance travelled are associated with slower reductions in spatial misplacement.</w:t>
      </w:r>
      <w:commentRangeEnd w:id="75"/>
      <w:r w:rsidR="007D1487">
        <w:rPr>
          <w:rStyle w:val="CommentReference"/>
        </w:rPr>
        <w:commentReference w:id="75"/>
      </w:r>
    </w:p>
    <w:p w14:paraId="7654CC26" w14:textId="61C40D85" w:rsidR="006936F0" w:rsidRDefault="006936F0" w:rsidP="00AA15F8">
      <w:pPr>
        <w:spacing w:line="360" w:lineRule="auto"/>
      </w:pPr>
      <w:r>
        <w:lastRenderedPageBreak/>
        <w:t xml:space="preserve">For relational memory errors (namely, spatial and temporal </w:t>
      </w:r>
      <w:proofErr w:type="spellStart"/>
      <w:r>
        <w:t>misassignments</w:t>
      </w:r>
      <w:proofErr w:type="spellEnd"/>
      <w:r>
        <w:t xml:space="preserve">),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commentRangeStart w:id="76"/>
      <w:r>
        <w:t xml:space="preserve">However, changes in temporal relational memory errors were significantly related to changes in fractal dimension in space (p=0.02, </w:t>
      </w:r>
      <w:r w:rsidRPr="006936F0">
        <w:t>β</w:t>
      </w:r>
      <w:r>
        <w:t>=</w:t>
      </w:r>
      <w:r w:rsidR="00E01F04">
        <w:t>-0.46</w:t>
      </w:r>
      <w:r>
        <w:t xml:space="preserve">), </w:t>
      </w:r>
      <w:proofErr w:type="spellStart"/>
      <w:r>
        <w:t>lacunarity</w:t>
      </w:r>
      <w:proofErr w:type="spellEnd"/>
      <w:r>
        <w:t xml:space="preserve"> in space (p=0.008, </w:t>
      </w:r>
      <w:r w:rsidRPr="006936F0">
        <w:t>β</w:t>
      </w:r>
      <w:r>
        <w:t>=</w:t>
      </w:r>
      <w:r w:rsidR="00E01F04">
        <w:t>-0.94</w:t>
      </w:r>
      <w:r>
        <w:t xml:space="preserve">), and </w:t>
      </w:r>
      <w:proofErr w:type="spellStart"/>
      <w:r>
        <w:t>lacunarity</w:t>
      </w:r>
      <w:proofErr w:type="spellEnd"/>
      <w:r>
        <w:t xml:space="preserve"> in </w:t>
      </w:r>
      <w:proofErr w:type="spellStart"/>
      <w:r>
        <w:t>spacetime</w:t>
      </w:r>
      <w:proofErr w:type="spellEnd"/>
      <w:r>
        <w:t xml:space="preserve"> (p=0.</w:t>
      </w:r>
      <w:r w:rsidR="00E01F04">
        <w:t>00</w:t>
      </w:r>
      <w:r>
        <w:t>0</w:t>
      </w:r>
      <w:r w:rsidR="00E01F04">
        <w:t>3</w:t>
      </w:r>
      <w:r>
        <w:t xml:space="preserve">, </w:t>
      </w:r>
      <w:r w:rsidRPr="006936F0">
        <w:t>β</w:t>
      </w:r>
      <w:r>
        <w:t>=</w:t>
      </w:r>
      <w:r w:rsidR="00E01F04">
        <w:t>1.91</w:t>
      </w:r>
      <w:r>
        <w:t xml:space="preserve">; Conditional, </w:t>
      </w:r>
      <w:proofErr w:type="gramStart"/>
      <w:r>
        <w:t>Fixed</w:t>
      </w:r>
      <w:proofErr w:type="gramEnd"/>
      <w:r>
        <w:t xml:space="preserve">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w:t>
      </w:r>
      <w:commentRangeEnd w:id="76"/>
      <w:r w:rsidR="007D1487">
        <w:rPr>
          <w:rStyle w:val="CommentReference"/>
        </w:rPr>
        <w:commentReference w:id="76"/>
      </w:r>
      <w:r w:rsidR="00E01F04">
        <w:t xml:space="preserve">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w:t>
      </w:r>
      <w:proofErr w:type="spellStart"/>
      <w:r w:rsidR="00E01F04">
        <w:t>systematicity</w:t>
      </w:r>
      <w:proofErr w:type="spellEnd"/>
      <w:r w:rsidR="00E01F04">
        <w:t xml:space="preserve">, while faster reductions in temporal relational memory errors related to faster reduction in spatiotemporal </w:t>
      </w:r>
      <w:proofErr w:type="spellStart"/>
      <w:r w:rsidR="00E01F04">
        <w:t>systematicity</w:t>
      </w:r>
      <w:proofErr w:type="spellEnd"/>
      <w:r w:rsidR="00E01F04">
        <w:t xml:space="preserve">.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530EF14F"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 xml:space="preserve">=0.24, Conditional, </w:t>
      </w:r>
      <w:proofErr w:type="gramStart"/>
      <w:r>
        <w:t>Fixed</w:t>
      </w:r>
      <w:proofErr w:type="gramEnd"/>
      <w:r>
        <w:t xml:space="preserve">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23E63578" w14:textId="4981B25B"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w:t>
      </w:r>
      <w:r w:rsidR="007B21AE">
        <w:lastRenderedPageBreak/>
        <w:t xml:space="preserve">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=0.12).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277AD6F8" w14:textId="75C7A6CB" w:rsidR="00295374" w:rsidRDefault="004C2159" w:rsidP="00AA15F8">
      <w:pPr>
        <w:spacing w:line="360" w:lineRule="auto"/>
      </w:pPr>
      <w:r>
        <w:t xml:space="preserve">For a summary of the results discussed in this section, see </w:t>
      </w:r>
      <w:commentRangeStart w:id="77"/>
      <w:r w:rsidRPr="004C2159">
        <w:rPr>
          <w:b/>
        </w:rPr>
        <w:t xml:space="preserve">Table </w:t>
      </w:r>
      <w:r w:rsidR="00F76AD2">
        <w:rPr>
          <w:b/>
        </w:rPr>
        <w:t>4.</w:t>
      </w:r>
      <w:commentRangeEnd w:id="77"/>
      <w:r w:rsidR="005A3154">
        <w:rPr>
          <w:rStyle w:val="CommentReference"/>
        </w:rPr>
        <w:commentReference w:id="77"/>
      </w:r>
      <w:r w:rsidRPr="004C2159">
        <w:rPr>
          <w:b/>
        </w:rPr>
        <w:t>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 xml:space="preserve">Spatial Fractal Dimension, Spatial </w:t>
            </w:r>
            <w:proofErr w:type="spellStart"/>
            <w:r>
              <w:t>Lacunarity</w:t>
            </w:r>
            <w:proofErr w:type="spellEnd"/>
            <w:r>
              <w:t xml:space="preserve">, Spatiotemporal </w:t>
            </w:r>
            <w:proofErr w:type="spellStart"/>
            <w:r>
              <w:t>Lacunarity</w:t>
            </w:r>
            <w:proofErr w:type="spellEnd"/>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1C1CE5" w:rsidRDefault="001C1CE5"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" stroked="f">
                <v:textbox>
                  <w:txbxContent>
                    <w:p w14:paraId="0AB12652" w14:textId="25480FAE" w:rsidR="001C1CE5" w:rsidRDefault="001C1CE5" w:rsidP="00031BF8">
                      <w:r>
                        <w:rPr>
                          <w:b/>
                        </w:rPr>
                        <w:t>Table 4.3</w:t>
                      </w:r>
                      <w:r>
                        <w:t>: Summary of Hierarchical Linear Modeling Relationships between study and test variables.</w:t>
                      </w:r>
                    </w:p>
                  </w:txbxContent>
                </v:textbox>
                <w10:anchorlock/>
              </v:shape>
            </w:pict>
          </mc:Fallback>
        </mc:AlternateContent>
      </w:r>
    </w:p>
    <w:p w14:paraId="5E483A6B" w14:textId="0F401D7C"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p>
    <w:p w14:paraId="7C66483B" w14:textId="6C1A8B79"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295374">
        <w:t>Most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w:t>
      </w:r>
      <w:proofErr w:type="spellStart"/>
      <w:r>
        <w:t>spacetime</w:t>
      </w:r>
      <w:proofErr w:type="spellEnd"/>
      <w:r>
        <w:t xml:space="preserve"> </w:t>
      </w:r>
      <w:proofErr w:type="spellStart"/>
      <w:r>
        <w:t>lacunarity</w:t>
      </w:r>
      <w:proofErr w:type="spellEnd"/>
      <w:r>
        <w:t>)</w:t>
      </w:r>
      <w:r w:rsidR="00295374">
        <w:t>,</w:t>
      </w:r>
      <w:r>
        <w:t xml:space="preserve"> </w:t>
      </w:r>
      <w:r w:rsidR="00C71567">
        <w:t>excluding</w:t>
      </w:r>
      <w:r>
        <w:t xml:space="preserve"> spatial FD and spatial </w:t>
      </w:r>
      <w:proofErr w:type="spellStart"/>
      <w:r>
        <w:t>lacunarity</w:t>
      </w:r>
      <w:proofErr w:type="spellEnd"/>
      <w:r>
        <w:t xml:space="preserve"> (which were not significantly related to temporal relational memory errors on any specific trial)</w:t>
      </w:r>
      <w:r w:rsidR="00295374">
        <w:t>,</w:t>
      </w:r>
      <w:r>
        <w:t xml:space="preserve"> were also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t xml:space="preserve">. </w:t>
      </w:r>
      <w:r w:rsidR="00AC50F7">
        <w:t xml:space="preserve">Additionally, </w:t>
      </w:r>
      <w:r w:rsidR="00295374">
        <w:t>across-c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AA15F8">
        <w:t>.</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7">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8">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1C1CE5" w:rsidRDefault="001C1CE5" w:rsidP="006E5646">
                            <w:r>
                              <w:rPr>
                                <w:b/>
                              </w:rPr>
                              <w:t>Figure 4.8</w:t>
                            </w:r>
                            <w:r>
                              <w:t xml:space="preserve">: Fourth trial relationships between study and test metrics. On the fourth and final trial, several of the relationships which come out in the changes in variables across trials are direct relationships. Here, Space Misplacement vs. Space Travelled, Accurate </w:t>
                            </w:r>
                            <w:proofErr w:type="spellStart"/>
                            <w:r>
                              <w:t>Misassignment</w:t>
                            </w:r>
                            <w:proofErr w:type="spellEnd"/>
                            <w:r>
                              <w:t xml:space="preserve"> Time (aka Temporal Relational Memory Errors) vs. </w:t>
                            </w:r>
                            <w:proofErr w:type="spellStart"/>
                            <w:r>
                              <w:t>Lacunarity</w:t>
                            </w:r>
                            <w:proofErr w:type="spellEnd"/>
                            <w:r>
                              <w:t xml:space="preserve"> </w:t>
                            </w:r>
                            <w:proofErr w:type="spellStart"/>
                            <w:r>
                              <w:t>Spacetime</w:t>
                            </w:r>
                            <w:proofErr w:type="spellEnd"/>
                            <w:r>
                              <w:t xml:space="preserve">, Across </w:t>
                            </w:r>
                            <w:proofErr w:type="spellStart"/>
                            <w:r>
                              <w:t>Misassignments</w:t>
                            </w:r>
                            <w:proofErr w:type="spellEnd"/>
                            <w:r>
                              <w:t xml:space="preserve">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" stroked="f">
                <v:textbox>
                  <w:txbxContent>
                    <w:p w14:paraId="30B12E52" w14:textId="731D9644" w:rsidR="001C1CE5" w:rsidRDefault="001C1CE5" w:rsidP="006E5646">
                      <w:r>
                        <w:rPr>
                          <w:b/>
                        </w:rPr>
                        <w:t>Figure 4.8</w:t>
                      </w:r>
                      <w:r>
                        <w:t xml:space="preserve">: Fourth trial relationships between study and test metrics. On the fourth and final trial, several of the relationships which come out in the changes in variables across trials are direct relationships. Here, Space Misplacement vs. Space Travelled, Accurate </w:t>
                      </w:r>
                      <w:proofErr w:type="spellStart"/>
                      <w:r>
                        <w:t>Misassignment</w:t>
                      </w:r>
                      <w:proofErr w:type="spellEnd"/>
                      <w:r>
                        <w:t xml:space="preserve"> Time (aka Temporal Relational Memory Errors) vs. </w:t>
                      </w:r>
                      <w:proofErr w:type="spellStart"/>
                      <w:r>
                        <w:t>Lacunarity</w:t>
                      </w:r>
                      <w:proofErr w:type="spellEnd"/>
                      <w:r>
                        <w:t xml:space="preserve"> </w:t>
                      </w:r>
                      <w:proofErr w:type="spellStart"/>
                      <w:r>
                        <w:t>Spacetime</w:t>
                      </w:r>
                      <w:proofErr w:type="spellEnd"/>
                      <w:r>
                        <w:t xml:space="preserve">, Across </w:t>
                      </w:r>
                      <w:proofErr w:type="spellStart"/>
                      <w:r>
                        <w:t>Misassignments</w:t>
                      </w:r>
                      <w:proofErr w:type="spellEnd"/>
                      <w:r>
                        <w:t xml:space="preserve"> (aka Across-Context Relational Memory Errors) vs. Context Boundary Crossings, and Context Boundary Effect vs. Context Boundary Crossings.</w:t>
                      </w:r>
                    </w:p>
                  </w:txbxContent>
                </v:textbox>
                <w10:anchorlock/>
              </v:shape>
            </w:pict>
          </mc:Fallback>
        </mc:AlternateContent>
      </w:r>
    </w:p>
    <w:p w14:paraId="59CE9AE7" w14:textId="5E78FE40" w:rsidR="005672AE" w:rsidRDefault="00295374" w:rsidP="00AA15F8">
      <w:pPr>
        <w:spacing w:line="360" w:lineRule="auto"/>
      </w:pPr>
      <w:r>
        <w:t>Finally</w:t>
      </w:r>
      <w:r w:rsidR="005672AE">
        <w:t>, time travel and temporal misplacement were significantly related on trials 2 and 3 (</w:t>
      </w:r>
      <w:r>
        <w:t xml:space="preserve">see </w:t>
      </w:r>
      <w:r>
        <w:rPr>
          <w:b/>
        </w:rPr>
        <w:t xml:space="preserve">Figure </w:t>
      </w:r>
      <w:r w:rsidR="00522435">
        <w:rPr>
          <w:b/>
        </w:rPr>
        <w:t>4.</w:t>
      </w:r>
      <w:r w:rsidRPr="00295374">
        <w:rPr>
          <w:b/>
        </w:rPr>
        <w:t>9</w:t>
      </w:r>
      <w:r>
        <w:t xml:space="preserve">; </w:t>
      </w:r>
      <w:r w:rsidR="005672AE" w:rsidRPr="00295374">
        <w:t>p</w:t>
      </w:r>
      <w:r w:rsidR="005672AE">
        <w:t xml:space="preserve">&lt;0.05, </w:t>
      </w:r>
      <w:r w:rsidR="00876A03">
        <w:t>r</w:t>
      </w:r>
      <w:r w:rsidR="005672AE">
        <w:t>=0.42 and 0.36).</w:t>
      </w:r>
    </w:p>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9">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1C1CE5" w:rsidRDefault="001C1CE5"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" stroked="f">
                <v:textbox>
                  <w:txbxContent>
                    <w:p w14:paraId="28E8DD19" w14:textId="045C3292" w:rsidR="001C1CE5" w:rsidRDefault="001C1CE5"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78" w:name="_Toc505879093"/>
      <w:r>
        <w:rPr>
          <w:rStyle w:val="Heading1Char"/>
        </w:rPr>
        <w:t xml:space="preserve">4.4 </w:t>
      </w:r>
      <w:r w:rsidR="00563ABB" w:rsidRPr="007717E1">
        <w:rPr>
          <w:rStyle w:val="Heading1Char"/>
        </w:rPr>
        <w:t>Discussion</w:t>
      </w:r>
      <w:bookmarkEnd w:id="78"/>
    </w:p>
    <w:p w14:paraId="21804FD6" w14:textId="029DB112"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w:t>
      </w:r>
      <w:proofErr w:type="gramStart"/>
      <w:r>
        <w:t>underpins</w:t>
      </w:r>
      <w:proofErr w:type="gramEnd"/>
      <w:r>
        <w:t xml:space="preserve"> a huge number of critical daily activities of both humans and animals. These interactions are often not limited to a static spatial environment, but instead, the environments are a complex mixture of spatiotemporal information, hierarchically organized with contextual information. In this task, I examine how changes in navigation of a complex, spatiotemporal environment, organized by context, relate to changes in various aspects of memory (spatial, temporal, relational, and contextual) as evaluated by reconstruction. </w:t>
      </w:r>
      <w:r w:rsidR="002A2DD4">
        <w:t xml:space="preserve">In this way, several memory phenomena can be studied simultaneously including the relationship between navigation complexity and </w:t>
      </w:r>
      <w:proofErr w:type="spellStart"/>
      <w:r w:rsidR="002A2DD4">
        <w:t>systematicity</w:t>
      </w:r>
      <w:proofErr w:type="spellEnd"/>
      <w:r w:rsidR="002A2DD4">
        <w:t xml:space="preserve"> and relational memory, the impact of context boundary crossings on contextual memory biases, and the influence of order of exploration and navigation on relational and contextual memory. In all measures of navigation and most measures of reconstruction, the participants in this task significantly improved across trials. It is the nature of this improvement and the relationship between improvements in study variables and improvements in test variables that are of special interest as individual differences in the ability to flexibly interact with the environment may reveal unique interactions between different aspects of memory and reveal particular strategic choices </w:t>
      </w:r>
      <w:r w:rsidR="002A2DD4">
        <w:lastRenderedPageBreak/>
        <w:t xml:space="preserve">which would aid in memory in similar navigation tasks. These same relationships reveal interesting new perspectives on how navigation and memory relate in services of the organization of memory in general. </w:t>
      </w:r>
    </w:p>
    <w:p w14:paraId="410EC261" w14:textId="069F98CB" w:rsidR="005041D4" w:rsidRDefault="005041D4" w:rsidP="00AA15F8">
      <w:pPr>
        <w:spacing w:line="360" w:lineRule="auto"/>
      </w:pPr>
      <w:bookmarkStart w:id="79" w:name="_Hlk499057395"/>
      <w:r>
        <w:t>T</w:t>
      </w:r>
      <w:bookmarkEnd w:id="79"/>
      <w:r>
        <w:t xml:space="preserve">he current work </w:t>
      </w:r>
      <w:r w:rsidR="00D04F64">
        <w:t>seeks to extend and elaborate upon examinations of navigation by other researchers in a variety of ways</w:t>
      </w:r>
      <w:r>
        <w:t xml:space="preserve">, but </w:t>
      </w:r>
      <w:r w:rsidR="00D04F64">
        <w:t xml:space="preserve">one of the </w:t>
      </w:r>
      <w:commentRangeStart w:id="80"/>
      <w:r w:rsidR="00D04F64">
        <w:t xml:space="preserve">most critical contributions </w:t>
      </w:r>
      <w:commentRangeEnd w:id="80"/>
      <w:r w:rsidR="00142B41">
        <w:rPr>
          <w:rStyle w:val="CommentReference"/>
        </w:rPr>
        <w:commentReference w:id="80"/>
      </w:r>
      <w:r w:rsidR="00D04F64">
        <w:t xml:space="preserve">is </w:t>
      </w:r>
      <w:r>
        <w:t xml:space="preserve">a novel method of gathering early evidence </w:t>
      </w:r>
      <w:r w:rsidR="00871443">
        <w:t xml:space="preserve">that hippocampal representations of time may converge to an </w:t>
      </w:r>
      <w:proofErr w:type="spellStart"/>
      <w:r w:rsidR="00871443">
        <w:t>allocentric</w:t>
      </w:r>
      <w:proofErr w:type="spellEnd"/>
      <w:r w:rsidR="00871443">
        <w:t xml:space="preserve"> map 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w:t>
      </w:r>
      <w:proofErr w:type="spellStart"/>
      <w:r>
        <w:t>allocentric</w:t>
      </w:r>
      <w:proofErr w:type="spellEnd"/>
      <w:r>
        <w:t xml:space="preserve">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w:t>
      </w:r>
      <w:proofErr w:type="spellStart"/>
      <w:r>
        <w:t>navigatory</w:t>
      </w:r>
      <w:proofErr w:type="spellEnd"/>
      <w:r>
        <w:t xml:space="preserve">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w:t>
      </w:r>
      <w:proofErr w:type="spellStart"/>
      <w:r>
        <w:t>nonspatial</w:t>
      </w:r>
      <w:proofErr w:type="spellEnd"/>
      <w:r>
        <w:t xml:space="preserve">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w:t>
      </w:r>
      <w:proofErr w:type="spellStart"/>
      <w:r>
        <w:t>allocentric</w:t>
      </w:r>
      <w:proofErr w:type="spellEnd"/>
      <w:r>
        <w:t xml:space="preserve">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xml:space="preserve">. Ultimately, these questions will have to be answered via electrophysiological evidence, but early behavioral work, like the work presented here, provide hints </w:t>
      </w:r>
      <w:r>
        <w:lastRenderedPageBreak/>
        <w:t>that this evidence exists.</w:t>
      </w:r>
      <w:r w:rsidR="00DA3D09">
        <w:t xml:space="preserve"> </w:t>
      </w:r>
      <w:r w:rsidR="00617D09">
        <w:t>Because</w:t>
      </w:r>
      <w:r w:rsidR="00DA3D09">
        <w:t xml:space="preserve"> exploration converges to</w:t>
      </w:r>
      <w:r w:rsidR="00617D09">
        <w:t>wards</w:t>
      </w:r>
      <w:r w:rsidR="00DA3D09">
        <w:t xml:space="preserve"> an </w:t>
      </w:r>
      <w:proofErr w:type="spellStart"/>
      <w:r w:rsidR="00DA3D09">
        <w:t>allocentric</w:t>
      </w:r>
      <w:proofErr w:type="spellEnd"/>
      <w:r w:rsidR="00DA3D09">
        <w:t xml:space="preserve"> temporal navigation order (rather than, say, rehearsing the initially seen ordering which occurred by chance), this suggests that this </w:t>
      </w:r>
      <w:proofErr w:type="spellStart"/>
      <w:r w:rsidR="00DA3D09">
        <w:t>allocentric</w:t>
      </w:r>
      <w:proofErr w:type="spellEnd"/>
      <w:r w:rsidR="00DA3D09">
        <w:t xml:space="preserve"> order is being used as an organizing principle for memory in the task. </w:t>
      </w:r>
    </w:p>
    <w:p w14:paraId="71945BEF" w14:textId="77777777" w:rsidR="00565F0B" w:rsidRDefault="00BB2FF0" w:rsidP="00AA15F8">
      <w:pPr>
        <w:spacing w:line="360" w:lineRule="auto"/>
      </w:pPr>
      <w:r>
        <w:t xml:space="preserve">An additional advantage of this task design is the ability to examine learning across several trials of the same complex stimulus environment. Hierarchical Linear Models are well structured for the analysis of learning in that they allow the comparison of changes in a study variable to changes in a test variable.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p>
    <w:p w14:paraId="3334C2B4" w14:textId="688BF67B" w:rsidR="006C64E8" w:rsidRDefault="00BB2FF0" w:rsidP="00AA15F8">
      <w:pPr>
        <w:spacing w:line="360" w:lineRule="auto"/>
      </w:pPr>
      <w:r>
        <w:t xml:space="preserve">When this analysis is performed in this task, we find several critical relationships. First, the simplest relationships are those between changes in the overall navigation distance in each domain (space and time) and the changes in the overall misplacement in the respective domains. Note that in these models, all navigation variables of interest (i.e. FD in space, time, and </w:t>
      </w:r>
      <w:proofErr w:type="spellStart"/>
      <w:r>
        <w:t>spacetime</w:t>
      </w:r>
      <w:proofErr w:type="spellEnd"/>
      <w:r>
        <w:t xml:space="preserve">, </w:t>
      </w:r>
      <w:proofErr w:type="spellStart"/>
      <w:r>
        <w:t>Lacunarity</w:t>
      </w:r>
      <w:proofErr w:type="spellEnd"/>
      <w:r>
        <w:t xml:space="preserve"> in space, time, and </w:t>
      </w:r>
      <w:proofErr w:type="spellStart"/>
      <w:r>
        <w:t>spacetime</w:t>
      </w:r>
      <w:proofErr w:type="spellEnd"/>
      <w:r>
        <w:t xml:space="preserve">, and distance in both domains) were included, so it is fascinating to note that only the particular domain in study was related to the corresponding domain in test. This suggest that improvements in navigation (or lack thereof) within each domain might be in some way independent such that it is possible to improve in spatial misplacement by focusing on spatial navigation optimization while neglecting time or vice versa. </w:t>
      </w:r>
      <w:r w:rsidR="00565F0B">
        <w:t xml:space="preserve">This evidence of some manner of </w:t>
      </w:r>
      <w:proofErr w:type="spellStart"/>
      <w:r w:rsidR="00565F0B">
        <w:t>separability</w:t>
      </w:r>
      <w:proofErr w:type="spellEnd"/>
      <w:r w:rsidR="00565F0B">
        <w:t xml:space="preserve"> or independence is made more compelling by the fact that the directionality of the relationship is opposite for space as it is for time (and that this directionality is consistent across the upcoming analyses such that slower changes in spatial-only metrics related to faster changes in error). </w:t>
      </w:r>
      <w:r>
        <w:t>This aligns with the evidence from Chapter 3 showing that spatial and temporal relational memory also had significantly different magnitudes, suggesting some manner of separable representations</w:t>
      </w:r>
      <w:r w:rsidR="00565F0B">
        <w:t xml:space="preserve"> of space or time</w:t>
      </w:r>
      <w:r>
        <w:t>.</w:t>
      </w:r>
      <w:r w:rsidR="006C64E8">
        <w:t xml:space="preserve"> </w:t>
      </w:r>
    </w:p>
    <w:p w14:paraId="5629D49D" w14:textId="26B512F7" w:rsidR="00BB2FF0" w:rsidRPr="002317D7" w:rsidRDefault="00BB2FF0" w:rsidP="00AA15F8">
      <w:pPr>
        <w:spacing w:line="360" w:lineRule="auto"/>
      </w:pPr>
      <w:r>
        <w:t xml:space="preserve">The asymmetry in spatial and temporal relational memory in this task may influence the resulting analyses on changes in relational memory and navigation as no relationships are found between any </w:t>
      </w:r>
      <w:r>
        <w:lastRenderedPageBreak/>
        <w:t xml:space="preserve">changes in navigation variables with spatial relational memory (likely due to the relative infrequency with which these errors occur in this task), but a significant relationship is found between changes spatial FD, spatial </w:t>
      </w:r>
      <w:proofErr w:type="spellStart"/>
      <w:r>
        <w:t>Lacunarity</w:t>
      </w:r>
      <w:proofErr w:type="spellEnd"/>
      <w:r>
        <w:t xml:space="preserve">, and </w:t>
      </w:r>
      <w:proofErr w:type="spellStart"/>
      <w:r>
        <w:t>spacetime</w:t>
      </w:r>
      <w:proofErr w:type="spellEnd"/>
      <w:r>
        <w:t xml:space="preserve"> </w:t>
      </w:r>
      <w:proofErr w:type="spellStart"/>
      <w:r>
        <w:t>Lacunarity</w:t>
      </w:r>
      <w:proofErr w:type="spellEnd"/>
      <w:r>
        <w:t xml:space="preserve"> and changes in relational memory (in this case, temporal relational memory), suggesting that changes in </w:t>
      </w:r>
      <w:proofErr w:type="spellStart"/>
      <w:r>
        <w:t>systematicity</w:t>
      </w:r>
      <w:proofErr w:type="spellEnd"/>
      <w:r>
        <w:t xml:space="preserve"> and complexity of exploration of the environment critically relate to relational memory learning (i.e. changes in relational memory accuracy on restudy). </w:t>
      </w:r>
      <w:r w:rsidR="002317D7">
        <w:t xml:space="preserve">It is worth noting differences in directionality (as seen by the </w:t>
      </w:r>
      <w:r w:rsidR="002317D7" w:rsidRPr="00D45284">
        <w:t>β</w:t>
      </w:r>
      <w:r w:rsidR="002317D7">
        <w:t xml:space="preserve"> values in </w:t>
      </w:r>
      <w:r w:rsidR="002317D7" w:rsidRPr="002317D7">
        <w:rPr>
          <w:b/>
        </w:rPr>
        <w:t>Table 4.3</w:t>
      </w:r>
      <w:r w:rsidR="002317D7">
        <w:t xml:space="preserve">) between spatial-only components and spatiotemporal components. In both the simple navigation/misplacement case and the relational memory case, changes in spatial-only components negatively relate to changes in misplacement and relational memory errors. Rephrased, this means that a more rapid change in spatial navigation complexity </w:t>
      </w:r>
      <w:del w:id="81" w:author="Schwarb Rohrig, Hillary" w:date="2018-02-16T14:26:00Z">
        <w:r w:rsidR="002317D7" w:rsidDel="00427BE3">
          <w:delText xml:space="preserve">and </w:delText>
        </w:r>
      </w:del>
      <w:proofErr w:type="spellStart"/>
      <w:r w:rsidR="002317D7">
        <w:t>systematicity</w:t>
      </w:r>
      <w:proofErr w:type="spellEnd"/>
      <w:r w:rsidR="002317D7">
        <w:t xml:space="preserve"> relates to a slower change in misplacement and relational memory. However, critically, </w:t>
      </w:r>
      <w:del w:id="82" w:author="Schwarb Rohrig, Hillary" w:date="2018-02-16T14:26:00Z">
        <w:r w:rsidR="002317D7" w:rsidDel="00427BE3">
          <w:delText xml:space="preserve">in the case of </w:delText>
        </w:r>
      </w:del>
      <w:r w:rsidR="002317D7">
        <w:t xml:space="preserve">spatiotemporal </w:t>
      </w:r>
      <w:proofErr w:type="spellStart"/>
      <w:r w:rsidR="002317D7">
        <w:t>Lacunarity</w:t>
      </w:r>
      <w:proofErr w:type="spellEnd"/>
      <w:r w:rsidR="002317D7">
        <w:t xml:space="preserve"> (i.e. </w:t>
      </w:r>
      <w:proofErr w:type="spellStart"/>
      <w:r w:rsidR="002317D7">
        <w:t>systematicity</w:t>
      </w:r>
      <w:proofErr w:type="spellEnd"/>
      <w:r w:rsidR="002317D7">
        <w:t xml:space="preserve"> of spatiotemporal navigation) has a large, positive </w:t>
      </w:r>
      <w:r w:rsidR="002317D7" w:rsidRPr="00D45284">
        <w:t>β</w:t>
      </w:r>
      <w:r w:rsidR="002317D7">
        <w:t xml:space="preserve"> value, suggesting that rapid decreases in spatiotemporal </w:t>
      </w:r>
      <w:proofErr w:type="spellStart"/>
      <w:r w:rsidR="002317D7">
        <w:t>systematicity</w:t>
      </w:r>
      <w:proofErr w:type="spellEnd"/>
      <w:r w:rsidR="002317D7">
        <w:t xml:space="preserve"> relate to rapid improvements in temporal relational memor</w:t>
      </w:r>
      <w:commentRangeStart w:id="83"/>
      <w:r w:rsidR="002317D7">
        <w:t xml:space="preserve">y. </w:t>
      </w:r>
      <w:commentRangeEnd w:id="83"/>
      <w:r w:rsidR="00427BE3">
        <w:rPr>
          <w:rStyle w:val="CommentReference"/>
        </w:rPr>
        <w:commentReference w:id="83"/>
      </w:r>
    </w:p>
    <w:p w14:paraId="4B15B558" w14:textId="77777777" w:rsidR="00AE22A6" w:rsidRDefault="00AE22A6" w:rsidP="00AA15F8">
      <w:pPr>
        <w:spacing w:line="360" w:lineRule="auto"/>
      </w:pPr>
      <w:r>
        <w:t xml:space="preserve">In addition to spatial and temporal misplacement and relational memory accuracy, the relationship between changes in context boundary crossings and changes in context-related memory phenomena can be directly examined in this task. The ability to </w:t>
      </w:r>
      <w:proofErr w:type="spellStart"/>
      <w:r>
        <w:t>reexplore</w:t>
      </w:r>
      <w:proofErr w:type="spellEnd"/>
      <w:r>
        <w:t xml:space="preserv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 as well as changes in across-context relational memory errors. In other words, participants who’s instances of boundary crossing decreases rapidly should also so a rapid decrease in context-related memory biases and errors. Note that this relationship is unique to the across-context relational memory errors which may potentially be due to the unique way in which within-context errors actually get worse in this task across trials. This would suggest that the boundaries are acting more as a discriminatory influence on the relational and contextual memory in this task rather than directly aiding in (or harming) the within-context relational representations.</w:t>
      </w:r>
    </w:p>
    <w:p w14:paraId="06170E8E" w14:textId="13575BFD"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w:t>
      </w:r>
      <w:r w:rsidR="008B5A19">
        <w:lastRenderedPageBreak/>
        <w:t xml:space="preserve">other words, participants who showed more rapid adoption of a forward-ordered study pattern showed a more rapid reduction in errors of all non-spatial types (with the except on within-context relational memory errors). Contiguity, in this case, may have been aiding in forming a more map-like representation of the temporal and contextual structure of the environment. This is consistent with theoretical and empirical accounts of the importance of contiguity in Free Recall </w:t>
      </w:r>
      <w:r w:rsidR="008B5A19">
        <w:fldChar w:fldCharType="begin" w:fldLock="1"/>
      </w:r>
      <w:r w:rsidR="008B5A19">
        <w:instrText>ADDIN CSL_CITATION { "citationItems" : [ { "id" : "ITEM-1",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"ITEM-1", "issue" : "4", "issued" : { "date-parts" : [ [ "2008" ] ] }, "page" : "893-912", "title" : "A context-based theory of recency and contiguity in free recall.", "type" : "article-journal", "volume" : "115" }, "uris" : [ "http://www.mendeley.com/documents/?uuid=5d62ce92-fc8f-45d2-9d2d-8e0c5698ea38" ] } ], "mendeley" : { "formattedCitation" : "(Sederberg et al., 2008)", "plainTextFormattedCitation" : "(Sederberg et al., 2008)", "previouslyFormattedCitation" : "(Sederberg et al., 2008)" }, "properties" : {  }, "schema" : "https://github.com/citation-style-language/schema/raw/master/csl-citation.json" }</w:instrText>
      </w:r>
      <w:r w:rsidR="008B5A19">
        <w:fldChar w:fldCharType="separate"/>
      </w:r>
      <w:r w:rsidR="008B5A19" w:rsidRPr="008B5A19">
        <w:rPr>
          <w:noProof/>
        </w:rPr>
        <w:t>(Sederberg et al., 2008)</w:t>
      </w:r>
      <w:r w:rsidR="008B5A19">
        <w:fldChar w:fldCharType="end"/>
      </w:r>
      <w:r w:rsidR="008B5A19">
        <w:t xml:space="preserve">, and this finding goes further in suggesting that contiguity may be a reflection of an attempt to construct a map-like, </w:t>
      </w:r>
      <w:proofErr w:type="spellStart"/>
      <w:r w:rsidR="008B5A19">
        <w:t>allocentric</w:t>
      </w:r>
      <w:proofErr w:type="spellEnd"/>
      <w:r w:rsidR="008B5A19">
        <w:t xml:space="preserve"> perspective on the order of events as participants in this case were not required to view the items in this contiguous order but decided to without prompting despite an extremely large number of alternate possibilities.</w:t>
      </w:r>
    </w:p>
    <w:p w14:paraId="1970B814" w14:textId="760EB5CA" w:rsidR="001278F0" w:rsidRDefault="001278F0" w:rsidP="00AA15F8">
      <w:pPr>
        <w:spacing w:line="360" w:lineRule="auto"/>
      </w:pPr>
      <w:r>
        <w:t>It is interesting to note that, although previous paragraphs discussed the complexity of interpreting individual trial or direct relationships between study and test variables, many of the variable relationships discussed in prior paragraphs are significant in the fourth trial of this experiment, directly. This may reflect the fact that for many of these measures, once sufficient opportunities have been provided to participants to learn the reconstruction, the individual variability reaches a point where the direct effects can be disentangled</w:t>
      </w:r>
      <w:commentRangeStart w:id="84"/>
      <w:r>
        <w:t>.</w:t>
      </w:r>
      <w:commentRangeEnd w:id="84"/>
      <w:r w:rsidR="00427BE3">
        <w:rPr>
          <w:rStyle w:val="CommentReference"/>
        </w:rPr>
        <w:commentReference w:id="84"/>
      </w:r>
      <w:r>
        <w:t xml:space="preserve"> That is, some individuals have not been 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If this were true, it would be expected that these effects might go away had more trials been given and the lower performers had a chance to catch up the higher performers. </w:t>
      </w:r>
    </w:p>
    <w:p w14:paraId="556B15A1" w14:textId="6441FB5B"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amount of the fidelity in this task,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w:t>
      </w:r>
      <w:r w:rsidR="00617D09">
        <w:lastRenderedPageBreak/>
        <w:t xml:space="preserve">systems as points of comparison to real neural systems. Deep Learning systems (such as Asynchronous Advantage Actor-Critic, A3C models; </w:t>
      </w:r>
      <w:r w:rsidR="00617D09">
        <w:fldChar w:fldCharType="begin" w:fldLock="1"/>
      </w:r>
      <w:r w:rsidR="00617D0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617D0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24D67F6E" w:rsidR="005F622C" w:rsidRDefault="005041D4" w:rsidP="00AA15F8">
      <w:pPr>
        <w:spacing w:line="360" w:lineRule="auto"/>
      </w:pPr>
      <w:r>
        <w:t xml:space="preserve">In summary, I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r w:rsidR="00D065EB">
        <w:t xml:space="preserve">Individual improvements in spatial and temporal navigation relate to improvements in memory in those domains </w:t>
      </w:r>
      <w:proofErr w:type="spellStart"/>
      <w:r w:rsidR="00D065EB">
        <w:t>separably</w:t>
      </w:r>
      <w:proofErr w:type="spellEnd"/>
      <w:r w:rsidR="00D065EB">
        <w:t xml:space="preserve">, suggesting that spatial and temporal representations may in some way be separable in this task; relational memory improvements are uniquely tied to changes in navigation complexity and </w:t>
      </w:r>
      <w:proofErr w:type="spellStart"/>
      <w:r w:rsidR="00D065EB">
        <w:t>systematicity</w:t>
      </w:r>
      <w:proofErr w:type="spellEnd"/>
      <w:r w:rsidR="00D065EB">
        <w:t>, suggesting a critical and complex interplay between in-the-moment, memory-guided decision making and subsequent relational memory efficacy; context boundaries may act as more of a discriminatory feature (at least in this task) than one used to strengthen within-context relational memory organization accuracy; and a preference towards exploring an otherwise temporally-flexible environment in the implied, forward order with increasing contiguity may be a critical strategy in improving temporal, relational, and contextual memory organizatio</w:t>
      </w:r>
      <w:commentRangeStart w:id="85"/>
      <w:r w:rsidR="00D065EB">
        <w:t>n.</w:t>
      </w:r>
      <w:commentRangeEnd w:id="85"/>
      <w:r w:rsidR="00427BE3">
        <w:rPr>
          <w:rStyle w:val="CommentReference"/>
        </w:rPr>
        <w:commentReference w:id="85"/>
      </w:r>
    </w:p>
    <w:p w14:paraId="5BF3F5EE" w14:textId="77777777" w:rsidR="005F622C" w:rsidRDefault="005F622C">
      <w:r>
        <w:br w:type="page"/>
      </w:r>
    </w:p>
    <w:p w14:paraId="7F7FA84F" w14:textId="4994FC53" w:rsidR="00F779C4" w:rsidRDefault="007353F3" w:rsidP="00FA74FB">
      <w:pPr>
        <w:pStyle w:val="Heading1"/>
      </w:pPr>
      <w:bookmarkStart w:id="87" w:name="_Toc505879094"/>
      <w:r>
        <w:lastRenderedPageBreak/>
        <w:t xml:space="preserve">Chapter 5: </w:t>
      </w:r>
      <w:r w:rsidR="00F779C4">
        <w:t xml:space="preserve">General </w:t>
      </w:r>
      <w:r w:rsidR="00FA74FB">
        <w:t>Discussion</w:t>
      </w:r>
      <w:bookmarkEnd w:id="87"/>
    </w:p>
    <w:p w14:paraId="2A9AE94B" w14:textId="3072E7E8" w:rsidR="00F779C4" w:rsidRDefault="007353F3" w:rsidP="00F779C4">
      <w:pPr>
        <w:pStyle w:val="Heading2"/>
      </w:pPr>
      <w:bookmarkStart w:id="88" w:name="_Toc505879095"/>
      <w:r>
        <w:t xml:space="preserve">5.1 </w:t>
      </w:r>
      <w:r w:rsidR="00F779C4">
        <w:t>Summary of Results</w:t>
      </w:r>
      <w:bookmarkEnd w:id="88"/>
    </w:p>
    <w:p w14:paraId="54D9C45C" w14:textId="5F050C98" w:rsidR="00566C24" w:rsidRDefault="00566C24" w:rsidP="00AA15F8">
      <w:pPr>
        <w:spacing w:line="360" w:lineRule="auto"/>
      </w:pPr>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w:t>
      </w:r>
      <w:proofErr w:type="spellStart"/>
      <w:r w:rsidR="00EE64EF">
        <w:t>systematicity</w:t>
      </w:r>
      <w:proofErr w:type="spellEnd"/>
      <w:r w:rsidR="00EE64EF">
        <w:t xml:space="preserve">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xml:space="preserve">) are, under some circumstances, mapping an </w:t>
      </w:r>
      <w:proofErr w:type="spellStart"/>
      <w:r>
        <w:t>allocentric</w:t>
      </w:r>
      <w:proofErr w:type="spellEnd"/>
      <w:r>
        <w:t xml:space="preserve"> representation of time which is fundamentally relational in nature.</w:t>
      </w:r>
    </w:p>
    <w:p w14:paraId="414EEBDE" w14:textId="0772D58E" w:rsidR="00566C24" w:rsidRDefault="00566C24" w:rsidP="00AA15F8">
      <w:pPr>
        <w:spacing w:line="360" w:lineRule="auto"/>
      </w:pPr>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w:t>
      </w:r>
      <w:r>
        <w:lastRenderedPageBreak/>
        <w:t xml:space="preserve">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w:t>
      </w:r>
      <w:proofErr w:type="spellStart"/>
      <w:r>
        <w:t>misassignment</w:t>
      </w:r>
      <w:proofErr w:type="spellEnd"/>
      <w:r>
        <w:t xml:space="preserve">),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w:t>
      </w:r>
      <w:proofErr w:type="spellStart"/>
      <w:r>
        <w:t>explorable</w:t>
      </w:r>
      <w:proofErr w:type="spellEnd"/>
      <w:r>
        <w:t xml:space="preserv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w:t>
      </w:r>
      <w:proofErr w:type="spellStart"/>
      <w:r>
        <w:t>misassignment</w:t>
      </w:r>
      <w:proofErr w:type="spellEnd"/>
      <w:r>
        <w:t xml:space="preserve"> metric introduced in the </w:t>
      </w:r>
      <w:r w:rsidR="00941DA3">
        <w:t>second</w:t>
      </w:r>
      <w:r>
        <w:t xml:space="preserve"> chapter was used to assess difference between spatial and temporal relational memory across trials and found that significantly more temporal </w:t>
      </w:r>
      <w:proofErr w:type="spellStart"/>
      <w:r>
        <w:t>misassignments</w:t>
      </w:r>
      <w:proofErr w:type="spellEnd"/>
      <w:r>
        <w:t xml:space="preserve"> (i.e. events placed at the moment in </w:t>
      </w:r>
      <w:r>
        <w:lastRenderedPageBreak/>
        <w:t xml:space="preserve">time of another event) were committed that spatial </w:t>
      </w:r>
      <w:proofErr w:type="spellStart"/>
      <w:r>
        <w:t>misassignments</w:t>
      </w:r>
      <w:proofErr w:type="spellEnd"/>
      <w:r>
        <w:t xml:space="preserve">.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w:t>
      </w:r>
      <w:proofErr w:type="spellStart"/>
      <w:r>
        <w:t>misassignment</w:t>
      </w:r>
      <w:proofErr w:type="spellEnd"/>
      <w:r>
        <w:t xml:space="preserve"> information such that events were far more likely to be </w:t>
      </w:r>
      <w:proofErr w:type="spellStart"/>
      <w:r>
        <w:t>misassigned</w:t>
      </w:r>
      <w:proofErr w:type="spellEnd"/>
      <w:r>
        <w:t xml:space="preserve">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372F879A" w:rsidR="00566C24" w:rsidRDefault="00566C24" w:rsidP="00AA15F8">
      <w:pPr>
        <w:spacing w:line="360" w:lineRule="auto"/>
      </w:pPr>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w:t>
      </w:r>
      <w:r w:rsidR="00BF561B">
        <w:t xml:space="preserve">changes </w:t>
      </w:r>
      <w:r>
        <w:t xml:space="preserve">in exploration behavior </w:t>
      </w:r>
      <w:r w:rsidR="00EE64EF">
        <w:t xml:space="preserve">(and changes in exploration behavior across trials) relate to </w:t>
      </w:r>
      <w:r w:rsidR="00BF561B">
        <w:t>changes</w:t>
      </w:r>
      <w:r>
        <w:t xml:space="preserve"> in test time performance. </w:t>
      </w:r>
      <w:r w:rsidR="00BF561B">
        <w:t xml:space="preserve">Leveraging previous work on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xml:space="preserve">, this chapter provides several measures and models of navigation of theoretical interest, and introduces a new metric, </w:t>
      </w:r>
      <w:proofErr w:type="spellStart"/>
      <w:r w:rsidR="00BF561B">
        <w:t>Lacunarity</w:t>
      </w:r>
      <w:proofErr w:type="spellEnd"/>
      <w:r w:rsidR="00BF561B">
        <w:t xml:space="preserve">, reflecting the relative </w:t>
      </w:r>
      <w:proofErr w:type="spellStart"/>
      <w:r w:rsidR="00BF561B">
        <w:t>systematicity</w:t>
      </w:r>
      <w:proofErr w:type="spellEnd"/>
      <w:r w:rsidR="00BF561B">
        <w:t xml:space="preserve"> of navigation.</w:t>
      </w:r>
      <w:r>
        <w:t xml:space="preserve"> </w:t>
      </w:r>
      <w:r w:rsidR="00BF561B">
        <w:t xml:space="preserve">A large number of findings are presented in this chapter, bringing together elements of spatial, temporal, relational, and contextual memory. Improvements in spatial and temporal navigation are shown to relate to improvements in memory in those domains </w:t>
      </w:r>
      <w:proofErr w:type="spellStart"/>
      <w:r w:rsidR="00BF561B">
        <w:t>separably</w:t>
      </w:r>
      <w:proofErr w:type="spellEnd"/>
      <w:r w:rsidR="00BF561B">
        <w:t xml:space="preserve">, suggesting that spatial and temporal representations may in some way be separable in this task; relational memory improvements are shown to uniquely tied to changes in navigation complexity and </w:t>
      </w:r>
      <w:proofErr w:type="spellStart"/>
      <w:r w:rsidR="00BF561B">
        <w:t>systematicity</w:t>
      </w:r>
      <w:proofErr w:type="spellEnd"/>
      <w:r w:rsidR="00BF561B">
        <w:t xml:space="preserve">, suggesting a critical and complex interplay between in-the-moment, memory-guided decision making and subsequent relational memory efficacy; evidence that context boundaries may act as more of a discriminatory feature (at least in this task) than one used to strengthen within-context relational memory organization accuracy is presented; and a preference towards exploring an otherwise temporally-flexible environment in the implied, forward order with increasing contiguity is shown to be a potentially critical behavior in improving temporal, relational, and contextual memory organization. </w:t>
      </w:r>
      <w:r>
        <w:t xml:space="preserve">Moreover, </w:t>
      </w:r>
      <w:r w:rsidR="00BF561B">
        <w:t xml:space="preserve">the introduction of </w:t>
      </w:r>
      <w:r>
        <w:t xml:space="preserve">analyses of the order information contained within navigation </w:t>
      </w:r>
      <w:r w:rsidR="00BF561B">
        <w:t xml:space="preserve">and the </w:t>
      </w:r>
      <w:r w:rsidR="00BF561B">
        <w:lastRenderedPageBreak/>
        <w:t xml:space="preserve">presence of this “forward” temporal preference </w:t>
      </w:r>
      <w:r>
        <w:t xml:space="preserve">reveal an </w:t>
      </w:r>
      <w:proofErr w:type="spellStart"/>
      <w:r>
        <w:t>allocentric</w:t>
      </w:r>
      <w:proofErr w:type="spellEnd"/>
      <w:r>
        <w:t xml:space="preserve"> form of navigation is present for temporal navigation in much the same way as spatial navigation. This </w:t>
      </w:r>
      <w:r w:rsidR="00BF561B">
        <w:t xml:space="preserve">evidence leads to an early </w:t>
      </w:r>
      <w:r>
        <w:t xml:space="preserve">prediction that </w:t>
      </w:r>
      <w:r w:rsidR="00BF561B">
        <w:t xml:space="preserve">some subset of the population of </w:t>
      </w:r>
      <w:r>
        <w:t xml:space="preserve">“time”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w:t>
      </w:r>
      <w:proofErr w:type="spellStart"/>
      <w:r>
        <w:t>allocentric</w:t>
      </w:r>
      <w:proofErr w:type="spellEnd"/>
      <w:r>
        <w:t xml:space="preserve"> perspective on time, representing relational information between temporal events.</w:t>
      </w:r>
      <w:r w:rsidR="00BF561B">
        <w:t xml:space="preserve"> Taken together, this chapters establishes a foundation for using changes in navigation performance to relate to changes in spatial, temporal, relational, and contextual memory organization.</w:t>
      </w:r>
    </w:p>
    <w:p w14:paraId="12AC5D13" w14:textId="0ADBED55" w:rsidR="00F779C4" w:rsidRDefault="007353F3" w:rsidP="00F779C4">
      <w:pPr>
        <w:pStyle w:val="Heading2"/>
      </w:pPr>
      <w:bookmarkStart w:id="89" w:name="_Toc505879096"/>
      <w:r>
        <w:t xml:space="preserve">5.2 </w:t>
      </w:r>
      <w:r w:rsidR="00F779C4">
        <w:t>Separable vs. Separate Hippocampal Representations</w:t>
      </w:r>
      <w:bookmarkEnd w:id="89"/>
    </w:p>
    <w:p w14:paraId="79E8AB72" w14:textId="3D327E87"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w:t>
      </w:r>
      <w:r w:rsidR="007246BD">
        <w:lastRenderedPageBreak/>
        <w:t xml:space="preserve">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 xml:space="preserve">The ability of the hippocampus to adjust to task demands to determine the degree of </w:t>
      </w:r>
      <w:proofErr w:type="spellStart"/>
      <w:r w:rsidR="007246BD">
        <w:t>separability</w:t>
      </w:r>
      <w:proofErr w:type="spellEnd"/>
      <w:r w:rsidR="007246BD">
        <w:t xml:space="preserve"> of encoding of different variables may be a critical component in memory representations, and as such, the distinction between hippocampal representations being separable, rather than separate, may be of fundamental importance to understanding the structure of </w:t>
      </w:r>
      <w:proofErr w:type="spellStart"/>
      <w:r w:rsidR="007246BD">
        <w:t>hippocampally</w:t>
      </w:r>
      <w:proofErr w:type="spellEnd"/>
      <w:r w:rsidR="007246BD">
        <w:t xml:space="preserve"> dependent memory in general.</w:t>
      </w:r>
    </w:p>
    <w:p w14:paraId="74645151" w14:textId="5E1D3524" w:rsidR="00F779C4" w:rsidRDefault="007353F3" w:rsidP="00F779C4">
      <w:pPr>
        <w:pStyle w:val="Heading2"/>
      </w:pPr>
      <w:bookmarkStart w:id="90" w:name="_Toc505879097"/>
      <w:r>
        <w:t>5.</w:t>
      </w:r>
      <w:r w:rsidR="007246BD">
        <w:t>3</w:t>
      </w:r>
      <w:r>
        <w:t xml:space="preserve"> </w:t>
      </w:r>
      <w:r w:rsidR="00F779C4">
        <w:t>Behavioral Inference, Sampling, and Task Richness</w:t>
      </w:r>
      <w:bookmarkEnd w:id="90"/>
    </w:p>
    <w:p w14:paraId="0A44E8B3" w14:textId="01EF9DE7"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AA15F8">
      <w:pPr>
        <w:spacing w:line="360" w:lineRule="auto"/>
      </w:pPr>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w:t>
      </w:r>
      <w:r>
        <w:lastRenderedPageBreak/>
        <w:t xml:space="preserve">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91" w:name="_Toc505879098"/>
      <w:r>
        <w:t xml:space="preserve">5.4 </w:t>
      </w:r>
      <w:bookmarkStart w:id="92" w:name="_Toc497156055"/>
      <w:r>
        <w:t>Artificial Intelligence and Spatial Reconstructions</w:t>
      </w:r>
      <w:bookmarkEnd w:id="91"/>
      <w:bookmarkEnd w:id="92"/>
    </w:p>
    <w:p w14:paraId="1DB6893F" w14:textId="12A58C9F"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w:t>
      </w:r>
      <w:r>
        <w:lastRenderedPageBreak/>
        <w:t>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93" w:name="_Toc505879099"/>
      <w:r>
        <w:t xml:space="preserve">5.5 </w:t>
      </w:r>
      <w:r w:rsidR="00F779C4">
        <w:t>Conclusion</w:t>
      </w:r>
      <w:bookmarkEnd w:id="93"/>
    </w:p>
    <w:p w14:paraId="2EE348DE" w14:textId="77777777" w:rsidR="00B857A0" w:rsidRDefault="00566C24" w:rsidP="00AA15F8">
      <w:pPr>
        <w:spacing w:line="360" w:lineRule="auto"/>
      </w:pPr>
      <w:r>
        <w:t xml:space="preserve">Our understanding of </w:t>
      </w:r>
      <w:proofErr w:type="spellStart"/>
      <w:r>
        <w:t>hippocampally</w:t>
      </w:r>
      <w:proofErr w:type="spellEnd"/>
      <w:r>
        <w:t xml:space="preserve">-dependent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r w:rsidR="00EE64EF">
        <w:t xml:space="preserve">Critically, changes in the complexity and </w:t>
      </w:r>
      <w:proofErr w:type="spellStart"/>
      <w:r w:rsidR="00EE64EF">
        <w:t>systematicity</w:t>
      </w:r>
      <w:proofErr w:type="spellEnd"/>
      <w:r w:rsidR="00EE64EF">
        <w:t xml:space="preserve"> of exploration and navigation relate to changes in relational memory performances, emphasizing the critical interplay between these functions. </w:t>
      </w:r>
      <w:r>
        <w:t>This same navigation behavior provide</w:t>
      </w:r>
      <w:r w:rsidR="00EE64EF">
        <w:t>s</w:t>
      </w:r>
      <w:r>
        <w:t xml:space="preserve"> hints </w:t>
      </w:r>
      <w:r w:rsidR="00EE64EF">
        <w:t xml:space="preserve">that </w:t>
      </w:r>
      <w:r>
        <w:t xml:space="preserve">temporal representations in the hippocampus </w:t>
      </w:r>
      <w:r w:rsidR="00EE64EF">
        <w:t xml:space="preserve">may often be </w:t>
      </w:r>
      <w:proofErr w:type="spellStart"/>
      <w:r>
        <w:t>allocentric</w:t>
      </w:r>
      <w:proofErr w:type="spellEnd"/>
      <w:r>
        <w:t xml:space="preserve"> in nature</w:t>
      </w:r>
      <w:r w:rsidR="00EE64EF">
        <w:t xml:space="preserve"> when task demands require it</w:t>
      </w:r>
      <w:r>
        <w:t xml:space="preserve">, with navigation tending towards an </w:t>
      </w:r>
      <w:proofErr w:type="spellStart"/>
      <w:r>
        <w:t>allocentric</w:t>
      </w:r>
      <w:proofErr w:type="spellEnd"/>
      <w:r>
        <w:t xml:space="preserve"> perspective (i.e. exploring a timeline in an A</w:t>
      </w:r>
      <w:r>
        <w:sym w:font="Wingdings" w:char="F0E0"/>
      </w:r>
      <w:r>
        <w:t>B</w:t>
      </w:r>
      <w:r>
        <w:sym w:font="Wingdings" w:char="F0E0"/>
      </w:r>
      <w:r>
        <w:t>C order rather than an egocentric order based on when particular events happen to be seen). The richness of Spatiotemporal Navigation and Reconstruction has provided (and will likely to continue to provide) interesting findings on the interplay between navigation in space, navigation in time and how these ultimately may relate to navigation in memory.</w:t>
      </w:r>
      <w:r w:rsidR="00B857A0">
        <w:t xml:space="preserve"> Through embracing principled approaches to analysis of behavioral data, and the inclusion of complex behavioral mechanics (such as simulated time travel), this work extends our understanding of the role of hippocampal relational memory in overall memory organization. </w:t>
      </w:r>
    </w:p>
    <w:p w14:paraId="10C72FB6" w14:textId="2BB6E42D"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F63A676" w14:textId="7F073F27" w:rsidR="007530E0" w:rsidRDefault="007530E0" w:rsidP="007530E0">
      <w:pPr>
        <w:pStyle w:val="Heading1"/>
      </w:pPr>
      <w:bookmarkStart w:id="94" w:name="_Toc505879100"/>
      <w:r>
        <w:t>References</w:t>
      </w:r>
      <w:bookmarkEnd w:id="94"/>
    </w:p>
    <w:p w14:paraId="517EB4BF" w14:textId="2F74514F" w:rsidR="008B5A19" w:rsidRPr="008B5A19" w:rsidRDefault="00015541" w:rsidP="008B5A1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B5A19" w:rsidRPr="008B5A19">
        <w:rPr>
          <w:rFonts w:ascii="Calibri" w:hAnsi="Calibri" w:cs="Calibri"/>
          <w:noProof/>
          <w:szCs w:val="24"/>
        </w:rPr>
        <w:t xml:space="preserve">Abbott, E. A. (1884). </w:t>
      </w:r>
      <w:r w:rsidR="008B5A19" w:rsidRPr="008B5A19">
        <w:rPr>
          <w:rFonts w:ascii="Calibri" w:hAnsi="Calibri" w:cs="Calibri"/>
          <w:i/>
          <w:iCs/>
          <w:noProof/>
          <w:szCs w:val="24"/>
        </w:rPr>
        <w:t>Flatland: A Romance in Multiple Dimensions</w:t>
      </w:r>
      <w:r w:rsidR="008B5A19" w:rsidRPr="008B5A19">
        <w:rPr>
          <w:rFonts w:ascii="Calibri" w:hAnsi="Calibri" w:cs="Calibri"/>
          <w:noProof/>
          <w:szCs w:val="24"/>
        </w:rPr>
        <w:t>. New York: Dover Thrift.</w:t>
      </w:r>
    </w:p>
    <w:p w14:paraId="04E8EB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Aggleton, J. P., &amp; Brown, M. W. (1999). Episodic memory, amnesia, and the hippocampal-anterior thalamic axis. </w:t>
      </w:r>
      <w:r w:rsidRPr="008B5A19">
        <w:rPr>
          <w:rFonts w:ascii="Calibri" w:hAnsi="Calibri" w:cs="Calibri"/>
          <w:i/>
          <w:iCs/>
          <w:noProof/>
          <w:szCs w:val="24"/>
        </w:rPr>
        <w:t>The Behavioral and Brain Sciences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(3), 425-44-89. Retrieved from http://www.ncbi.nlm.nih.gov/pubmed/11301518</w:t>
      </w:r>
    </w:p>
    <w:p w14:paraId="768F93D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Al-kadi, O. S., &amp; Watson, D. (2008). Texture Analysis of Aggressive and Nonaggressive Lung Tumor CE CT Images, </w:t>
      </w:r>
      <w:r w:rsidRPr="008B5A19">
        <w:rPr>
          <w:rFonts w:ascii="Calibri" w:hAnsi="Calibri" w:cs="Calibri"/>
          <w:i/>
          <w:iCs/>
          <w:noProof/>
          <w:szCs w:val="24"/>
        </w:rPr>
        <w:t>55</w:t>
      </w:r>
      <w:r w:rsidRPr="008B5A19">
        <w:rPr>
          <w:rFonts w:ascii="Calibri" w:hAnsi="Calibri" w:cs="Calibri"/>
          <w:noProof/>
          <w:szCs w:val="24"/>
        </w:rPr>
        <w:t>(7), 1822–1830. http://doi.org/10.1109/TBME.2008.919735</w:t>
      </w:r>
    </w:p>
    <w:p w14:paraId="7D26972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J. S., Tranel, D., Bruss, J., &amp; Damasio, H. (2006). Correlations between Regional Brain Volumes and Memory Performance in Anoxia. </w:t>
      </w:r>
      <w:r w:rsidRPr="008B5A19">
        <w:rPr>
          <w:rFonts w:ascii="Calibri" w:hAnsi="Calibri" w:cs="Calibri"/>
          <w:i/>
          <w:iCs/>
          <w:noProof/>
          <w:szCs w:val="24"/>
        </w:rPr>
        <w:t>Journal of Clinical and Experimental Neuropsychology</w:t>
      </w:r>
      <w:r w:rsidRPr="008B5A19">
        <w:rPr>
          <w:rFonts w:ascii="Calibri" w:hAnsi="Calibri" w:cs="Calibri"/>
          <w:noProof/>
          <w:szCs w:val="24"/>
        </w:rPr>
        <w:t xml:space="preserve">, </w:t>
      </w:r>
      <w:r w:rsidRPr="008B5A19">
        <w:rPr>
          <w:rFonts w:ascii="Calibri" w:hAnsi="Calibri" w:cs="Calibri"/>
          <w:i/>
          <w:iCs/>
          <w:noProof/>
          <w:szCs w:val="24"/>
        </w:rPr>
        <w:t>28</w:t>
      </w:r>
      <w:r w:rsidRPr="008B5A19">
        <w:rPr>
          <w:rFonts w:ascii="Calibri" w:hAnsi="Calibri" w:cs="Calibri"/>
          <w:noProof/>
          <w:szCs w:val="24"/>
        </w:rPr>
        <w:t>(4), 457–476. http://doi.org/10.1080/13803390590949287</w:t>
      </w:r>
    </w:p>
    <w:p w14:paraId="4C82D36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R. J., Vargha-Khadem, F., &amp; Baddeley, A. D. (2014). Item-location binding in working memory: Is it hippocampus-dependent?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59</w:t>
      </w:r>
      <w:r w:rsidRPr="008B5A19">
        <w:rPr>
          <w:rFonts w:ascii="Calibri" w:hAnsi="Calibri" w:cs="Calibri"/>
          <w:noProof/>
          <w:szCs w:val="24"/>
        </w:rPr>
        <w:t>(1), 74–84. http://doi.org/10.1016/j.neuropsychologia.2014.04.013</w:t>
      </w:r>
    </w:p>
    <w:p w14:paraId="51F4A4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(1), 77–84. http://doi.org/10.1016/S0166-4328(01)00399-0</w:t>
      </w:r>
    </w:p>
    <w:p w14:paraId="314969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Banta Lavenex, P. A., Colombo, F., Ribordy Lambert, F., &amp; Lavenex, P. (2014). The human hippocampus beyond the cognitive map: evidence from a densely amnesic patient.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8</w:t>
      </w:r>
      <w:r w:rsidRPr="008B5A19">
        <w:rPr>
          <w:rFonts w:ascii="Calibri" w:hAnsi="Calibri" w:cs="Calibri"/>
          <w:noProof/>
          <w:szCs w:val="24"/>
        </w:rPr>
        <w:t>. http://doi.org/10.3389/fnhum.2014.00711</w:t>
      </w:r>
    </w:p>
    <w:p w14:paraId="684FA9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328</w:t>
      </w:r>
      <w:r w:rsidRPr="008B5A19">
        <w:rPr>
          <w:rFonts w:ascii="Calibri" w:hAnsi="Calibri" w:cs="Calibri"/>
          <w:noProof/>
          <w:szCs w:val="24"/>
        </w:rPr>
        <w:t>(5984), 1412–1415. http://doi.org/10.1126/science.1188160</w:t>
      </w:r>
    </w:p>
    <w:p w14:paraId="53312EE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Besi, P. J., &amp; Mckay, N. D. (1991). A Method for Registration of 3-D Shapes 1 Introduction 2 Literature Review. In </w:t>
      </w:r>
      <w:r w:rsidRPr="008B5A19">
        <w:rPr>
          <w:rFonts w:ascii="Calibri" w:hAnsi="Calibri" w:cs="Calibri"/>
          <w:i/>
          <w:iCs/>
          <w:noProof/>
          <w:szCs w:val="24"/>
        </w:rPr>
        <w:t>SPIE Vol. 1611 Sensor Fusion IV</w:t>
      </w:r>
      <w:r w:rsidRPr="008B5A19">
        <w:rPr>
          <w:rFonts w:ascii="Calibri" w:hAnsi="Calibri" w:cs="Calibri"/>
          <w:noProof/>
          <w:szCs w:val="24"/>
        </w:rPr>
        <w:t xml:space="preserve"> (Vol. 1611, pp. 586–606). http://doi.org/10.1117/12.57955</w:t>
      </w:r>
    </w:p>
    <w:p w14:paraId="20E043A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Birch, A., Osborne, M., &amp; Blunsom, P. (2010). Metrics for MT evaluation: evaluating reordering. </w:t>
      </w:r>
      <w:r w:rsidRPr="008B5A19">
        <w:rPr>
          <w:rFonts w:ascii="Calibri" w:hAnsi="Calibri" w:cs="Calibri"/>
          <w:i/>
          <w:iCs/>
          <w:noProof/>
          <w:szCs w:val="24"/>
        </w:rPr>
        <w:t>Machine Translation</w:t>
      </w:r>
      <w:r w:rsidRPr="008B5A19">
        <w:rPr>
          <w:rFonts w:ascii="Calibri" w:hAnsi="Calibri" w:cs="Calibri"/>
          <w:noProof/>
          <w:szCs w:val="24"/>
        </w:rPr>
        <w:t xml:space="preserve">, </w:t>
      </w:r>
      <w:r w:rsidRPr="008B5A19">
        <w:rPr>
          <w:rFonts w:ascii="Calibri" w:hAnsi="Calibri" w:cs="Calibri"/>
          <w:i/>
          <w:iCs/>
          <w:noProof/>
          <w:szCs w:val="24"/>
        </w:rPr>
        <w:t>24</w:t>
      </w:r>
      <w:r w:rsidRPr="008B5A19">
        <w:rPr>
          <w:rFonts w:ascii="Calibri" w:hAnsi="Calibri" w:cs="Calibri"/>
          <w:noProof/>
          <w:szCs w:val="24"/>
        </w:rPr>
        <w:t>(1), 15–26. http://doi.org/10.1007/s10590-009-9066-5</w:t>
      </w:r>
    </w:p>
    <w:p w14:paraId="5691512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Bonham-Carter, O., Steele, J., &amp; Bastola, D. (2014). Alignment-free genetic sequence comparisons: a review of recent approaches by word analysis. </w:t>
      </w:r>
      <w:r w:rsidRPr="008B5A19">
        <w:rPr>
          <w:rFonts w:ascii="Calibri" w:hAnsi="Calibri" w:cs="Calibri"/>
          <w:i/>
          <w:iCs/>
          <w:noProof/>
          <w:szCs w:val="24"/>
        </w:rPr>
        <w:t>Briefings in Bioinformatics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(6), 890–905. http://doi.org/10.1093/bib/bbt052</w:t>
      </w:r>
    </w:p>
    <w:p w14:paraId="1FE381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Brodeur, M. B., Guérard, K., &amp; Bouras, M. (2014). Bank of Standardized Stimuli (BOSS) Phase II: 930 New Normative Photos.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(9), e106953. http://doi.org/10.1371/journal.pone.0106953</w:t>
      </w:r>
    </w:p>
    <w:p w14:paraId="75F5F6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Buchanan, T. W., Tranel, D., &amp; Adolphs, R. (2005). Emotional Autobiographical Memories in Amnesic Patients with Medial Temporal Lobe Damage. </w:t>
      </w:r>
      <w:r w:rsidRPr="008B5A19">
        <w:rPr>
          <w:rFonts w:ascii="Calibri" w:hAnsi="Calibri" w:cs="Calibri"/>
          <w:i/>
          <w:iCs/>
          <w:noProof/>
          <w:szCs w:val="24"/>
        </w:rPr>
        <w:t>The Journal of Neuroscience</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(12), 3151–3160. http://doi.org/10.1523/JNEUROSCI.4735-04.2005</w:t>
      </w:r>
    </w:p>
    <w:p w14:paraId="780F8B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Bunsey, M., &amp; Eichenbaum, H. (1993). Critical role of the parahippocampal region for paired-associate learning in rats.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(5), 740–7. Retrieved from http://www.ncbi.nlm.nih.gov/pubmed/8280384</w:t>
      </w:r>
    </w:p>
    <w:p w14:paraId="076151F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Burkard, R., Dell’Amico, M., &amp; Martello, S. (2012). </w:t>
      </w:r>
      <w:r w:rsidRPr="008B5A19">
        <w:rPr>
          <w:rFonts w:ascii="Calibri" w:hAnsi="Calibri" w:cs="Calibri"/>
          <w:i/>
          <w:iCs/>
          <w:noProof/>
          <w:szCs w:val="24"/>
        </w:rPr>
        <w:t>Assignment Problems</w:t>
      </w:r>
      <w:r w:rsidRPr="008B5A19">
        <w:rPr>
          <w:rFonts w:ascii="Calibri" w:hAnsi="Calibri" w:cs="Calibri"/>
          <w:noProof/>
          <w:szCs w:val="24"/>
        </w:rPr>
        <w:t>. Society for Industrial and Applied Mathematics. http://doi.org/10.1137/1.9781611972238</w:t>
      </w:r>
    </w:p>
    <w:p w14:paraId="3B921D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Buzsáki, G. (2005). Theta rhythm of navigation: Link between path integration and landmark navigation, episodic and semantic memory.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(7), 827–840. http://doi.org/10.1002/hipo.20113</w:t>
      </w:r>
    </w:p>
    <w:p w14:paraId="6F86E24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Carlsson, G. (2009). </w:t>
      </w:r>
      <w:r w:rsidRPr="008B5A19">
        <w:rPr>
          <w:rFonts w:ascii="Calibri" w:hAnsi="Calibri" w:cs="Calibri"/>
          <w:i/>
          <w:iCs/>
          <w:noProof/>
          <w:szCs w:val="24"/>
        </w:rPr>
        <w:t>Topology and data</w:t>
      </w:r>
      <w:r w:rsidRPr="008B5A19">
        <w:rPr>
          <w:rFonts w:ascii="Calibri" w:hAnsi="Calibri" w:cs="Calibri"/>
          <w:noProof/>
          <w:szCs w:val="24"/>
        </w:rPr>
        <w:t xml:space="preserve">.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(Vol. 46). http://doi.org/10.1090/S0273-0979-09-01249-X</w:t>
      </w:r>
    </w:p>
    <w:p w14:paraId="24A4B51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Cederberg, J. N. (2001). Chapter 3.12 Similarity Transformations. In </w:t>
      </w:r>
      <w:r w:rsidRPr="008B5A19">
        <w:rPr>
          <w:rFonts w:ascii="Calibri" w:hAnsi="Calibri" w:cs="Calibri"/>
          <w:i/>
          <w:iCs/>
          <w:noProof/>
          <w:szCs w:val="24"/>
        </w:rPr>
        <w:t>A Course in Modern Geometries</w:t>
      </w:r>
      <w:r w:rsidRPr="008B5A19">
        <w:rPr>
          <w:rFonts w:ascii="Calibri" w:hAnsi="Calibri" w:cs="Calibri"/>
          <w:noProof/>
          <w:szCs w:val="24"/>
        </w:rPr>
        <w:t xml:space="preserve"> (pp. 183–189). Springer.</w:t>
      </w:r>
    </w:p>
    <w:p w14:paraId="5DC4C6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0</w:t>
      </w:r>
      <w:r w:rsidRPr="008B5A19">
        <w:rPr>
          <w:rFonts w:ascii="Calibri" w:hAnsi="Calibri" w:cs="Calibri"/>
          <w:noProof/>
          <w:szCs w:val="24"/>
        </w:rPr>
        <w:t>(October 2016), 1–11. http://doi.org/10.1002/hipo.22727</w:t>
      </w:r>
    </w:p>
    <w:p w14:paraId="610E085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Cline, A. K., &amp; Dhillon, I. S. (2006). Computation of the Singular Value Decomposition. </w:t>
      </w:r>
      <w:r w:rsidRPr="008B5A19">
        <w:rPr>
          <w:rFonts w:ascii="Calibri" w:hAnsi="Calibri" w:cs="Calibri"/>
          <w:i/>
          <w:iCs/>
          <w:noProof/>
          <w:szCs w:val="24"/>
        </w:rPr>
        <w:t>Handbook of Linear Algebra</w:t>
      </w:r>
      <w:r w:rsidRPr="008B5A19">
        <w:rPr>
          <w:rFonts w:ascii="Calibri" w:hAnsi="Calibri" w:cs="Calibri"/>
          <w:noProof/>
          <w:szCs w:val="24"/>
        </w:rPr>
        <w:t>, 1–14. http://doi.org/10.1007/BF02251248</w:t>
      </w:r>
    </w:p>
    <w:p w14:paraId="7263D03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Banich, M. T. (2003). Memory. In </w:t>
      </w:r>
      <w:r w:rsidRPr="008B5A19">
        <w:rPr>
          <w:rFonts w:ascii="Calibri" w:hAnsi="Calibri" w:cs="Calibri"/>
          <w:i/>
          <w:iCs/>
          <w:noProof/>
          <w:szCs w:val="24"/>
        </w:rPr>
        <w:t>Cognitive Neuroscience and Neuropsychology</w:t>
      </w:r>
      <w:r w:rsidRPr="008B5A19">
        <w:rPr>
          <w:rFonts w:ascii="Calibri" w:hAnsi="Calibri" w:cs="Calibri"/>
          <w:noProof/>
          <w:szCs w:val="24"/>
        </w:rPr>
        <w:t xml:space="preserve"> (2nd ed., pp. 322–364). Boston: Houghton-Mifflin.</w:t>
      </w:r>
    </w:p>
    <w:p w14:paraId="7A36E4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(1991). The theory that wouldn’t die: a critical look at the spatial mapping theory of hippocampal function.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265–268. http://doi.org/10.1002/hipo.450010312</w:t>
      </w:r>
    </w:p>
    <w:p w14:paraId="26D6E7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(1993). </w:t>
      </w:r>
      <w:r w:rsidRPr="008B5A19">
        <w:rPr>
          <w:rFonts w:ascii="Calibri" w:hAnsi="Calibri" w:cs="Calibri"/>
          <w:i/>
          <w:iCs/>
          <w:noProof/>
          <w:szCs w:val="24"/>
        </w:rPr>
        <w:t>Memory, Amnesia, and the Hippocampal System.</w:t>
      </w:r>
      <w:r w:rsidRPr="008B5A19">
        <w:rPr>
          <w:rFonts w:ascii="Calibri" w:hAnsi="Calibri" w:cs="Calibri"/>
          <w:noProof/>
          <w:szCs w:val="24"/>
        </w:rPr>
        <w:t xml:space="preserve"> Cambridge: MIT Press.</w:t>
      </w:r>
    </w:p>
    <w:p w14:paraId="1D6A46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Collett, T. S., Cartwright, B. A., &amp; Smith, B. A. (1986). Landmark learning and visuo-spatial memories in gerbils. </w:t>
      </w:r>
      <w:r w:rsidRPr="008B5A19">
        <w:rPr>
          <w:rFonts w:ascii="Calibri" w:hAnsi="Calibri" w:cs="Calibri"/>
          <w:i/>
          <w:iCs/>
          <w:noProof/>
          <w:szCs w:val="24"/>
        </w:rPr>
        <w:t>Journal of Comparative Physiology A Sensory, Neural, and Behavioral Physiology</w:t>
      </w:r>
      <w:r w:rsidRPr="008B5A19">
        <w:rPr>
          <w:rFonts w:ascii="Calibri" w:hAnsi="Calibri" w:cs="Calibri"/>
          <w:noProof/>
          <w:szCs w:val="24"/>
        </w:rPr>
        <w:t xml:space="preserve">, </w:t>
      </w:r>
      <w:r w:rsidRPr="008B5A19">
        <w:rPr>
          <w:rFonts w:ascii="Calibri" w:hAnsi="Calibri" w:cs="Calibri"/>
          <w:i/>
          <w:iCs/>
          <w:noProof/>
          <w:szCs w:val="24"/>
        </w:rPr>
        <w:t>158</w:t>
      </w:r>
      <w:r w:rsidRPr="008B5A19">
        <w:rPr>
          <w:rFonts w:ascii="Calibri" w:hAnsi="Calibri" w:cs="Calibri"/>
          <w:noProof/>
          <w:szCs w:val="24"/>
        </w:rPr>
        <w:t>(6), 835–851. http://doi.org/10.1007/BF01324825</w:t>
      </w:r>
    </w:p>
    <w:p w14:paraId="1116A4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Corsi, P. M. (1972). </w:t>
      </w:r>
      <w:r w:rsidRPr="008B5A19">
        <w:rPr>
          <w:rFonts w:ascii="Calibri" w:hAnsi="Calibri" w:cs="Calibri"/>
          <w:i/>
          <w:iCs/>
          <w:noProof/>
          <w:szCs w:val="24"/>
        </w:rPr>
        <w:t>Human Memory and the Medial Temporal Region of the Brain</w:t>
      </w:r>
      <w:r w:rsidRPr="008B5A19">
        <w:rPr>
          <w:rFonts w:ascii="Calibri" w:hAnsi="Calibri" w:cs="Calibri"/>
          <w:noProof/>
          <w:szCs w:val="24"/>
        </w:rPr>
        <w:t>. McGill University.</w:t>
      </w:r>
    </w:p>
    <w:p w14:paraId="2CB292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Coxeter, H. S. M. (Harold S. M. (2008). Non-Euclidean geometry, 336.</w:t>
      </w:r>
    </w:p>
    <w:p w14:paraId="59A19ED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Damasio, A. R. (1989). The Brain Binds Entities and Events by Multiregional Activation from Convergence Zones. </w:t>
      </w:r>
      <w:r w:rsidRPr="008B5A19">
        <w:rPr>
          <w:rFonts w:ascii="Calibri" w:hAnsi="Calibri" w:cs="Calibri"/>
          <w:i/>
          <w:iCs/>
          <w:noProof/>
          <w:szCs w:val="24"/>
        </w:rPr>
        <w:t>Neural Computation</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(1), 123–132. http://doi.org/10.1162/neco.1989.1.1.123</w:t>
      </w:r>
    </w:p>
    <w:p w14:paraId="285715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8B5A19">
        <w:rPr>
          <w:rFonts w:ascii="Calibri" w:hAnsi="Calibri" w:cs="Calibri"/>
          <w:i/>
          <w:iCs/>
          <w:noProof/>
          <w:szCs w:val="24"/>
        </w:rPr>
        <w:t>Cerebral Cortex</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(9), 3122–3131. http://doi.org/10.1093/cercor/bhu107</w:t>
      </w:r>
    </w:p>
    <w:p w14:paraId="2FDA7AC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Davachi, L., &amp; DuBrow, S. (2015). How the hippocampus preserves order: the role of prediction and context.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(2), 92–99. http://doi.org/10.1016/j.tics.2014.12.004</w:t>
      </w:r>
    </w:p>
    <w:p w14:paraId="6BA50B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Davis, C. P., Franklin, L. M., Johnson, G. S., &amp; Schrott, L. M. (2010). Prenatal oxycodone exposure impairs spatial learning and/or memory in rats.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212</w:t>
      </w:r>
      <w:r w:rsidRPr="008B5A19">
        <w:rPr>
          <w:rFonts w:ascii="Calibri" w:hAnsi="Calibri" w:cs="Calibri"/>
          <w:noProof/>
          <w:szCs w:val="24"/>
        </w:rPr>
        <w:t>(1), 27–34. http://doi.org/10.1016/j.bbr.2010.03.022</w:t>
      </w:r>
    </w:p>
    <w:p w14:paraId="35C1587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Dede, A. J. O., Frascino, J. C., Wixted, J. T., &amp; Squire, L. R. (2016). Learning and remembering real-world events after medial temporal lobe damage.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113</w:t>
      </w:r>
      <w:r w:rsidRPr="008B5A19">
        <w:rPr>
          <w:rFonts w:ascii="Calibri" w:hAnsi="Calibri" w:cs="Calibri"/>
          <w:noProof/>
          <w:szCs w:val="24"/>
        </w:rPr>
        <w:t>(47), 13480–13485. http://doi.org/10.1073/pnas.1617025113</w:t>
      </w:r>
    </w:p>
    <w:p w14:paraId="556C77A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Dinu, L. P., &amp; Ionescu, R. (2012). An Efficient Rank Based Approach for Closest String and Closest Substring.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(6), e37576. http://doi.org/10.1371/journal.pone.0037576</w:t>
      </w:r>
    </w:p>
    <w:p w14:paraId="3D37C72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DuBrow, S., &amp; Davachi, L. (2013). The influence of context boundaries on memory for the sequential order of events. </w:t>
      </w:r>
      <w:r w:rsidRPr="008B5A19">
        <w:rPr>
          <w:rFonts w:ascii="Calibri" w:hAnsi="Calibri" w:cs="Calibri"/>
          <w:i/>
          <w:iCs/>
          <w:noProof/>
          <w:szCs w:val="24"/>
        </w:rPr>
        <w:t>Journal of Experimental Psychology. General</w:t>
      </w:r>
      <w:r w:rsidRPr="008B5A19">
        <w:rPr>
          <w:rFonts w:ascii="Calibri" w:hAnsi="Calibri" w:cs="Calibri"/>
          <w:noProof/>
          <w:szCs w:val="24"/>
        </w:rPr>
        <w:t xml:space="preserve">, </w:t>
      </w:r>
      <w:r w:rsidRPr="008B5A19">
        <w:rPr>
          <w:rFonts w:ascii="Calibri" w:hAnsi="Calibri" w:cs="Calibri"/>
          <w:i/>
          <w:iCs/>
          <w:noProof/>
          <w:szCs w:val="24"/>
        </w:rPr>
        <w:t>142</w:t>
      </w:r>
      <w:r w:rsidRPr="008B5A19">
        <w:rPr>
          <w:rFonts w:ascii="Calibri" w:hAnsi="Calibri" w:cs="Calibri"/>
          <w:noProof/>
          <w:szCs w:val="24"/>
        </w:rPr>
        <w:t>(4), 1277–86. http://doi.org/10.1037/a0034024</w:t>
      </w:r>
    </w:p>
    <w:p w14:paraId="1FE093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Duchowski, A. T., Shivashankaraiah, V., Rawls, T., Gramopadhye, A. K., Melloy, B. J., &amp; Kanki, B. (2000). Binocular eye tracking in virtual reality for inspection training. In </w:t>
      </w:r>
      <w:r w:rsidRPr="008B5A19">
        <w:rPr>
          <w:rFonts w:ascii="Calibri" w:hAnsi="Calibri" w:cs="Calibri"/>
          <w:i/>
          <w:iCs/>
          <w:noProof/>
          <w:szCs w:val="24"/>
        </w:rPr>
        <w:t>Proceedings of the symposium on Eye tracking research &amp; applications - ETRA ’00</w:t>
      </w:r>
      <w:r w:rsidRPr="008B5A19">
        <w:rPr>
          <w:rFonts w:ascii="Calibri" w:hAnsi="Calibri" w:cs="Calibri"/>
          <w:noProof/>
          <w:szCs w:val="24"/>
        </w:rPr>
        <w:t xml:space="preserve"> (pp. 89–96). New York, New York, USA: ACM Press. http://doi.org/10.1145/355017.355031</w:t>
      </w:r>
    </w:p>
    <w:p w14:paraId="058BC37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Dudchenko, P. (2010). </w:t>
      </w:r>
      <w:r w:rsidRPr="008B5A19">
        <w:rPr>
          <w:rFonts w:ascii="Calibri" w:hAnsi="Calibri" w:cs="Calibri"/>
          <w:i/>
          <w:iCs/>
          <w:noProof/>
          <w:szCs w:val="24"/>
        </w:rPr>
        <w:t>Why People Get Lost : The Psychology and Neuroscience of Spatial Cognition Abstract and Keywords Taxonomies of wayfinding</w:t>
      </w:r>
      <w:r w:rsidRPr="008B5A19">
        <w:rPr>
          <w:rFonts w:ascii="Calibri" w:hAnsi="Calibri" w:cs="Calibri"/>
          <w:noProof/>
          <w:szCs w:val="24"/>
        </w:rPr>
        <w:t>. http://doi.org/10.1093/acprof</w:t>
      </w:r>
    </w:p>
    <w:p w14:paraId="5DD615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(2004). Hippocampus: Cognitive processes and neural representations that underlie declarative memory.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(1), 109–120. http://doi.org/10.1016/j.neuron.2004.08.028</w:t>
      </w:r>
    </w:p>
    <w:p w14:paraId="790A74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(2014). Time cells in the hippocampus: a new dimension for mapping memories.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(11), 732–44. http://doi.org/10.1038/nrn3827</w:t>
      </w:r>
    </w:p>
    <w:p w14:paraId="2118A70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(2015). The Hippocampus as a Cognitive Map ... of Social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9–11. http://doi.org/10.1016/j.neuron.2015.06.013</w:t>
      </w:r>
    </w:p>
    <w:p w14:paraId="49CBF9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(2016). Memory: Organization and Control. </w:t>
      </w:r>
      <w:r w:rsidRPr="008B5A19">
        <w:rPr>
          <w:rFonts w:ascii="Calibri" w:hAnsi="Calibri" w:cs="Calibri"/>
          <w:i/>
          <w:iCs/>
          <w:noProof/>
          <w:szCs w:val="24"/>
        </w:rPr>
        <w:t>Annual Review of Psychology</w:t>
      </w:r>
      <w:r w:rsidRPr="008B5A19">
        <w:rPr>
          <w:rFonts w:ascii="Calibri" w:hAnsi="Calibri" w:cs="Calibri"/>
          <w:noProof/>
          <w:szCs w:val="24"/>
        </w:rPr>
        <w:t>, (September), 1–27. http://doi.org/10.1146/annurev-psych-010416-044131</w:t>
      </w:r>
    </w:p>
    <w:p w14:paraId="313DF3C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(2017a). Barlow versus Hebb: When is it time to abandon the notion of feature detectors and adopt the cell assembly as the unit of cognition? </w:t>
      </w:r>
      <w:r w:rsidRPr="008B5A19">
        <w:rPr>
          <w:rFonts w:ascii="Calibri" w:hAnsi="Calibri" w:cs="Calibri"/>
          <w:i/>
          <w:iCs/>
          <w:noProof/>
          <w:szCs w:val="24"/>
        </w:rPr>
        <w:t>Neuroscience Letters</w:t>
      </w:r>
      <w:r w:rsidRPr="008B5A19">
        <w:rPr>
          <w:rFonts w:ascii="Calibri" w:hAnsi="Calibri" w:cs="Calibri"/>
          <w:noProof/>
          <w:szCs w:val="24"/>
        </w:rPr>
        <w:t>. http://doi.org/10.1016/j.neulet.2017.04.006</w:t>
      </w:r>
    </w:p>
    <w:p w14:paraId="30BDADE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(2017b). The role of the hippocampus in navigation is memory. </w:t>
      </w:r>
      <w:r w:rsidRPr="008B5A19">
        <w:rPr>
          <w:rFonts w:ascii="Calibri" w:hAnsi="Calibri" w:cs="Calibri"/>
          <w:i/>
          <w:iCs/>
          <w:noProof/>
          <w:szCs w:val="24"/>
        </w:rPr>
        <w:t>Journal of Neurophysiology</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(11), jn.00005.2017. http://doi.org/10.1152/jn.00005.2017</w:t>
      </w:r>
    </w:p>
    <w:p w14:paraId="77C528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(2017c). The role of the hippocampus in navigation is memory, </w:t>
      </w:r>
      <w:r w:rsidRPr="008B5A19">
        <w:rPr>
          <w:rFonts w:ascii="Calibri" w:hAnsi="Calibri" w:cs="Calibri"/>
          <w:i/>
          <w:iCs/>
          <w:noProof/>
          <w:szCs w:val="24"/>
        </w:rPr>
        <w:t>2215</w:t>
      </w:r>
      <w:r w:rsidRPr="008B5A19">
        <w:rPr>
          <w:rFonts w:ascii="Calibri" w:hAnsi="Calibri" w:cs="Calibri"/>
          <w:noProof/>
          <w:szCs w:val="24"/>
        </w:rPr>
        <w:t>, 1785–1796. http://doi.org/10.1152/jn.00005.2017</w:t>
      </w:r>
    </w:p>
    <w:p w14:paraId="61B0599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(2017d). Time (and space) in the hippocampus. </w:t>
      </w:r>
      <w:r w:rsidRPr="008B5A19">
        <w:rPr>
          <w:rFonts w:ascii="Calibri" w:hAnsi="Calibri" w:cs="Calibri"/>
          <w:i/>
          <w:iCs/>
          <w:noProof/>
          <w:szCs w:val="24"/>
        </w:rPr>
        <w:t>Current Opinion in Behavioral Sciences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 65–70. http://doi.org/10.1016/j.cobeha.2017.06.010</w:t>
      </w:r>
    </w:p>
    <w:p w14:paraId="456A0F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&amp; Cohen, N. J. (2001). </w:t>
      </w:r>
      <w:r w:rsidRPr="008B5A19">
        <w:rPr>
          <w:rFonts w:ascii="Calibri" w:hAnsi="Calibri" w:cs="Calibri"/>
          <w:i/>
          <w:iCs/>
          <w:noProof/>
          <w:szCs w:val="24"/>
        </w:rPr>
        <w:t>From Conditioning to Conscious Recollection: Memory Systems of the Brain</w:t>
      </w:r>
      <w:r w:rsidRPr="008B5A19">
        <w:rPr>
          <w:rFonts w:ascii="Calibri" w:hAnsi="Calibri" w:cs="Calibri"/>
          <w:noProof/>
          <w:szCs w:val="24"/>
        </w:rPr>
        <w:t>. New York: Oxford University Press.</w:t>
      </w:r>
    </w:p>
    <w:p w14:paraId="10F402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Dudchenko, P., Wood, E., Shapiro, M., &amp; Tanila, H. (1999). The Hippocampus, Memory, Review and Place Cells: Is It Spatial Memory or a Memory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 209–226. http://doi.org/10.1016/S0896-6273(00)80773-4</w:t>
      </w:r>
    </w:p>
    <w:p w14:paraId="7C0BEFD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Ekstrom, A. D., &amp; Ranganath, C. (2017). Space, time, and episodic memory: The hippocampus is all over the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93052</w:t>
      </w:r>
      <w:r w:rsidRPr="008B5A19">
        <w:rPr>
          <w:rFonts w:ascii="Calibri" w:hAnsi="Calibri" w:cs="Calibri"/>
          <w:noProof/>
          <w:szCs w:val="24"/>
        </w:rPr>
        <w:t>, 1–16. http://doi.org/10.1002/hipo.22750</w:t>
      </w:r>
    </w:p>
    <w:p w14:paraId="70FC280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Epstein, R. A. (2014). Neural Systems for Visual Scene Recognition. </w:t>
      </w:r>
      <w:r w:rsidRPr="008B5A19">
        <w:rPr>
          <w:rFonts w:ascii="Calibri" w:hAnsi="Calibri" w:cs="Calibri"/>
          <w:i/>
          <w:iCs/>
          <w:noProof/>
          <w:szCs w:val="24"/>
        </w:rPr>
        <w:t>Scene Vision</w:t>
      </w:r>
      <w:r w:rsidRPr="008B5A19">
        <w:rPr>
          <w:rFonts w:ascii="Calibri" w:hAnsi="Calibri" w:cs="Calibri"/>
          <w:noProof/>
          <w:szCs w:val="24"/>
        </w:rPr>
        <w:t>, 105–134. http://doi.org/10.7551/mitpress/9780262027854.001.0001</w:t>
      </w:r>
    </w:p>
    <w:p w14:paraId="14994FC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(5), 1179–1189. http://doi.org/10.1016/j.neuron.2014.01.042</w:t>
      </w:r>
    </w:p>
    <w:p w14:paraId="5895F2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(2002a).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0B7EA8C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(2002b).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151EBF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Franz, M. O., &amp; Mallot, H. A. (2000). Biomimetic robot navigation. </w:t>
      </w:r>
      <w:r w:rsidRPr="008B5A19">
        <w:rPr>
          <w:rFonts w:ascii="Calibri" w:hAnsi="Calibri" w:cs="Calibri"/>
          <w:i/>
          <w:iCs/>
          <w:noProof/>
          <w:szCs w:val="24"/>
        </w:rPr>
        <w:t>Robotics and Autonomous Systems</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(1–2), 133–153. http://doi.org/10.1016/S0921-8890(99)00069-X</w:t>
      </w:r>
    </w:p>
    <w:p w14:paraId="579EC0D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Gallistel, C. R. (1990). </w:t>
      </w:r>
      <w:r w:rsidRPr="008B5A19">
        <w:rPr>
          <w:rFonts w:ascii="Calibri" w:hAnsi="Calibri" w:cs="Calibri"/>
          <w:i/>
          <w:iCs/>
          <w:noProof/>
          <w:szCs w:val="24"/>
        </w:rPr>
        <w:t>The organization of learning</w:t>
      </w:r>
      <w:r w:rsidRPr="008B5A19">
        <w:rPr>
          <w:rFonts w:ascii="Calibri" w:hAnsi="Calibri" w:cs="Calibri"/>
          <w:noProof/>
          <w:szCs w:val="24"/>
        </w:rPr>
        <w:t xml:space="preserve">. </w:t>
      </w:r>
      <w:r w:rsidRPr="008B5A19">
        <w:rPr>
          <w:rFonts w:ascii="Calibri" w:hAnsi="Calibri" w:cs="Calibri"/>
          <w:i/>
          <w:iCs/>
          <w:noProof/>
          <w:szCs w:val="24"/>
        </w:rPr>
        <w:t>MIT Press series in learning, development, and conceptual change</w:t>
      </w:r>
      <w:r w:rsidRPr="008B5A19">
        <w:rPr>
          <w:rFonts w:ascii="Calibri" w:hAnsi="Calibri" w:cs="Calibri"/>
          <w:noProof/>
          <w:szCs w:val="24"/>
        </w:rPr>
        <w:t>.</w:t>
      </w:r>
    </w:p>
    <w:p w14:paraId="00591BA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Garcia, F., Carrère, P., Soussana, J. F., &amp; Baumont, R. (2005). Characterisation by fractal analysis of foraging paths of ewes grazing heterogeneous swards. </w:t>
      </w:r>
      <w:r w:rsidRPr="008B5A19">
        <w:rPr>
          <w:rFonts w:ascii="Calibri" w:hAnsi="Calibri" w:cs="Calibri"/>
          <w:i/>
          <w:iCs/>
          <w:noProof/>
          <w:szCs w:val="24"/>
        </w:rPr>
        <w:t>Applied Animal Behaviour Science</w:t>
      </w:r>
      <w:r w:rsidRPr="008B5A19">
        <w:rPr>
          <w:rFonts w:ascii="Calibri" w:hAnsi="Calibri" w:cs="Calibri"/>
          <w:noProof/>
          <w:szCs w:val="24"/>
        </w:rPr>
        <w:t xml:space="preserve">, </w:t>
      </w:r>
      <w:r w:rsidRPr="008B5A19">
        <w:rPr>
          <w:rFonts w:ascii="Calibri" w:hAnsi="Calibri" w:cs="Calibri"/>
          <w:i/>
          <w:iCs/>
          <w:noProof/>
          <w:szCs w:val="24"/>
        </w:rPr>
        <w:t>93</w:t>
      </w:r>
      <w:r w:rsidRPr="008B5A19">
        <w:rPr>
          <w:rFonts w:ascii="Calibri" w:hAnsi="Calibri" w:cs="Calibri"/>
          <w:noProof/>
          <w:szCs w:val="24"/>
        </w:rPr>
        <w:t>(1–2), 19–37. http://doi.org/10.1016/j.applanim.2005.01.001</w:t>
      </w:r>
    </w:p>
    <w:p w14:paraId="758783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(2011). Memory matters: Influence from a cognitive map on animal space use. </w:t>
      </w:r>
      <w:r w:rsidRPr="008B5A19">
        <w:rPr>
          <w:rFonts w:ascii="Calibri" w:hAnsi="Calibri" w:cs="Calibri"/>
          <w:i/>
          <w:iCs/>
          <w:noProof/>
          <w:szCs w:val="24"/>
        </w:rPr>
        <w:t>Journal of Theoretical Biology</w:t>
      </w:r>
      <w:r w:rsidRPr="008B5A19">
        <w:rPr>
          <w:rFonts w:ascii="Calibri" w:hAnsi="Calibri" w:cs="Calibri"/>
          <w:noProof/>
          <w:szCs w:val="24"/>
        </w:rPr>
        <w:t xml:space="preserve">, </w:t>
      </w:r>
      <w:r w:rsidRPr="008B5A19">
        <w:rPr>
          <w:rFonts w:ascii="Calibri" w:hAnsi="Calibri" w:cs="Calibri"/>
          <w:i/>
          <w:iCs/>
          <w:noProof/>
          <w:szCs w:val="24"/>
        </w:rPr>
        <w:t>287</w:t>
      </w:r>
      <w:r w:rsidRPr="008B5A19">
        <w:rPr>
          <w:rFonts w:ascii="Calibri" w:hAnsi="Calibri" w:cs="Calibri"/>
          <w:noProof/>
          <w:szCs w:val="24"/>
        </w:rPr>
        <w:t>, 26–36. http://doi.org/10.1016/j.jtbi.2011.07.010</w:t>
      </w:r>
    </w:p>
    <w:p w14:paraId="6AC612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&amp; Mysterud, I. (2010). Spatial memory, habitat auto-facilitation and the emergence of fractal home range patterns. </w:t>
      </w:r>
      <w:r w:rsidRPr="008B5A19">
        <w:rPr>
          <w:rFonts w:ascii="Calibri" w:hAnsi="Calibri" w:cs="Calibri"/>
          <w:i/>
          <w:iCs/>
          <w:noProof/>
          <w:szCs w:val="24"/>
        </w:rPr>
        <w:t>Ecological Modelling</w:t>
      </w:r>
      <w:r w:rsidRPr="008B5A19">
        <w:rPr>
          <w:rFonts w:ascii="Calibri" w:hAnsi="Calibri" w:cs="Calibri"/>
          <w:noProof/>
          <w:szCs w:val="24"/>
        </w:rPr>
        <w:t xml:space="preserve">, </w:t>
      </w:r>
      <w:r w:rsidRPr="008B5A19">
        <w:rPr>
          <w:rFonts w:ascii="Calibri" w:hAnsi="Calibri" w:cs="Calibri"/>
          <w:i/>
          <w:iCs/>
          <w:noProof/>
          <w:szCs w:val="24"/>
        </w:rPr>
        <w:t>221</w:t>
      </w:r>
      <w:r w:rsidRPr="008B5A19">
        <w:rPr>
          <w:rFonts w:ascii="Calibri" w:hAnsi="Calibri" w:cs="Calibri"/>
          <w:noProof/>
          <w:szCs w:val="24"/>
        </w:rPr>
        <w:t>(23), 2741–2750. http://doi.org/10.1016/j.ecolmodel.2010.08.014</w:t>
      </w:r>
    </w:p>
    <w:p w14:paraId="4BB8BB4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Geva-Sagiv, M., Las, L., Yovel, Y., &amp; Ulanovsky, N. (2015). Spatial cognition in bats and rats: from sensory acquisition to multiscale maps and navigation.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94–108. http://doi.org/10.1038/nrn3888</w:t>
      </w:r>
    </w:p>
    <w:p w14:paraId="08F6AD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Ghrist, R. (2007). Barcodes: The persistent topology of data.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w:t>
      </w:r>
      <w:r w:rsidRPr="008B5A19">
        <w:rPr>
          <w:rFonts w:ascii="Calibri" w:hAnsi="Calibri" w:cs="Calibri"/>
          <w:i/>
          <w:iCs/>
          <w:noProof/>
          <w:szCs w:val="24"/>
        </w:rPr>
        <w:t>45</w:t>
      </w:r>
      <w:r w:rsidRPr="008B5A19">
        <w:rPr>
          <w:rFonts w:ascii="Calibri" w:hAnsi="Calibri" w:cs="Calibri"/>
          <w:noProof/>
          <w:szCs w:val="24"/>
        </w:rPr>
        <w:t>(1), 61–76. http://doi.org/10.1090/S0273-0979-07-01191-3</w:t>
      </w:r>
    </w:p>
    <w:p w14:paraId="7A69EA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Giancarlo, R., Scaturro, D., &amp; Utro, F. (2009). Textual data compression in computational biology: a synopsis. </w:t>
      </w:r>
      <w:r w:rsidRPr="008B5A19">
        <w:rPr>
          <w:rFonts w:ascii="Calibri" w:hAnsi="Calibri" w:cs="Calibri"/>
          <w:i/>
          <w:iCs/>
          <w:noProof/>
          <w:szCs w:val="24"/>
        </w:rPr>
        <w:t>Bioinformatics</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(13), 1575–1586. http://doi.org/10.1093/bioinformatics/btp117</w:t>
      </w:r>
    </w:p>
    <w:p w14:paraId="4C5FA1E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Gilbert, P. E., Kesner, R. P., &amp; DeCoteau, W. E. (1998). Memory for spatial location: role of the hippocampus in mediating spatial pattern separation.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(2), 804–10. Retrieved from http://www.ncbi.nlm.nih.gov/pubmed/9425021</w:t>
      </w:r>
    </w:p>
    <w:p w14:paraId="0BD26F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Giovanello, K. S., Verfaellie, M., &amp; Keane, M. M. (2003). Disproportionate deficit in associative recognition relative to item recognition in global amnesia. </w:t>
      </w:r>
      <w:r w:rsidRPr="008B5A19">
        <w:rPr>
          <w:rFonts w:ascii="Calibri" w:hAnsi="Calibri" w:cs="Calibri"/>
          <w:i/>
          <w:iCs/>
          <w:noProof/>
          <w:szCs w:val="24"/>
        </w:rPr>
        <w:t>Cognitive, Affective &amp; Behavioral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(3), 186–94. http://doi.org/10.3758/CABN.3.3.186</w:t>
      </w:r>
    </w:p>
    <w:p w14:paraId="22FC6E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Golub, G., &amp; Kahan, W. (1965). CALCULATING THE SINGULAR VALUES AND PSEUDO-INVERSE OF A MATRIX. </w:t>
      </w:r>
      <w:r w:rsidRPr="008B5A19">
        <w:rPr>
          <w:rFonts w:ascii="Calibri" w:hAnsi="Calibri" w:cs="Calibri"/>
          <w:i/>
          <w:iCs/>
          <w:noProof/>
          <w:szCs w:val="24"/>
        </w:rPr>
        <w:t>J. SIAM Numer, Anal, Ser. B</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(2), 205–224.</w:t>
      </w:r>
    </w:p>
    <w:p w14:paraId="4936064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&amp; McNaughton, B. L. (1996). Dynamics of mismatch correction in the hippocampal ensemble code for space: interaction between path integration and environmental </w:t>
      </w:r>
      <w:r w:rsidRPr="008B5A19">
        <w:rPr>
          <w:rFonts w:ascii="Calibri" w:hAnsi="Calibri" w:cs="Calibri"/>
          <w:noProof/>
          <w:szCs w:val="24"/>
        </w:rPr>
        <w:lastRenderedPageBreak/>
        <w:t xml:space="preserve">cues.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(24), 8027–40. Retrieved from http://www.ncbi.nlm.nih.gov/pubmed/8987829</w:t>
      </w:r>
    </w:p>
    <w:p w14:paraId="389AA9A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823–35. Retrieved from http://www.ncbi.nlm.nih.gov/pubmed/8551362</w:t>
      </w:r>
    </w:p>
    <w:p w14:paraId="206B54C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(2010). Worth a glance: using eye movements to investigate the cognitive neuroscience of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4</w:t>
      </w:r>
      <w:r w:rsidRPr="008B5A19">
        <w:rPr>
          <w:rFonts w:ascii="Calibri" w:hAnsi="Calibri" w:cs="Calibri"/>
          <w:noProof/>
          <w:szCs w:val="24"/>
        </w:rPr>
        <w:t>(October), 1–16. http://doi.org/10.3389/fnhum.2010.00166</w:t>
      </w:r>
    </w:p>
    <w:p w14:paraId="50A0C3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&amp; Ranganath, C. (2009). The Eyes Have It: Hippocampal Activity Predicts Expression of Memory in Eye Movements.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63</w:t>
      </w:r>
      <w:r w:rsidRPr="008B5A19">
        <w:rPr>
          <w:rFonts w:ascii="Calibri" w:hAnsi="Calibri" w:cs="Calibri"/>
          <w:noProof/>
          <w:szCs w:val="24"/>
        </w:rPr>
        <w:t>(5), 592–599. http://doi.org/10.1016/j.neuron.2009.08.025</w:t>
      </w:r>
    </w:p>
    <w:p w14:paraId="42797BA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Ryan, J. D., Tranel, D., &amp; Cohen, N. J. (2007). Rapid Onset Relational Memory Effects Are Evident in Eye Movement Behavior, but Not in Hippocampal Amnesia.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(10), 1690–1705. http://doi.org/10.1162/jocn.2007.19.10.1690</w:t>
      </w:r>
    </w:p>
    <w:p w14:paraId="4989108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Tranel, D., &amp; Cohen, N. J. (2006). The Long and the Short of It: Relational Memory Impairments in Amnesia, Even at Short Lags.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26</w:t>
      </w:r>
      <w:r w:rsidRPr="008B5A19">
        <w:rPr>
          <w:rFonts w:ascii="Calibri" w:hAnsi="Calibri" w:cs="Calibri"/>
          <w:noProof/>
          <w:szCs w:val="24"/>
        </w:rPr>
        <w:t>(32), 8352–8359. http://doi.org/10.1523/JNEUROSCI.5222-05.2006</w:t>
      </w:r>
    </w:p>
    <w:p w14:paraId="2A4AFB1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Bird, C. M., Chan, D., Cipolotti, L., Husain, M., Vargha-Khadem, F., &amp; Burgess, N. (2007). The hippocampus is required for short-term topographical memory in humans.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(1), 34–48. http://doi.org/10.1002/hipo.20240</w:t>
      </w:r>
    </w:p>
    <w:p w14:paraId="199017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Lever, C., Burgess, N., &amp; O’Keefe, J. (2013). Space in the brain: how the hippocampal formation supports spatial cognition.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369</w:t>
      </w:r>
      <w:r w:rsidRPr="008B5A19">
        <w:rPr>
          <w:rFonts w:ascii="Calibri" w:hAnsi="Calibri" w:cs="Calibri"/>
          <w:noProof/>
          <w:szCs w:val="24"/>
        </w:rPr>
        <w:t>(1635), 20120510–20120510. http://doi.org/10.1098/rstb.2012.0510</w:t>
      </w:r>
    </w:p>
    <w:p w14:paraId="47D9917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Hawking, S. W., &amp; Ellis, G. F. R. (1973). The large scale structure of space-time. </w:t>
      </w:r>
      <w:r w:rsidRPr="008B5A19">
        <w:rPr>
          <w:rFonts w:ascii="Calibri" w:hAnsi="Calibri" w:cs="Calibri"/>
          <w:i/>
          <w:iCs/>
          <w:noProof/>
          <w:szCs w:val="24"/>
        </w:rPr>
        <w:t>Book</w:t>
      </w:r>
      <w:r w:rsidRPr="008B5A19">
        <w:rPr>
          <w:rFonts w:ascii="Calibri" w:hAnsi="Calibri" w:cs="Calibri"/>
          <w:noProof/>
          <w:szCs w:val="24"/>
        </w:rPr>
        <w:t>. http://doi.org/10.1017/CBO9780511524646</w:t>
      </w:r>
    </w:p>
    <w:p w14:paraId="00ADCB6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Hayes, S. M., Ryan, L., Schnyer, D. M., &amp; Nadel, L. (2004). An fMRI Study of Episodic Memory: Retrieval of Object, Spatial, and Temporal Information.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118</w:t>
      </w:r>
      <w:r w:rsidRPr="008B5A19">
        <w:rPr>
          <w:rFonts w:ascii="Calibri" w:hAnsi="Calibri" w:cs="Calibri"/>
          <w:noProof/>
          <w:szCs w:val="24"/>
        </w:rPr>
        <w:t>(5), 885–896. http://doi.org/10.1037/0735-7044.118.5.885</w:t>
      </w:r>
    </w:p>
    <w:p w14:paraId="266049F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Hopcroft, J., &amp; Tarjan, R. (1973). Algorithm 447: efficient algorithms for graph manipulation. </w:t>
      </w:r>
      <w:r w:rsidRPr="008B5A19">
        <w:rPr>
          <w:rFonts w:ascii="Calibri" w:hAnsi="Calibri" w:cs="Calibri"/>
          <w:i/>
          <w:iCs/>
          <w:noProof/>
          <w:szCs w:val="24"/>
        </w:rPr>
        <w:t>Communications of the ACM</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(6), 372–378. http://doi.org/10.1145/362248.362272</w:t>
      </w:r>
    </w:p>
    <w:p w14:paraId="570166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8B5A19">
        <w:rPr>
          <w:rFonts w:ascii="Calibri" w:hAnsi="Calibri" w:cs="Calibri"/>
          <w:i/>
          <w:iCs/>
          <w:noProof/>
          <w:szCs w:val="24"/>
        </w:rPr>
        <w:t>Psychol Rev</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(1), 75–116. http://doi.org/10.1037/0033-295X.112.1.75</w:t>
      </w:r>
    </w:p>
    <w:p w14:paraId="6BB82B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&amp; Kahana, M. J. (2002). A Distributed Representation of Temporal Context. </w:t>
      </w:r>
      <w:r w:rsidRPr="008B5A19">
        <w:rPr>
          <w:rFonts w:ascii="Calibri" w:hAnsi="Calibri" w:cs="Calibri"/>
          <w:i/>
          <w:iCs/>
          <w:noProof/>
          <w:szCs w:val="24"/>
        </w:rPr>
        <w:t>Journal of Mathematical Psychology</w:t>
      </w:r>
      <w:r w:rsidRPr="008B5A19">
        <w:rPr>
          <w:rFonts w:ascii="Calibri" w:hAnsi="Calibri" w:cs="Calibri"/>
          <w:noProof/>
          <w:szCs w:val="24"/>
        </w:rPr>
        <w:t xml:space="preserve">, </w:t>
      </w:r>
      <w:r w:rsidRPr="008B5A19">
        <w:rPr>
          <w:rFonts w:ascii="Calibri" w:hAnsi="Calibri" w:cs="Calibri"/>
          <w:i/>
          <w:iCs/>
          <w:noProof/>
          <w:szCs w:val="24"/>
        </w:rPr>
        <w:t>46</w:t>
      </w:r>
      <w:r w:rsidRPr="008B5A19">
        <w:rPr>
          <w:rFonts w:ascii="Calibri" w:hAnsi="Calibri" w:cs="Calibri"/>
          <w:noProof/>
          <w:szCs w:val="24"/>
        </w:rPr>
        <w:t>(3), 269–299. http://doi.org/10.1006/jmps.2001.1388</w:t>
      </w:r>
    </w:p>
    <w:p w14:paraId="13796E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(13), 4692–4707. http://doi.org/10.1523/JNEUROSCI.5808-12.2014</w:t>
      </w:r>
    </w:p>
    <w:p w14:paraId="347FA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Howard, M. W., &amp; Natu, V. S. (2005). Place from time: Reconstructing position from a distributed representation of temporal context. </w:t>
      </w:r>
      <w:r w:rsidRPr="008B5A19">
        <w:rPr>
          <w:rFonts w:ascii="Calibri" w:hAnsi="Calibri" w:cs="Calibri"/>
          <w:i/>
          <w:iCs/>
          <w:noProof/>
          <w:szCs w:val="24"/>
        </w:rPr>
        <w:t>Neural Networks</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(9), 1150–1162. http://doi.org/10.1016/j.neunet.2005.08.002</w:t>
      </w:r>
    </w:p>
    <w:p w14:paraId="20E287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Shankar, K. H., Aue, W. R., &amp; Criss, A. H. (2015). A distributed representation of internal time.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122</w:t>
      </w:r>
      <w:r w:rsidRPr="008B5A19">
        <w:rPr>
          <w:rFonts w:ascii="Calibri" w:hAnsi="Calibri" w:cs="Calibri"/>
          <w:noProof/>
          <w:szCs w:val="24"/>
        </w:rPr>
        <w:t>(1), 24–53. http://doi.org/10.1037/a0037840</w:t>
      </w:r>
    </w:p>
    <w:p w14:paraId="2D8139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Viskontas, I. V, Shankar, K. H., &amp; Fried, I. (2012). Ensembles of human MTL neurons “jump back in time” in response to a repeated stimulus.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(9), 1833–47. http://doi.org/10.1002/hipo.22018</w:t>
      </w:r>
    </w:p>
    <w:p w14:paraId="518C09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Huth, J. E. (2013). </w:t>
      </w:r>
      <w:r w:rsidRPr="008B5A19">
        <w:rPr>
          <w:rFonts w:ascii="Calibri" w:hAnsi="Calibri" w:cs="Calibri"/>
          <w:i/>
          <w:iCs/>
          <w:noProof/>
          <w:szCs w:val="24"/>
        </w:rPr>
        <w:t>The Lost Art of Finding Our Way</w:t>
      </w:r>
      <w:r w:rsidRPr="008B5A19">
        <w:rPr>
          <w:rFonts w:ascii="Calibri" w:hAnsi="Calibri" w:cs="Calibri"/>
          <w:noProof/>
          <w:szCs w:val="24"/>
        </w:rPr>
        <w:t>. Cambridge, MA and London, England: Harvard University Press. http://doi.org/10.4159/harvard.9780674074811</w:t>
      </w:r>
    </w:p>
    <w:p w14:paraId="0466F8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Huttenlocher, J., &amp; Presson, C. C. (1979). The coding and transformation of spatial information. </w:t>
      </w:r>
      <w:r w:rsidRPr="008B5A19">
        <w:rPr>
          <w:rFonts w:ascii="Calibri" w:hAnsi="Calibri" w:cs="Calibri"/>
          <w:i/>
          <w:iCs/>
          <w:noProof/>
          <w:szCs w:val="24"/>
        </w:rPr>
        <w:t>Cognitive Psychology</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(3), 375–394. http://doi.org/10.1016/0010-0285(79)90017-3</w:t>
      </w:r>
    </w:p>
    <w:p w14:paraId="7D5C55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Insausti, R., Amaral, D. G., &amp; Cowan, W. M. (1987). The entorhinal cortex of the monkey: II. Cortical afferents. </w:t>
      </w:r>
      <w:r w:rsidRPr="008B5A19">
        <w:rPr>
          <w:rFonts w:ascii="Calibri" w:hAnsi="Calibri" w:cs="Calibri"/>
          <w:i/>
          <w:iCs/>
          <w:noProof/>
          <w:szCs w:val="24"/>
        </w:rPr>
        <w:t>The Journal of Comparative Neurology</w:t>
      </w:r>
      <w:r w:rsidRPr="008B5A19">
        <w:rPr>
          <w:rFonts w:ascii="Calibri" w:hAnsi="Calibri" w:cs="Calibri"/>
          <w:noProof/>
          <w:szCs w:val="24"/>
        </w:rPr>
        <w:t xml:space="preserve">, </w:t>
      </w:r>
      <w:r w:rsidRPr="008B5A19">
        <w:rPr>
          <w:rFonts w:ascii="Calibri" w:hAnsi="Calibri" w:cs="Calibri"/>
          <w:i/>
          <w:iCs/>
          <w:noProof/>
          <w:szCs w:val="24"/>
        </w:rPr>
        <w:t>264</w:t>
      </w:r>
      <w:r w:rsidRPr="008B5A19">
        <w:rPr>
          <w:rFonts w:ascii="Calibri" w:hAnsi="Calibri" w:cs="Calibri"/>
          <w:noProof/>
          <w:szCs w:val="24"/>
        </w:rPr>
        <w:t>(3), 356–395. http://doi.org/10.1002/cne.902640306</w:t>
      </w:r>
    </w:p>
    <w:p w14:paraId="5A3AD8B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Jelinek, A. K. H. F. (2011). Reviewing Lacunarity Analysis and Classification of Microglia in Neuroscience, (Takayasu 1990).</w:t>
      </w:r>
    </w:p>
    <w:p w14:paraId="1E9986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Jeneson, A., Mauldin, K. N., &amp; Squire, L. R. (2010). Intact Working Memory for Relational Information after Medial Temporal Lobe Damage.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(41), 13624–13629. http://doi.org/10.1523/JNEUROSCI.2895-10.2010</w:t>
      </w:r>
    </w:p>
    <w:p w14:paraId="02DC07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4E0A3C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79BE023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Kesner, R. P., Gilbert, P. E., &amp; Barua, L. A. (2002). The role of the hippocampus in memory for the temporal order of a sequence of odors.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(2), 286–290. http://doi.org/10.1037/0735-7044.116.2.286</w:t>
      </w:r>
    </w:p>
    <w:p w14:paraId="0967BA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Kessels, R. P. C., van Zandvoort, M. J. E., Postma, A., Kappelle, L. J., &amp; de Haan, E. H. F. (2000). The Corsi Block-Tapping Task: Standardization and Normative Data. </w:t>
      </w:r>
      <w:r w:rsidRPr="008B5A19">
        <w:rPr>
          <w:rFonts w:ascii="Calibri" w:hAnsi="Calibri" w:cs="Calibri"/>
          <w:i/>
          <w:iCs/>
          <w:noProof/>
          <w:szCs w:val="24"/>
        </w:rPr>
        <w:t>Applied Neuropsychology</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(4), 252–258. http://doi.org/10.1207/S15324826AN0704_8</w:t>
      </w:r>
    </w:p>
    <w:p w14:paraId="6B76BEA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Kim, S., Sapiurka, M., Clark, R. E., &amp; Squire, L. R. (2013). Contrasting effects on path integration after hippocampal damage in humans and rats.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110</w:t>
      </w:r>
      <w:r w:rsidRPr="008B5A19">
        <w:rPr>
          <w:rFonts w:ascii="Calibri" w:hAnsi="Calibri" w:cs="Calibri"/>
          <w:noProof/>
          <w:szCs w:val="24"/>
        </w:rPr>
        <w:t>(12), 4732–4737. http://doi.org/10.1073/pnas.1300869110</w:t>
      </w:r>
    </w:p>
    <w:p w14:paraId="457D58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Knierim, J. J., &amp; Neunuebel, J. P. (2016). Tracking the flow of hippocampal computation: Pattern separation, pattern completion, and attractor dynamics.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129</w:t>
      </w:r>
      <w:r w:rsidRPr="008B5A19">
        <w:rPr>
          <w:rFonts w:ascii="Calibri" w:hAnsi="Calibri" w:cs="Calibri"/>
          <w:noProof/>
          <w:szCs w:val="24"/>
        </w:rPr>
        <w:t>, 38–49. http://doi.org/10.1016/j.nlm.2015.10.008</w:t>
      </w:r>
    </w:p>
    <w:p w14:paraId="74B236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Kolarik, B. S., Baer, T., Shahlaie, K., Yonelinas, A. P., &amp; Ekstrom, A. D. (2017). Close but no cigar: Spatial precision deficits following medial temporal lobe lesions provide novel insight into theoretical models of navigation and memory. </w:t>
      </w:r>
      <w:r w:rsidRPr="008B5A19">
        <w:rPr>
          <w:rFonts w:ascii="Calibri" w:hAnsi="Calibri" w:cs="Calibri"/>
          <w:i/>
          <w:iCs/>
          <w:noProof/>
          <w:szCs w:val="24"/>
        </w:rPr>
        <w:t>Hippocampus</w:t>
      </w:r>
      <w:r w:rsidRPr="008B5A19">
        <w:rPr>
          <w:rFonts w:ascii="Calibri" w:hAnsi="Calibri" w:cs="Calibri"/>
          <w:noProof/>
          <w:szCs w:val="24"/>
        </w:rPr>
        <w:t>, (August), 1–11. http://doi.org/10.1002/hipo.22801</w:t>
      </w:r>
    </w:p>
    <w:p w14:paraId="73E5929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80</w:t>
      </w:r>
      <w:r w:rsidRPr="008B5A19">
        <w:rPr>
          <w:rFonts w:ascii="Calibri" w:hAnsi="Calibri" w:cs="Calibri"/>
          <w:noProof/>
          <w:szCs w:val="24"/>
        </w:rPr>
        <w:t>, 90–101. http://doi.org/10.1016/j.neuropsychologia.2015.11.013</w:t>
      </w:r>
    </w:p>
    <w:p w14:paraId="4936041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(2009). Relational memory and the hippocampus: Representations and methods. </w:t>
      </w:r>
      <w:r w:rsidRPr="008B5A19">
        <w:rPr>
          <w:rFonts w:ascii="Calibri" w:hAnsi="Calibri" w:cs="Calibri"/>
          <w:i/>
          <w:iCs/>
          <w:noProof/>
          <w:szCs w:val="24"/>
        </w:rPr>
        <w:t>Frontiers in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(2), 166–174. http://doi.org/10.3389/neuro.01.023.2009</w:t>
      </w:r>
    </w:p>
    <w:p w14:paraId="384716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Warren, D. E., Duff, M. C., Tranel, D. N., &amp; Cohen, N. J. (2008). Hippocampal amnesia impairs all manner of relational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(October), 15. http://doi.org/10.3389/neuro.09.015.2008</w:t>
      </w:r>
    </w:p>
    <w:p w14:paraId="1A3934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(2015a).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FA4E5A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(2015b).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40BC1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Robinson, R., White, J., Eichenbaum, H., &amp; Hasselmo, M. (2013). Hippocampal “Time Cells”: Time versus Path Integration.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78</w:t>
      </w:r>
      <w:r w:rsidRPr="008B5A19">
        <w:rPr>
          <w:rFonts w:ascii="Calibri" w:hAnsi="Calibri" w:cs="Calibri"/>
          <w:noProof/>
          <w:szCs w:val="24"/>
        </w:rPr>
        <w:t>(6), 1090–1101. http://doi.org/10.1016/j.neuron.2013.04.015</w:t>
      </w:r>
    </w:p>
    <w:p w14:paraId="220BAA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Kropff, E., Carmichael, J. E., Moser, M.-B., &amp; Moser, E. I. (2015). Speed cells in the medial entorhinal cortex.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523</w:t>
      </w:r>
      <w:r w:rsidRPr="008B5A19">
        <w:rPr>
          <w:rFonts w:ascii="Calibri" w:hAnsi="Calibri" w:cs="Calibri"/>
          <w:noProof/>
          <w:szCs w:val="24"/>
        </w:rPr>
        <w:t>(7561), 419–424. http://doi.org/10.1038/nature14622</w:t>
      </w:r>
    </w:p>
    <w:p w14:paraId="3489E7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(1956). Variants of the hungarian method for assignment problems. </w:t>
      </w:r>
      <w:r w:rsidRPr="008B5A19">
        <w:rPr>
          <w:rFonts w:ascii="Calibri" w:hAnsi="Calibri" w:cs="Calibri"/>
          <w:i/>
          <w:iCs/>
          <w:noProof/>
          <w:szCs w:val="24"/>
        </w:rPr>
        <w:t>Naval Research Logistics Quarterly</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(4), 253–258. http://doi.org/10.1002/nav.3800030404</w:t>
      </w:r>
    </w:p>
    <w:p w14:paraId="29740F7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(2010). The Hungarian Method for the Assignment Problem. In </w:t>
      </w:r>
      <w:r w:rsidRPr="008B5A19">
        <w:rPr>
          <w:rFonts w:ascii="Calibri" w:hAnsi="Calibri" w:cs="Calibri"/>
          <w:i/>
          <w:iCs/>
          <w:noProof/>
          <w:szCs w:val="24"/>
        </w:rPr>
        <w:t>50 Years of Integer Programming 1958-2008</w:t>
      </w:r>
      <w:r w:rsidRPr="008B5A19">
        <w:rPr>
          <w:rFonts w:ascii="Calibri" w:hAnsi="Calibri" w:cs="Calibri"/>
          <w:noProof/>
          <w:szCs w:val="24"/>
        </w:rPr>
        <w:t xml:space="preserve"> (pp. 29–47). Berlin, Heidelberg, Heidelberg: Springer Berlin Heidelberg. http://doi.org/10.1007/978-3-540-68279-0_2</w:t>
      </w:r>
    </w:p>
    <w:p w14:paraId="648115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8B5A19">
        <w:rPr>
          <w:rFonts w:ascii="Calibri" w:hAnsi="Calibri" w:cs="Calibri"/>
          <w:i/>
          <w:iCs/>
          <w:noProof/>
          <w:szCs w:val="24"/>
        </w:rPr>
        <w:t>Computers, Environment and Urban Systems</w:t>
      </w:r>
      <w:r w:rsidRPr="008B5A19">
        <w:rPr>
          <w:rFonts w:ascii="Calibri" w:hAnsi="Calibri" w:cs="Calibri"/>
          <w:noProof/>
          <w:szCs w:val="24"/>
        </w:rPr>
        <w:t xml:space="preserve">, </w:t>
      </w:r>
      <w:r w:rsidRPr="008B5A19">
        <w:rPr>
          <w:rFonts w:ascii="Calibri" w:hAnsi="Calibri" w:cs="Calibri"/>
          <w:i/>
          <w:iCs/>
          <w:noProof/>
          <w:szCs w:val="24"/>
        </w:rPr>
        <w:t>54</w:t>
      </w:r>
      <w:r w:rsidRPr="008B5A19">
        <w:rPr>
          <w:rFonts w:ascii="Calibri" w:hAnsi="Calibri" w:cs="Calibri"/>
          <w:noProof/>
          <w:szCs w:val="24"/>
        </w:rPr>
        <w:t>, 363–375. http://doi.org/10.1016/j.compenvurbsys.2015.09.006</w:t>
      </w:r>
    </w:p>
    <w:p w14:paraId="47268D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Kumaran, D., Hassabis, D., &amp; McClelland, J. L. (2016). What Learning Systems do Intelligent Agents Need? Complementary Learning Systems Theory Updated.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(7), 512–534. http://doi.org/10.1016/j.tics.2016.05.004</w:t>
      </w:r>
    </w:p>
    <w:p w14:paraId="2D1288C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Kveraga, K., &amp; Bar, M. (2015). </w:t>
      </w:r>
      <w:r w:rsidRPr="008B5A19">
        <w:rPr>
          <w:rFonts w:ascii="Calibri" w:hAnsi="Calibri" w:cs="Calibri"/>
          <w:i/>
          <w:iCs/>
          <w:noProof/>
          <w:szCs w:val="24"/>
        </w:rPr>
        <w:t>Scene Vision: Making Sense of What We See</w:t>
      </w:r>
      <w:r w:rsidRPr="008B5A19">
        <w:rPr>
          <w:rFonts w:ascii="Calibri" w:hAnsi="Calibri" w:cs="Calibri"/>
          <w:noProof/>
          <w:szCs w:val="24"/>
        </w:rPr>
        <w:t>. http://doi.org/10.1177/0301006615600645</w:t>
      </w:r>
    </w:p>
    <w:p w14:paraId="3B156F7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Lee, A. C. H., Buckley, M. J., Pegman, S. J., Spiers, H., Scahill, V. L., Gaffan, D., … Graham, K. S. (2005). Specialization in the medial temporal lobe for processing of objects and scenes.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lastRenderedPageBreak/>
        <w:t>15</w:t>
      </w:r>
      <w:r w:rsidRPr="008B5A19">
        <w:rPr>
          <w:rFonts w:ascii="Calibri" w:hAnsi="Calibri" w:cs="Calibri"/>
          <w:noProof/>
          <w:szCs w:val="24"/>
        </w:rPr>
        <w:t>(6), 782–797. http://doi.org/10.1002/hipo.20101</w:t>
      </w:r>
    </w:p>
    <w:p w14:paraId="40610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Lenck-Santini, P.-P., Save, E., &amp; Poucet, B. (2001). Place-cell firing does not depend on the direction of turn in a Y-maze alternation task. </w:t>
      </w:r>
      <w:r w:rsidRPr="008B5A19">
        <w:rPr>
          <w:rFonts w:ascii="Calibri" w:hAnsi="Calibri" w:cs="Calibri"/>
          <w:i/>
          <w:iCs/>
          <w:noProof/>
          <w:szCs w:val="24"/>
        </w:rPr>
        <w:t>European Journal of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(5), 1055–1058. http://doi.org/10.1046/j.0953-816x.2001.01481.x</w:t>
      </w:r>
    </w:p>
    <w:p w14:paraId="65D449E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Leutgeb, J. K., Leutgeb, S., Moser, M.-B., &amp; Moser, E. I. (2007). Pattern Separation in the Dentate Gyrus and CA3 of the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315</w:t>
      </w:r>
      <w:r w:rsidRPr="008B5A19">
        <w:rPr>
          <w:rFonts w:ascii="Calibri" w:hAnsi="Calibri" w:cs="Calibri"/>
          <w:noProof/>
          <w:szCs w:val="24"/>
        </w:rPr>
        <w:t>(5814), 961–966. http://doi.org/10.1126/science.1135801</w:t>
      </w:r>
    </w:p>
    <w:p w14:paraId="1C2392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Levitt, T. S., &amp; Lawton, D. T. (1990). Qualitative navigation for mobile robots. </w:t>
      </w:r>
      <w:r w:rsidRPr="008B5A19">
        <w:rPr>
          <w:rFonts w:ascii="Calibri" w:hAnsi="Calibri" w:cs="Calibri"/>
          <w:i/>
          <w:iCs/>
          <w:noProof/>
          <w:szCs w:val="24"/>
        </w:rPr>
        <w:t>Artificial Intelligence</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(3), 305–360. http://doi.org/10.1016/0004-3702(90)90027-W</w:t>
      </w:r>
    </w:p>
    <w:p w14:paraId="1BBB476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Libby, L. A., Hannula, D. E., &amp; Ranganath, C. (2014). Medial Temporal Lobe Coding of Item and Spatial Information during Relational Binding in Working Memory.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(43), 14233–14242. http://doi.org/10.1523/JNEUROSCI.0655-14.2014</w:t>
      </w:r>
    </w:p>
    <w:p w14:paraId="7AAF1C1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Duff, M. C., &amp; Cohen, N. J. (2017). The hippocampus promotes effective saccadic information gathering in humans. In </w:t>
      </w:r>
      <w:r w:rsidRPr="008B5A19">
        <w:rPr>
          <w:rFonts w:ascii="Calibri" w:hAnsi="Calibri" w:cs="Calibri"/>
          <w:i/>
          <w:iCs/>
          <w:noProof/>
          <w:szCs w:val="24"/>
        </w:rPr>
        <w:t>Cognitive Neuroscience Society 24th Annual Meeting</w:t>
      </w:r>
      <w:r w:rsidRPr="008B5A19">
        <w:rPr>
          <w:rFonts w:ascii="Calibri" w:hAnsi="Calibri" w:cs="Calibri"/>
          <w:noProof/>
          <w:szCs w:val="24"/>
        </w:rPr>
        <w:t>. San Francisco.</w:t>
      </w:r>
    </w:p>
    <w:p w14:paraId="2AD6CC1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8B5A19">
        <w:rPr>
          <w:rFonts w:ascii="Calibri" w:hAnsi="Calibri" w:cs="Calibri"/>
          <w:i/>
          <w:iCs/>
          <w:noProof/>
          <w:szCs w:val="24"/>
        </w:rPr>
        <w:t xml:space="preserve">Neuropsychology </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(5), 568–578. http://doi.org/10.1037/neu0000275</w:t>
      </w:r>
    </w:p>
    <w:p w14:paraId="0D5F9D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M.Cover, T. (2006). </w:t>
      </w:r>
      <w:r w:rsidRPr="008B5A19">
        <w:rPr>
          <w:rFonts w:ascii="Calibri" w:hAnsi="Calibri" w:cs="Calibri"/>
          <w:i/>
          <w:iCs/>
          <w:noProof/>
          <w:szCs w:val="24"/>
        </w:rPr>
        <w:t>Elements Of Information Theory</w:t>
      </w:r>
      <w:r w:rsidRPr="008B5A1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2821F6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Maguire, E. A., Burgess, N., O’Keefe, J., &amp; O’Keefe, J. (1999). Human spatial navigation: cognitive maps, sexual dimorphism, and neural substrates. </w:t>
      </w:r>
      <w:r w:rsidRPr="008B5A19">
        <w:rPr>
          <w:rFonts w:ascii="Calibri" w:hAnsi="Calibri" w:cs="Calibri"/>
          <w:i/>
          <w:iCs/>
          <w:noProof/>
          <w:szCs w:val="24"/>
        </w:rPr>
        <w:t>Current Opinion in Neurobiology</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(2), 171–7. http://doi.org/10.1016/S1474-4422(08)70216-3</w:t>
      </w:r>
    </w:p>
    <w:p w14:paraId="39E926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Mandelbrot, B. (1967). How Long Is the Coast of Britain? Statistical Self-Similarity and Fractional Dimension.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156</w:t>
      </w:r>
      <w:r w:rsidRPr="008B5A19">
        <w:rPr>
          <w:rFonts w:ascii="Calibri" w:hAnsi="Calibri" w:cs="Calibri"/>
          <w:noProof/>
          <w:szCs w:val="24"/>
        </w:rPr>
        <w:t>(3775), 636–638. http://doi.org/10.1126/science.156.3775.636</w:t>
      </w:r>
    </w:p>
    <w:p w14:paraId="406BEF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Marr, D. (1971). </w:t>
      </w:r>
      <w:r w:rsidRPr="008B5A19">
        <w:rPr>
          <w:rFonts w:ascii="Calibri" w:hAnsi="Calibri" w:cs="Calibri"/>
          <w:i/>
          <w:iCs/>
          <w:noProof/>
          <w:szCs w:val="24"/>
        </w:rPr>
        <w:t>Simple Memory: A Theory for Archicortex</w:t>
      </w:r>
      <w:r w:rsidRPr="008B5A19">
        <w:rPr>
          <w:rFonts w:ascii="Calibri" w:hAnsi="Calibri" w:cs="Calibri"/>
          <w:noProof/>
          <w:szCs w:val="24"/>
        </w:rPr>
        <w:t>. Cambridge, MA: Royal Society Publishing. http://doi.org/10.1098/rspa.1983.0054</w:t>
      </w:r>
    </w:p>
    <w:p w14:paraId="07CF4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102</w:t>
      </w:r>
      <w:r w:rsidRPr="008B5A19">
        <w:rPr>
          <w:rFonts w:ascii="Calibri" w:hAnsi="Calibri" w:cs="Calibri"/>
          <w:noProof/>
          <w:szCs w:val="24"/>
        </w:rPr>
        <w:t>(3), 419–457. http://doi.org/10.1037/0033-295X.102.3.419</w:t>
      </w:r>
    </w:p>
    <w:p w14:paraId="366164A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317</w:t>
      </w:r>
      <w:r w:rsidRPr="008B5A19">
        <w:rPr>
          <w:rFonts w:ascii="Calibri" w:hAnsi="Calibri" w:cs="Calibri"/>
          <w:noProof/>
          <w:szCs w:val="24"/>
        </w:rPr>
        <w:t>(5834), 94–99. http://doi.org/10.1126/science.1140263</w:t>
      </w:r>
    </w:p>
    <w:p w14:paraId="515F32D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83</w:t>
      </w:r>
      <w:r w:rsidRPr="008B5A19">
        <w:rPr>
          <w:rFonts w:ascii="Calibri" w:hAnsi="Calibri" w:cs="Calibri"/>
          <w:noProof/>
          <w:szCs w:val="24"/>
        </w:rPr>
        <w:t>(1), 202–215. http://doi.org/10.1016/j.neuron.2014.05.019</w:t>
      </w:r>
    </w:p>
    <w:p w14:paraId="4C2EF3B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Mirowski, P., Pascanu, R., Viola, F., Soyer, H., Ballard, A. J., Banino, A., … London, D. (2017). Learning To Navigate in Complex Environments.</w:t>
      </w:r>
    </w:p>
    <w:p w14:paraId="4049A75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(2009). Aging and spatial navigation: What do we know and where do we go? </w:t>
      </w:r>
      <w:r w:rsidRPr="008B5A19">
        <w:rPr>
          <w:rFonts w:ascii="Calibri" w:hAnsi="Calibri" w:cs="Calibri"/>
          <w:i/>
          <w:iCs/>
          <w:noProof/>
          <w:szCs w:val="24"/>
        </w:rPr>
        <w:t>Neuropsychology Review</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(4), 478–489. http://doi.org/10.1007/s11065-009-9120-3</w:t>
      </w:r>
    </w:p>
    <w:p w14:paraId="64A5ED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&amp; Resnick, S. M. (2002). Effects of age on virtual environment place navigation and allocentric cognitive mapping.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(5), 851–9. Retrieved from http://www.ncbi.nlm.nih.gov/pubmed/12369805</w:t>
      </w:r>
    </w:p>
    <w:p w14:paraId="4C9BF8B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Monti, J. M., Cooke, G. E., Watson, P. D., Voss, M. W., Kramer, A. F., &amp; Cohen, N. J. (2015). Relating Hippocampus to Relational Memory Processing across Domains and Delays.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27</w:t>
      </w:r>
      <w:r w:rsidRPr="008B5A19">
        <w:rPr>
          <w:rFonts w:ascii="Calibri" w:hAnsi="Calibri" w:cs="Calibri"/>
          <w:noProof/>
          <w:szCs w:val="24"/>
        </w:rPr>
        <w:t>(2), 234–245. http://doi.org/10.1162/jocn_a_00717</w:t>
      </w:r>
    </w:p>
    <w:p w14:paraId="16A1496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(1981). Spatial localization does not require the presence of local cues. </w:t>
      </w:r>
      <w:r w:rsidRPr="008B5A19">
        <w:rPr>
          <w:rFonts w:ascii="Calibri" w:hAnsi="Calibri" w:cs="Calibri"/>
          <w:i/>
          <w:iCs/>
          <w:noProof/>
          <w:szCs w:val="24"/>
        </w:rPr>
        <w:t>Learning and Motivation</w:t>
      </w:r>
      <w:r w:rsidRPr="008B5A19">
        <w:rPr>
          <w:rFonts w:ascii="Calibri" w:hAnsi="Calibri" w:cs="Calibri"/>
          <w:noProof/>
          <w:szCs w:val="24"/>
        </w:rPr>
        <w:t xml:space="preserve">, </w:t>
      </w:r>
      <w:r w:rsidRPr="008B5A19">
        <w:rPr>
          <w:rFonts w:ascii="Calibri" w:hAnsi="Calibri" w:cs="Calibri"/>
          <w:i/>
          <w:iCs/>
          <w:noProof/>
          <w:szCs w:val="24"/>
        </w:rPr>
        <w:t>12</w:t>
      </w:r>
      <w:r w:rsidRPr="008B5A19">
        <w:rPr>
          <w:rFonts w:ascii="Calibri" w:hAnsi="Calibri" w:cs="Calibri"/>
          <w:noProof/>
          <w:szCs w:val="24"/>
        </w:rPr>
        <w:t>(2), 239–260. http://doi.org/10.1016/0023-9690(81)90020-5</w:t>
      </w:r>
    </w:p>
    <w:p w14:paraId="448A45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Garrud, P., Rawlins, J. N. P., &amp; O’Keefe, J. (1982). Place navigation impaired in rats with hippocampal lesions.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(5868), 681–683. http://doi.org/10.1038/297681a0</w:t>
      </w:r>
    </w:p>
    <w:p w14:paraId="079ABD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Muller, R. U., &amp; Kubie, J. L. (1987). The effects of changes in the environment on the spatial firing of hippocampal complex-spike cells.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(7), 1951–68. Retrieved from http://www.ncbi.nlm.nih.gov/pubmed/3612226</w:t>
      </w:r>
    </w:p>
    <w:p w14:paraId="566EB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Munkres, J. (1957). Algorithms for the Assignment and Transportation Problems. </w:t>
      </w:r>
      <w:r w:rsidRPr="008B5A19">
        <w:rPr>
          <w:rFonts w:ascii="Calibri" w:hAnsi="Calibri" w:cs="Calibri"/>
          <w:i/>
          <w:iCs/>
          <w:noProof/>
          <w:szCs w:val="24"/>
        </w:rPr>
        <w:t>Journal of the Society for Industrial and Applied Mathematics</w:t>
      </w:r>
      <w:r w:rsidRPr="008B5A19">
        <w:rPr>
          <w:rFonts w:ascii="Calibri" w:hAnsi="Calibri" w:cs="Calibri"/>
          <w:noProof/>
          <w:szCs w:val="24"/>
        </w:rPr>
        <w:t xml:space="preserve">, </w:t>
      </w:r>
      <w:r w:rsidRPr="008B5A19">
        <w:rPr>
          <w:rFonts w:ascii="Calibri" w:hAnsi="Calibri" w:cs="Calibri"/>
          <w:i/>
          <w:iCs/>
          <w:noProof/>
          <w:szCs w:val="24"/>
        </w:rPr>
        <w:t>5</w:t>
      </w:r>
      <w:r w:rsidRPr="008B5A19">
        <w:rPr>
          <w:rFonts w:ascii="Calibri" w:hAnsi="Calibri" w:cs="Calibri"/>
          <w:noProof/>
          <w:szCs w:val="24"/>
        </w:rPr>
        <w:t>(1), 32–38. http://doi.org/10.1137/0105003</w:t>
      </w:r>
    </w:p>
    <w:p w14:paraId="70FA95B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Murray, E. A., Gaffan, D., &amp; Mishkin, M. (1993). Neural substrates of visual stimulus-stimulus association in rhesus monkeys.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4549–61. Retrieved from http://www.ncbi.nlm.nih.gov/pubmed/8410203</w:t>
      </w:r>
    </w:p>
    <w:p w14:paraId="584D94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(5579), 211–218. http://doi.org/10.1126/science.1071795.Requirement</w:t>
      </w:r>
    </w:p>
    <w:p w14:paraId="3334733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Naya, Y., &amp; Suzuki, W. A. (2011). Integrating What and When Across the Primate Medial Temporal Lobe.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333</w:t>
      </w:r>
      <w:r w:rsidRPr="008B5A19">
        <w:rPr>
          <w:rFonts w:ascii="Calibri" w:hAnsi="Calibri" w:cs="Calibri"/>
          <w:noProof/>
          <w:szCs w:val="24"/>
        </w:rPr>
        <w:t>(6043), 773–776. http://doi.org/10.1126/science.1206773</w:t>
      </w:r>
    </w:p>
    <w:p w14:paraId="7E35A2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(2), 416–427. http://doi.org/10.1016/j.neuron.2013.11.017</w:t>
      </w:r>
    </w:p>
    <w:p w14:paraId="6AA63E4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Nielson, D. M., Smith, T. A., Sreekumar, V., Dennis, S., &amp; Sederberg, P. B. (2015). Human hippocampus represents space and time during retrieval of real-world memories.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(35), 11078–11083. http://doi.org/10.1073/pnas.1507104112</w:t>
      </w:r>
    </w:p>
    <w:p w14:paraId="06B08A5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Noether, E. (1971). Invariant variation problems. </w:t>
      </w:r>
      <w:r w:rsidRPr="008B5A19">
        <w:rPr>
          <w:rFonts w:ascii="Calibri" w:hAnsi="Calibri" w:cs="Calibri"/>
          <w:i/>
          <w:iCs/>
          <w:noProof/>
          <w:szCs w:val="24"/>
        </w:rPr>
        <w:t>Transport Theory and Statistical Physics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186–207. http://doi.org/10.1080/00411457108231446</w:t>
      </w:r>
    </w:p>
    <w:p w14:paraId="3DB886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(1991). An allocentric spatial model for the hippocampal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230–235. http://doi.org/10.1002/hipo.450010303</w:t>
      </w:r>
    </w:p>
    <w:p w14:paraId="6B1FB8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Burgess, N. (1996). Geometric determinants of the place fields of hippocampal neurons. </w:t>
      </w:r>
      <w:r w:rsidRPr="008B5A19">
        <w:rPr>
          <w:rFonts w:ascii="Calibri" w:hAnsi="Calibri" w:cs="Calibri"/>
          <w:i/>
          <w:iCs/>
          <w:noProof/>
          <w:szCs w:val="24"/>
        </w:rPr>
        <w:lastRenderedPageBreak/>
        <w:t>Nature</w:t>
      </w:r>
      <w:r w:rsidRPr="008B5A19">
        <w:rPr>
          <w:rFonts w:ascii="Calibri" w:hAnsi="Calibri" w:cs="Calibri"/>
          <w:noProof/>
          <w:szCs w:val="24"/>
        </w:rPr>
        <w:t xml:space="preserve">, </w:t>
      </w:r>
      <w:r w:rsidRPr="008B5A19">
        <w:rPr>
          <w:rFonts w:ascii="Calibri" w:hAnsi="Calibri" w:cs="Calibri"/>
          <w:i/>
          <w:iCs/>
          <w:noProof/>
          <w:szCs w:val="24"/>
        </w:rPr>
        <w:t>381</w:t>
      </w:r>
      <w:r w:rsidRPr="008B5A19">
        <w:rPr>
          <w:rFonts w:ascii="Calibri" w:hAnsi="Calibri" w:cs="Calibri"/>
          <w:noProof/>
          <w:szCs w:val="24"/>
        </w:rPr>
        <w:t>(6581), 425–428. http://doi.org/10.1038/381425a0</w:t>
      </w:r>
    </w:p>
    <w:p w14:paraId="3AF52A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Dostrovsky, J. (1971). The hippocampus as a spatial map. Preliminary evidence from unit activity in the freely-moving rat. </w:t>
      </w:r>
      <w:r w:rsidRPr="008B5A19">
        <w:rPr>
          <w:rFonts w:ascii="Calibri" w:hAnsi="Calibri" w:cs="Calibri"/>
          <w:i/>
          <w:iCs/>
          <w:noProof/>
          <w:szCs w:val="24"/>
        </w:rPr>
        <w:t>Brain Research</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 171–175. http://doi.org/10.1016/0006-8993(71)90358-1</w:t>
      </w:r>
    </w:p>
    <w:p w14:paraId="6A6615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Nadel, L. (1978). </w:t>
      </w:r>
      <w:r w:rsidRPr="008B5A19">
        <w:rPr>
          <w:rFonts w:ascii="Calibri" w:hAnsi="Calibri" w:cs="Calibri"/>
          <w:i/>
          <w:iCs/>
          <w:noProof/>
          <w:szCs w:val="24"/>
        </w:rPr>
        <w:t>The Hippocampus as a Cognitive Map</w:t>
      </w:r>
      <w:r w:rsidRPr="008B5A19">
        <w:rPr>
          <w:rFonts w:ascii="Calibri" w:hAnsi="Calibri" w:cs="Calibri"/>
          <w:noProof/>
          <w:szCs w:val="24"/>
        </w:rPr>
        <w:t>. Oxford: Oxford University Press.</w:t>
      </w:r>
    </w:p>
    <w:p w14:paraId="6955F38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O’Reilly, R. C., &amp; Rudy, J. W. (2001). Conjunctive Representations in Learning and Memory: Principles of Cortical and Hippocampal Function.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108</w:t>
      </w:r>
      <w:r w:rsidRPr="008B5A19">
        <w:rPr>
          <w:rFonts w:ascii="Calibri" w:hAnsi="Calibri" w:cs="Calibri"/>
          <w:noProof/>
          <w:szCs w:val="24"/>
        </w:rPr>
        <w:t>(1), 83–95. http://doi.org/10.1037//0033-295X.</w:t>
      </w:r>
    </w:p>
    <w:p w14:paraId="216B6C9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Pastalkova, E., Itskov, V., Amarasingham, A., &amp; Buzsaki, G. (2008). Internally Generated Cell Assembly Sequences in the Rat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321</w:t>
      </w:r>
      <w:r w:rsidRPr="008B5A19">
        <w:rPr>
          <w:rFonts w:ascii="Calibri" w:hAnsi="Calibri" w:cs="Calibri"/>
          <w:noProof/>
          <w:szCs w:val="24"/>
        </w:rPr>
        <w:t>(5894), 1322–1327. http://doi.org/10.1126/science.1159775</w:t>
      </w:r>
    </w:p>
    <w:p w14:paraId="31309BD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Paz, R., Gelbard-Sagiv, H., Mukamel, R., Harel, M., Malach, R., &amp; Fried, I. (2010). A neural substrate in the human hippocampus for linking successive events.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(13), 6046–6051. http://doi.org/10.1073/pnas.0910834107</w:t>
      </w:r>
    </w:p>
    <w:p w14:paraId="30D764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Pecchia, T., &amp; Vallortigara, G. (2010). View-based strategy for reorientation by geometry. </w:t>
      </w:r>
      <w:r w:rsidRPr="008B5A19">
        <w:rPr>
          <w:rFonts w:ascii="Calibri" w:hAnsi="Calibri" w:cs="Calibri"/>
          <w:i/>
          <w:iCs/>
          <w:noProof/>
          <w:szCs w:val="24"/>
        </w:rPr>
        <w:t>Journal of Experimental Biology</w:t>
      </w:r>
      <w:r w:rsidRPr="008B5A19">
        <w:rPr>
          <w:rFonts w:ascii="Calibri" w:hAnsi="Calibri" w:cs="Calibri"/>
          <w:noProof/>
          <w:szCs w:val="24"/>
        </w:rPr>
        <w:t xml:space="preserve">, </w:t>
      </w:r>
      <w:r w:rsidRPr="008B5A19">
        <w:rPr>
          <w:rFonts w:ascii="Calibri" w:hAnsi="Calibri" w:cs="Calibri"/>
          <w:i/>
          <w:iCs/>
          <w:noProof/>
          <w:szCs w:val="24"/>
        </w:rPr>
        <w:t>213</w:t>
      </w:r>
      <w:r w:rsidRPr="008B5A19">
        <w:rPr>
          <w:rFonts w:ascii="Calibri" w:hAnsi="Calibri" w:cs="Calibri"/>
          <w:noProof/>
          <w:szCs w:val="24"/>
        </w:rPr>
        <w:t>(17), 2987–2996. http://doi.org/10.1242/jeb.043315</w:t>
      </w:r>
    </w:p>
    <w:p w14:paraId="5238EF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Perrett, D. I., &amp; Oram, M. W. (1993). Neurophysiology of shape processing. </w:t>
      </w:r>
      <w:r w:rsidRPr="008B5A19">
        <w:rPr>
          <w:rFonts w:ascii="Calibri" w:hAnsi="Calibri" w:cs="Calibri"/>
          <w:i/>
          <w:iCs/>
          <w:noProof/>
          <w:szCs w:val="24"/>
        </w:rPr>
        <w:t>Image and Vision Computing</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317–333. http://doi.org/10.1016/0262-8856(93)90011-5</w:t>
      </w:r>
    </w:p>
    <w:p w14:paraId="6D442F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Plotnick, R. E., Gardner, R. H., Hargrove, W. W., Prestegaard, K., &amp; Perlmutter, M. (1996). Lacunarity analysis : A general technique for the analysis of spatial patterns, </w:t>
      </w:r>
      <w:r w:rsidRPr="008B5A19">
        <w:rPr>
          <w:rFonts w:ascii="Calibri" w:hAnsi="Calibri" w:cs="Calibri"/>
          <w:i/>
          <w:iCs/>
          <w:noProof/>
          <w:szCs w:val="24"/>
        </w:rPr>
        <w:t>53</w:t>
      </w:r>
      <w:r w:rsidRPr="008B5A19">
        <w:rPr>
          <w:rFonts w:ascii="Calibri" w:hAnsi="Calibri" w:cs="Calibri"/>
          <w:noProof/>
          <w:szCs w:val="24"/>
        </w:rPr>
        <w:t>(5), 5461–5468. http://doi.org/10.1103/PhysRevE.53.5461</w:t>
      </w:r>
    </w:p>
    <w:p w14:paraId="6BE43A0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Poucet, B. (1993). Spatial cognitive maps in animals: New hypotheses on their structure and neural mechanisms.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100</w:t>
      </w:r>
      <w:r w:rsidRPr="008B5A19">
        <w:rPr>
          <w:rFonts w:ascii="Calibri" w:hAnsi="Calibri" w:cs="Calibri"/>
          <w:noProof/>
          <w:szCs w:val="24"/>
        </w:rPr>
        <w:t>(2), 163–182. http://doi.org/10.1037/0033-295X.100.2.163</w:t>
      </w:r>
    </w:p>
    <w:p w14:paraId="2D9433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Ranck Jr, J. B. (1984). Head direction cells in the deep cell layer of dorsal presubiculum in freely moving rats. </w:t>
      </w:r>
      <w:r w:rsidRPr="008B5A19">
        <w:rPr>
          <w:rFonts w:ascii="Calibri" w:hAnsi="Calibri" w:cs="Calibri"/>
          <w:i/>
          <w:iCs/>
          <w:noProof/>
          <w:szCs w:val="24"/>
        </w:rPr>
        <w:t>Soc Neurosci Abstr.</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(176), 12.</w:t>
      </w:r>
    </w:p>
    <w:p w14:paraId="299AF8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Blumenfeld, R. S. (2005). Doubts about double dissociations between short- and long-term memory.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(8), 374–380. http://doi.org/10.1016/j.tics.2005.06.009</w:t>
      </w:r>
    </w:p>
    <w:p w14:paraId="3941072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D’Esposito, M. (2001). Medial Temporal Lobe Activity Associated with Active Maintenance of Novel Information.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31</w:t>
      </w:r>
      <w:r w:rsidRPr="008B5A19">
        <w:rPr>
          <w:rFonts w:ascii="Calibri" w:hAnsi="Calibri" w:cs="Calibri"/>
          <w:noProof/>
          <w:szCs w:val="24"/>
        </w:rPr>
        <w:t>(5), 865–873. http://doi.org/10.1016/S0896-6273(01)00411-1</w:t>
      </w:r>
    </w:p>
    <w:p w14:paraId="0EBCA57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Hsieh, L. T. (2016). The hippocampus: A special place for time. </w:t>
      </w:r>
      <w:r w:rsidRPr="008B5A19">
        <w:rPr>
          <w:rFonts w:ascii="Calibri" w:hAnsi="Calibri" w:cs="Calibri"/>
          <w:i/>
          <w:iCs/>
          <w:noProof/>
          <w:szCs w:val="24"/>
        </w:rPr>
        <w:t>Annals of the New York Academy of Sciences</w:t>
      </w:r>
      <w:r w:rsidRPr="008B5A19">
        <w:rPr>
          <w:rFonts w:ascii="Calibri" w:hAnsi="Calibri" w:cs="Calibri"/>
          <w:noProof/>
          <w:szCs w:val="24"/>
        </w:rPr>
        <w:t xml:space="preserve">, </w:t>
      </w:r>
      <w:r w:rsidRPr="008B5A19">
        <w:rPr>
          <w:rFonts w:ascii="Calibri" w:hAnsi="Calibri" w:cs="Calibri"/>
          <w:i/>
          <w:iCs/>
          <w:noProof/>
          <w:szCs w:val="24"/>
        </w:rPr>
        <w:t>1369</w:t>
      </w:r>
      <w:r w:rsidRPr="008B5A19">
        <w:rPr>
          <w:rFonts w:ascii="Calibri" w:hAnsi="Calibri" w:cs="Calibri"/>
          <w:noProof/>
          <w:szCs w:val="24"/>
        </w:rPr>
        <w:t>(1), 93–110. http://doi.org/10.1111/nyas.13043</w:t>
      </w:r>
    </w:p>
    <w:p w14:paraId="762453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Ritchey, M. (2012). Two cortical systems for memory-guided behaviour.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713–726. http://doi.org/10.1038/nrn3338</w:t>
      </w:r>
    </w:p>
    <w:p w14:paraId="6A9589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Rolls, E. T., &amp; Kesner, R. P. (2006). A computational theory of hippocampal function, and empirical tests of the theory.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79</w:t>
      </w:r>
      <w:r w:rsidRPr="008B5A19">
        <w:rPr>
          <w:rFonts w:ascii="Calibri" w:hAnsi="Calibri" w:cs="Calibri"/>
          <w:noProof/>
          <w:szCs w:val="24"/>
        </w:rPr>
        <w:t>(1), 1–48. http://doi.org/10.1016/j.pneurobio.2006.04.005</w:t>
      </w:r>
    </w:p>
    <w:p w14:paraId="05B6B76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Ryan, J. D., &amp; Cohen, N. J. (2004). Processing and short-term retention of relational information in amnesia.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42</w:t>
      </w:r>
      <w:r w:rsidRPr="008B5A19">
        <w:rPr>
          <w:rFonts w:ascii="Calibri" w:hAnsi="Calibri" w:cs="Calibri"/>
          <w:noProof/>
          <w:szCs w:val="24"/>
        </w:rPr>
        <w:t>(4), 497–511. Retrieved from http://www.ncbi.nlm.nih.gov/pubmed/14728922</w:t>
      </w:r>
    </w:p>
    <w:p w14:paraId="4DA58B9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Ryan, L., Lin, C.-Y., Ketcham, K., &amp; Nadel, L. (2009). The role of medial temporal lobe in retrieving spatial and nonspatial relations from episodic and semantic memory. </w:t>
      </w:r>
      <w:r w:rsidRPr="008B5A19">
        <w:rPr>
          <w:rFonts w:ascii="Calibri" w:hAnsi="Calibri" w:cs="Calibri"/>
          <w:i/>
          <w:iCs/>
          <w:noProof/>
          <w:szCs w:val="24"/>
        </w:rPr>
        <w:t>Hippocampus</w:t>
      </w:r>
      <w:r w:rsidRPr="008B5A19">
        <w:rPr>
          <w:rFonts w:ascii="Calibri" w:hAnsi="Calibri" w:cs="Calibri"/>
          <w:noProof/>
          <w:szCs w:val="24"/>
        </w:rPr>
        <w:t>, NA-NA. http://doi.org/10.1002/hipo.20607</w:t>
      </w:r>
    </w:p>
    <w:p w14:paraId="62E8A5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121B44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Sarel, A., Finkelstein, A., Las, L., &amp; Ulanovsky, N. (2017). Vectorial representation of spatial goals in the hippocampus of bats.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355</w:t>
      </w:r>
      <w:r w:rsidRPr="008B5A19">
        <w:rPr>
          <w:rFonts w:ascii="Calibri" w:hAnsi="Calibri" w:cs="Calibri"/>
          <w:noProof/>
          <w:szCs w:val="24"/>
        </w:rPr>
        <w:t>(6321), 176–180. http://doi.org/10.1126/science.aak9589</w:t>
      </w:r>
    </w:p>
    <w:p w14:paraId="3B3142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372</w:t>
      </w:r>
      <w:r w:rsidRPr="008B5A19">
        <w:rPr>
          <w:rFonts w:ascii="Calibri" w:hAnsi="Calibri" w:cs="Calibri"/>
          <w:noProof/>
          <w:szCs w:val="24"/>
        </w:rPr>
        <w:t>(1711), 20160049. http://doi.org/10.1098/rstb.2016.0049</w:t>
      </w:r>
    </w:p>
    <w:p w14:paraId="6BDA67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Schiller, D., Eichenbaum, H., Buffalo, E. A., Davachi, L., Foster, D. J., Leutgeb, S., &amp; Ranganath, C. (2015). Memory and Space: Towards an Understanding of the Cognitive Map.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35</w:t>
      </w:r>
      <w:r w:rsidRPr="008B5A19">
        <w:rPr>
          <w:rFonts w:ascii="Calibri" w:hAnsi="Calibri" w:cs="Calibri"/>
          <w:noProof/>
          <w:szCs w:val="24"/>
        </w:rPr>
        <w:t>(41), 13904–13911. http://doi.org/10.1523/JNEUROSCI.2618-15.2015</w:t>
      </w:r>
    </w:p>
    <w:p w14:paraId="34CB7D8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Schultheis, M. T., Himelstein, J., &amp; Rizzo, A. a. (2002). Virtual reality and neuropsychology: upgrading the current tools. </w:t>
      </w:r>
      <w:r w:rsidRPr="008B5A19">
        <w:rPr>
          <w:rFonts w:ascii="Calibri" w:hAnsi="Calibri" w:cs="Calibri"/>
          <w:i/>
          <w:iCs/>
          <w:noProof/>
          <w:szCs w:val="24"/>
        </w:rPr>
        <w:t>The Journal of Head Trauma Rehabilitation</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(5), 378–394. http://doi.org/10.1097/00001199-200210000-00002</w:t>
      </w:r>
    </w:p>
    <w:p w14:paraId="7D9B8E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53ABBC9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7E6E69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McGarry, M. D. J., &amp; Cohen, N. J. (2016). Medial temporal lobe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 534–541. http://doi.org/10.1016/j.neuroimage.2016.02.059</w:t>
      </w:r>
    </w:p>
    <w:p w14:paraId="6CD18D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Sederberg, P. B., Howard, M. W., &amp; Kahana, M. J. (2008). A context-based theory of recency and contiguity in free recall.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115</w:t>
      </w:r>
      <w:r w:rsidRPr="008B5A19">
        <w:rPr>
          <w:rFonts w:ascii="Calibri" w:hAnsi="Calibri" w:cs="Calibri"/>
          <w:noProof/>
          <w:szCs w:val="24"/>
        </w:rPr>
        <w:t>(4), 893–912. http://doi.org/10.1037/a0013396</w:t>
      </w:r>
    </w:p>
    <w:p w14:paraId="3E2368C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Sei, Y., Arora, P. K., Skolnick, P., &amp; Paul, I. A. (1992). Spatial learning impairment in a murine model of AIDS. </w:t>
      </w:r>
      <w:r w:rsidRPr="008B5A19">
        <w:rPr>
          <w:rFonts w:ascii="Calibri" w:hAnsi="Calibri" w:cs="Calibri"/>
          <w:i/>
          <w:iCs/>
          <w:noProof/>
          <w:szCs w:val="24"/>
        </w:rPr>
        <w:t>FASEB Journal</w:t>
      </w:r>
      <w:r w:rsidRPr="008B5A19">
        <w:rPr>
          <w:rFonts w:ascii="Calibri" w:hAnsi="Calibri" w:cs="Calibri"/>
          <w:noProof/>
          <w:szCs w:val="24"/>
        </w:rPr>
        <w:t xml:space="preserve">, </w:t>
      </w:r>
      <w:r w:rsidRPr="008B5A19">
        <w:rPr>
          <w:rFonts w:ascii="Calibri" w:hAnsi="Calibri" w:cs="Calibri"/>
          <w:i/>
          <w:iCs/>
          <w:noProof/>
          <w:szCs w:val="24"/>
        </w:rPr>
        <w:t>6</w:t>
      </w:r>
      <w:r w:rsidRPr="008B5A19">
        <w:rPr>
          <w:rFonts w:ascii="Calibri" w:hAnsi="Calibri" w:cs="Calibri"/>
          <w:noProof/>
          <w:szCs w:val="24"/>
        </w:rPr>
        <w:t>(11).</w:t>
      </w:r>
    </w:p>
    <w:p w14:paraId="6F7830A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Shaban, A., Bansal, S., Liu, Z., Essa, I., &amp; Boots, B. (2017). One-Shot Learning for Semantic Segmentation. Retrieved from http://arxiv.org/abs/1709.03410</w:t>
      </w:r>
    </w:p>
    <w:p w14:paraId="70EF48A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Shankar, K. H., &amp; Howard, M. W. (2015). Neural mechanism to simulate a scale-invariant future timeline, 5. http://doi.org/10.1162/NECO_a_00891</w:t>
      </w:r>
    </w:p>
    <w:p w14:paraId="26C28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Shannon, C. E. (1948). A mathematical theory of communication. </w:t>
      </w:r>
      <w:r w:rsidRPr="008B5A19">
        <w:rPr>
          <w:rFonts w:ascii="Calibri" w:hAnsi="Calibri" w:cs="Calibri"/>
          <w:i/>
          <w:iCs/>
          <w:noProof/>
          <w:szCs w:val="24"/>
        </w:rPr>
        <w:t>The Bell System Technical Journal</w:t>
      </w:r>
      <w:r w:rsidRPr="008B5A19">
        <w:rPr>
          <w:rFonts w:ascii="Calibri" w:hAnsi="Calibri" w:cs="Calibri"/>
          <w:noProof/>
          <w:szCs w:val="24"/>
        </w:rPr>
        <w:t xml:space="preserve">, </w:t>
      </w:r>
      <w:r w:rsidRPr="008B5A19">
        <w:rPr>
          <w:rFonts w:ascii="Calibri" w:hAnsi="Calibri" w:cs="Calibri"/>
          <w:i/>
          <w:iCs/>
          <w:noProof/>
          <w:szCs w:val="24"/>
        </w:rPr>
        <w:lastRenderedPageBreak/>
        <w:t>27</w:t>
      </w:r>
      <w:r w:rsidRPr="008B5A19">
        <w:rPr>
          <w:rFonts w:ascii="Calibri" w:hAnsi="Calibri" w:cs="Calibri"/>
          <w:noProof/>
          <w:szCs w:val="24"/>
        </w:rPr>
        <w:t>(July 1928), 379–423. http://doi.org/10.1145/584091.584093</w:t>
      </w:r>
    </w:p>
    <w:p w14:paraId="104D0E3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A. D., McKeith, L., &amp; Howard, C. J. (2013). The development of path integration: Combining estimations of distance and heading. </w:t>
      </w:r>
      <w:r w:rsidRPr="008B5A19">
        <w:rPr>
          <w:rFonts w:ascii="Calibri" w:hAnsi="Calibri" w:cs="Calibri"/>
          <w:i/>
          <w:iCs/>
          <w:noProof/>
          <w:szCs w:val="24"/>
        </w:rPr>
        <w:t>Experimental Brain Research</w:t>
      </w:r>
      <w:r w:rsidRPr="008B5A19">
        <w:rPr>
          <w:rFonts w:ascii="Calibri" w:hAnsi="Calibri" w:cs="Calibri"/>
          <w:noProof/>
          <w:szCs w:val="24"/>
        </w:rPr>
        <w:t xml:space="preserve">, </w:t>
      </w:r>
      <w:r w:rsidRPr="008B5A19">
        <w:rPr>
          <w:rFonts w:ascii="Calibri" w:hAnsi="Calibri" w:cs="Calibri"/>
          <w:i/>
          <w:iCs/>
          <w:noProof/>
          <w:szCs w:val="24"/>
        </w:rPr>
        <w:t>231</w:t>
      </w:r>
      <w:r w:rsidRPr="008B5A19">
        <w:rPr>
          <w:rFonts w:ascii="Calibri" w:hAnsi="Calibri" w:cs="Calibri"/>
          <w:noProof/>
          <w:szCs w:val="24"/>
        </w:rPr>
        <w:t>(4), 445–455. http://doi.org/10.1007/s00221-013-3709-8</w:t>
      </w:r>
    </w:p>
    <w:p w14:paraId="77282C7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T. G., Lange, G. D., &amp; Marks, W. B. (1996). Review article Fractal methods and results in cellular morphology - dimensions , lacunarity and multifractals, </w:t>
      </w:r>
      <w:r w:rsidRPr="008B5A19">
        <w:rPr>
          <w:rFonts w:ascii="Calibri" w:hAnsi="Calibri" w:cs="Calibri"/>
          <w:i/>
          <w:iCs/>
          <w:noProof/>
          <w:szCs w:val="24"/>
        </w:rPr>
        <w:t>69</w:t>
      </w:r>
      <w:r w:rsidRPr="008B5A19">
        <w:rPr>
          <w:rFonts w:ascii="Calibri" w:hAnsi="Calibri" w:cs="Calibri"/>
          <w:noProof/>
          <w:szCs w:val="24"/>
        </w:rPr>
        <w:t>. http://doi.org/10.1016/S0165-0270(96)00080-5</w:t>
      </w:r>
    </w:p>
    <w:p w14:paraId="5B400B6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M. Lou, &amp; Milner, B. (1981). The role of the right hippocampus in the recall of spatial location.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(6), 781–793. http://doi.org/10.1016/0028-3932(81)90090-7</w:t>
      </w:r>
    </w:p>
    <w:p w14:paraId="430183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Snyder, J. P. (1987). </w:t>
      </w:r>
      <w:r w:rsidRPr="008B5A19">
        <w:rPr>
          <w:rFonts w:ascii="Calibri" w:hAnsi="Calibri" w:cs="Calibri"/>
          <w:i/>
          <w:iCs/>
          <w:noProof/>
          <w:szCs w:val="24"/>
        </w:rPr>
        <w:t>Map Projections: A Working Manual</w:t>
      </w:r>
      <w:r w:rsidRPr="008B5A19">
        <w:rPr>
          <w:rFonts w:ascii="Calibri" w:hAnsi="Calibri" w:cs="Calibri"/>
          <w:noProof/>
          <w:szCs w:val="24"/>
        </w:rPr>
        <w:t xml:space="preserve">. </w:t>
      </w:r>
      <w:r w:rsidRPr="008B5A19">
        <w:rPr>
          <w:rFonts w:ascii="Calibri" w:hAnsi="Calibri" w:cs="Calibri"/>
          <w:i/>
          <w:iCs/>
          <w:noProof/>
          <w:szCs w:val="24"/>
        </w:rPr>
        <w:t>U.S. Geological Survey Professional Paper 1395</w:t>
      </w:r>
      <w:r w:rsidRPr="008B5A19">
        <w:rPr>
          <w:rFonts w:ascii="Calibri" w:hAnsi="Calibri" w:cs="Calibri"/>
          <w:noProof/>
          <w:szCs w:val="24"/>
        </w:rPr>
        <w:t>. http://doi.org/10.2307/1774978</w:t>
      </w:r>
    </w:p>
    <w:p w14:paraId="2C12F1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715–725. http://doi.org/10.1002/hipo.1087</w:t>
      </w:r>
    </w:p>
    <w:p w14:paraId="6DD2263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Squire, L. R., &amp; Zola-Morgan, S. (1991). The medial temporal lobe memory system.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253</w:t>
      </w:r>
      <w:r w:rsidRPr="008B5A19">
        <w:rPr>
          <w:rFonts w:ascii="Calibri" w:hAnsi="Calibri" w:cs="Calibri"/>
          <w:noProof/>
          <w:szCs w:val="24"/>
        </w:rPr>
        <w:t>(5026), 1380–6. Retrieved from http://www.ncbi.nlm.nih.gov/pubmed/1896849</w:t>
      </w:r>
    </w:p>
    <w:p w14:paraId="32123F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Stern, C. E., Sherman, S. J., Kirchhoff, B. A., &amp; Hasselmo, M. E. (2001). Medial temporal and prefrontal contributions to working memory tasks with novel and familiar stimuli.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(4), 337–346. http://doi.org/10.1002/hipo.1048</w:t>
      </w:r>
    </w:p>
    <w:p w14:paraId="011F464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Taube, J. S., Muller, R. U., &amp; Ranck, J. B. (1990). Head-direction cells recorded from the postsubiculum in freely moving rats. I. Description and quantitative analysis.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(2), 420–35. http://doi.org/10.1212/01.wnl.0000299117.48935.2e</w:t>
      </w:r>
    </w:p>
    <w:p w14:paraId="27D7B5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Tavares, R. M., Mendelsohn, A., Grossman, Y., Williams, C. H., Shapiro, M., Trope, Y., &amp; Schiller, D. (2015). A Map for Social Navigation in the Human Brain.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231–243. http://doi.org/10.1016/j.neuron.2015.06.011</w:t>
      </w:r>
    </w:p>
    <w:p w14:paraId="196A74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Tolman, E. C. (1948). Cognitive maps in rats and men.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55</w:t>
      </w:r>
      <w:r w:rsidRPr="008B5A19">
        <w:rPr>
          <w:rFonts w:ascii="Calibri" w:hAnsi="Calibri" w:cs="Calibri"/>
          <w:noProof/>
          <w:szCs w:val="24"/>
        </w:rPr>
        <w:t>(4), 189–208. http://doi.org/10.1037/h0061626</w:t>
      </w:r>
    </w:p>
    <w:p w14:paraId="23FAA0F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Trullier, O., Wiener, S. I., Berthoz, A., &amp; Meyer, J.-A. (1997). Biologically Based Artificial Navigation Systems: Review and Prospects.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51</w:t>
      </w:r>
      <w:r w:rsidRPr="008B5A19">
        <w:rPr>
          <w:rFonts w:ascii="Calibri" w:hAnsi="Calibri" w:cs="Calibri"/>
          <w:noProof/>
          <w:szCs w:val="24"/>
        </w:rPr>
        <w:t>(5), 483–544. http://doi.org/10.1016/S0301-0082(96)00060-3</w:t>
      </w:r>
    </w:p>
    <w:p w14:paraId="60FE00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(1989). Memory: Performance, knowledge, and experience. </w:t>
      </w:r>
      <w:r w:rsidRPr="008B5A19">
        <w:rPr>
          <w:rFonts w:ascii="Calibri" w:hAnsi="Calibri" w:cs="Calibri"/>
          <w:i/>
          <w:iCs/>
          <w:noProof/>
          <w:szCs w:val="24"/>
        </w:rPr>
        <w:t>European Journal of Cognitive Psychology</w:t>
      </w:r>
      <w:r w:rsidRPr="008B5A19">
        <w:rPr>
          <w:rFonts w:ascii="Calibri" w:hAnsi="Calibri" w:cs="Calibri"/>
          <w:noProof/>
          <w:szCs w:val="24"/>
        </w:rPr>
        <w:t>. http://doi.org/10.1080/09541448908403069</w:t>
      </w:r>
    </w:p>
    <w:p w14:paraId="0B67269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(2002a).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0F40C52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(2002b).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42D82F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Umeyama, S. (1991). Least-Squares Estimation of Transformation Parameters Between Two Point Patterns. </w:t>
      </w:r>
      <w:r w:rsidRPr="008B5A19">
        <w:rPr>
          <w:rFonts w:ascii="Calibri" w:hAnsi="Calibri" w:cs="Calibri"/>
          <w:i/>
          <w:iCs/>
          <w:noProof/>
          <w:szCs w:val="24"/>
        </w:rPr>
        <w:t>IEEE Transactions on Pattern Analysis and Machine Intelligence</w:t>
      </w:r>
      <w:r w:rsidRPr="008B5A19">
        <w:rPr>
          <w:rFonts w:ascii="Calibri" w:hAnsi="Calibri" w:cs="Calibri"/>
          <w:noProof/>
          <w:szCs w:val="24"/>
        </w:rPr>
        <w:t xml:space="preserve">. </w:t>
      </w:r>
      <w:r w:rsidRPr="008B5A19">
        <w:rPr>
          <w:rFonts w:ascii="Calibri" w:hAnsi="Calibri" w:cs="Calibri"/>
          <w:noProof/>
          <w:szCs w:val="24"/>
        </w:rPr>
        <w:lastRenderedPageBreak/>
        <w:t>http://doi.org/10.1109/34.88573</w:t>
      </w:r>
    </w:p>
    <w:p w14:paraId="7AA417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Uttal, D. H., &amp; Chiong, C. (2004). Seeing space in more than one way: Children’s use of higher order patterns in spatial memory and cognition. In G. L. Allen (Ed.), </w:t>
      </w:r>
      <w:r w:rsidRPr="008B5A19">
        <w:rPr>
          <w:rFonts w:ascii="Calibri" w:hAnsi="Calibri" w:cs="Calibri"/>
          <w:i/>
          <w:iCs/>
          <w:noProof/>
          <w:szCs w:val="24"/>
        </w:rPr>
        <w:t>Human spatial memory: Remembering where</w:t>
      </w:r>
      <w:r w:rsidRPr="008B5A19">
        <w:rPr>
          <w:rFonts w:ascii="Calibri" w:hAnsi="Calibri" w:cs="Calibri"/>
          <w:noProof/>
          <w:szCs w:val="24"/>
        </w:rPr>
        <w:t xml:space="preserve"> (pp. 125–142). Mahwah, NJ: Erlbaum.</w:t>
      </w:r>
    </w:p>
    <w:p w14:paraId="041417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8B5A19">
        <w:rPr>
          <w:rFonts w:ascii="Calibri" w:hAnsi="Calibri" w:cs="Calibri"/>
          <w:i/>
          <w:iCs/>
          <w:noProof/>
          <w:szCs w:val="24"/>
        </w:rPr>
        <w:t>Aging</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(11), 956–963. http://doi.org/10.1017/CBO9781107415324.004</w:t>
      </w:r>
    </w:p>
    <w:p w14:paraId="11E4A5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Hoesen, G. W., Rosene, D. L., &amp; Mesulam, M. M. (1979). Subicular input from temporal cortex in the rhesus monkey.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205</w:t>
      </w:r>
      <w:r w:rsidRPr="008B5A19">
        <w:rPr>
          <w:rFonts w:ascii="Calibri" w:hAnsi="Calibri" w:cs="Calibri"/>
          <w:noProof/>
          <w:szCs w:val="24"/>
        </w:rPr>
        <w:t>(4406), 608–10. Retrieved from http://www.ncbi.nlm.nih.gov/pubmed/109926</w:t>
      </w:r>
    </w:p>
    <w:p w14:paraId="0BC0F54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Vargha-Khadem, F. (1997). Differential Effects of Early Hippocampal Pathology on Episodic and Semantic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277</w:t>
      </w:r>
      <w:r w:rsidRPr="008B5A19">
        <w:rPr>
          <w:rFonts w:ascii="Calibri" w:hAnsi="Calibri" w:cs="Calibri"/>
          <w:noProof/>
          <w:szCs w:val="24"/>
        </w:rPr>
        <w:t>(5324), 376–380. http://doi.org/10.1126/science.277.5324.376</w:t>
      </w:r>
    </w:p>
    <w:p w14:paraId="048DEC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Voss, J. L., Bridge, D. J., Cohen, N. J., &amp; Walker, J. A. (2017). A Closer Look at the Hippocampus and Memory. </w:t>
      </w:r>
      <w:r w:rsidRPr="008B5A19">
        <w:rPr>
          <w:rFonts w:ascii="Calibri" w:hAnsi="Calibri" w:cs="Calibri"/>
          <w:i/>
          <w:iCs/>
          <w:noProof/>
          <w:szCs w:val="24"/>
        </w:rPr>
        <w:t>Trends in Cognitive Sciences</w:t>
      </w:r>
      <w:r w:rsidRPr="008B5A19">
        <w:rPr>
          <w:rFonts w:ascii="Calibri" w:hAnsi="Calibri" w:cs="Calibri"/>
          <w:noProof/>
          <w:szCs w:val="24"/>
        </w:rPr>
        <w:t>. http://doi.org/10.1016/j.tics.2017.05.008</w:t>
      </w:r>
    </w:p>
    <w:p w14:paraId="53A65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Wang, J. X., Cohen, N. J., &amp; Voss, J. L. (2015). Covert rapid action-memory simulation (CRAMS): A hypothesis of hippocampal-prefrontal interactions for adaptive behavior.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117</w:t>
      </w:r>
      <w:r w:rsidRPr="008B5A19">
        <w:rPr>
          <w:rFonts w:ascii="Calibri" w:hAnsi="Calibri" w:cs="Calibri"/>
          <w:noProof/>
          <w:szCs w:val="24"/>
        </w:rPr>
        <w:t>, 22–33. http://doi.org/10.1016/j.nlm.2014.04.003</w:t>
      </w:r>
    </w:p>
    <w:p w14:paraId="301081E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Cohen, N. J., &amp; Tranel, D. (2015). Hippocampus contributes to the maintenance but not the quality of visual information over time. </w:t>
      </w:r>
      <w:r w:rsidRPr="008B5A19">
        <w:rPr>
          <w:rFonts w:ascii="Calibri" w:hAnsi="Calibri" w:cs="Calibri"/>
          <w:i/>
          <w:iCs/>
          <w:noProof/>
          <w:szCs w:val="24"/>
        </w:rPr>
        <w:t>Learning &amp; Memory</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(1), 6–10. http://doi.org/10.1101/lm.037127.114</w:t>
      </w:r>
    </w:p>
    <w:p w14:paraId="0455782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Jensen, U., Tranel, D., &amp; Cohen, N. J. (2012). Hiding in plain view: Lesions of the medial temporal lobe impair online representation.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(7), 1577–1588. http://doi.org/10.1002/hipo.21000</w:t>
      </w:r>
    </w:p>
    <w:p w14:paraId="5DEF513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Watson, P. D., Voss, J. L., Warren, D. E., Tranel, D., &amp; Cohen, N. J. (2013). Spatial reconstruction by patients with hippocampal damage is dominated by relational memory errors.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(7), 570–580. http://doi.org/10.1002/hipo.22115</w:t>
      </w:r>
    </w:p>
    <w:p w14:paraId="410AF3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Wolbers, T., &amp; Hegarty, M. (2010). What determines our navigational abilities?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14</w:t>
      </w:r>
      <w:r w:rsidRPr="008B5A19">
        <w:rPr>
          <w:rFonts w:ascii="Calibri" w:hAnsi="Calibri" w:cs="Calibri"/>
          <w:noProof/>
          <w:szCs w:val="24"/>
        </w:rPr>
        <w:t>(3), 138–146. http://doi.org/10.1016/j.tics.2010.01.001</w:t>
      </w:r>
    </w:p>
    <w:p w14:paraId="5C3ED7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Wolf, M. J. P. (2010). Theorizing Navigable Space in Video Games. </w:t>
      </w:r>
      <w:r w:rsidRPr="008B5A19">
        <w:rPr>
          <w:rFonts w:ascii="Calibri" w:hAnsi="Calibri" w:cs="Calibri"/>
          <w:i/>
          <w:iCs/>
          <w:noProof/>
          <w:szCs w:val="24"/>
        </w:rPr>
        <w:t>Logic and Structure of the Computer Game</w:t>
      </w:r>
      <w:r w:rsidRPr="008B5A19">
        <w:rPr>
          <w:rFonts w:ascii="Calibri" w:hAnsi="Calibri" w:cs="Calibri"/>
          <w:noProof/>
          <w:szCs w:val="24"/>
        </w:rPr>
        <w:t>, 36–62.</w:t>
      </w:r>
    </w:p>
    <w:p w14:paraId="71EF511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Yee, T. S. L. (2012). </w:t>
      </w:r>
      <w:r w:rsidRPr="008B5A19">
        <w:rPr>
          <w:rFonts w:ascii="Calibri" w:hAnsi="Calibri" w:cs="Calibri"/>
          <w:i/>
          <w:iCs/>
          <w:noProof/>
          <w:szCs w:val="24"/>
        </w:rPr>
        <w:t>Medial Temporal Lobe and Prefrontal Cortex Contributions to Memory Expressed on Short Timescales</w:t>
      </w:r>
      <w:r w:rsidRPr="008B5A19">
        <w:rPr>
          <w:rFonts w:ascii="Calibri" w:hAnsi="Calibri" w:cs="Calibri"/>
          <w:noProof/>
          <w:szCs w:val="24"/>
        </w:rPr>
        <w:t>. University of Illinois Urbana-Champaign.</w:t>
      </w:r>
    </w:p>
    <w:p w14:paraId="05074B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(2013a).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03F207F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(2013b).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7727D1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Zacks, J. M., Speer, N. K., Swallow, K. M., Braver, T. S., &amp; Reynolds, J. R. (2007a). Event perception: A </w:t>
      </w:r>
      <w:r w:rsidRPr="008B5A19">
        <w:rPr>
          <w:rFonts w:ascii="Calibri" w:hAnsi="Calibri" w:cs="Calibri"/>
          <w:noProof/>
          <w:szCs w:val="24"/>
        </w:rPr>
        <w:lastRenderedPageBreak/>
        <w:t xml:space="preserve">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4D8F20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rPr>
      </w:pPr>
      <w:r w:rsidRPr="008B5A19">
        <w:rPr>
          <w:rFonts w:ascii="Calibri" w:hAnsi="Calibri" w:cs="Calibri"/>
          <w:noProof/>
          <w:szCs w:val="24"/>
        </w:rPr>
        <w:t xml:space="preserve">Zacks, J. M., Speer, N. K., Swallow, K. M., Braver, T. S., &amp; Reynolds, J. R. (2007b). Event perception: A 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5A61D386" w14:textId="6E1E9FC9" w:rsidR="009C43C4" w:rsidRDefault="00015541" w:rsidP="008B5A19">
      <w:pPr>
        <w:widowControl w:val="0"/>
        <w:autoSpaceDE w:val="0"/>
        <w:autoSpaceDN w:val="0"/>
        <w:adjustRightInd w:val="0"/>
        <w:spacing w:line="240" w:lineRule="auto"/>
        <w:ind w:left="480" w:hanging="480"/>
      </w:pPr>
      <w:r>
        <w:fldChar w:fldCharType="end"/>
      </w:r>
    </w:p>
    <w:sectPr w:rsidR="009C43C4" w:rsidSect="00DA6AEA">
      <w:footerReference w:type="first" r:id="rId80"/>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Schwarb Rohrig, Hillary" w:date="2018-02-16T09:54:00Z" w:initials="SRH">
    <w:p w14:paraId="623C0A24" w14:textId="4E4201FA" w:rsidR="00E52B99" w:rsidRDefault="00E52B99">
      <w:pPr>
        <w:pStyle w:val="CommentText"/>
      </w:pPr>
      <w:r>
        <w:rPr>
          <w:rStyle w:val="CommentReference"/>
        </w:rPr>
        <w:annotationRef/>
      </w:r>
      <w:r>
        <w:t xml:space="preserve">Can you be more explicit about how the evidence here hints at this? It’s not super obvious to me given the set up in the document. All we know until now is that you suggest that time cells might be </w:t>
      </w:r>
      <w:proofErr w:type="spellStart"/>
      <w:r>
        <w:t>allocentric</w:t>
      </w:r>
      <w:proofErr w:type="spellEnd"/>
      <w:r>
        <w:t xml:space="preserve"> because of </w:t>
      </w:r>
      <w:r>
        <w:t>orientation selective</w:t>
      </w:r>
      <w:r>
        <w:t xml:space="preserve"> cells. But it’s not immediately evident to me why orientation is </w:t>
      </w:r>
      <w:proofErr w:type="spellStart"/>
      <w:r>
        <w:t>allocentric</w:t>
      </w:r>
      <w:proofErr w:type="spellEnd"/>
      <w:r>
        <w:t xml:space="preserve"> and not egocentric.</w:t>
      </w:r>
    </w:p>
  </w:comment>
  <w:comment w:id="31" w:author="Schwarb Rohrig, Hillary" w:date="2018-02-16T09:47:00Z" w:initials="SRH">
    <w:p w14:paraId="7121BEF3" w14:textId="22D50C0D" w:rsidR="001C1CE5" w:rsidRDefault="001C1CE5">
      <w:pPr>
        <w:pStyle w:val="CommentText"/>
      </w:pPr>
      <w:r>
        <w:rPr>
          <w:rStyle w:val="CommentReference"/>
        </w:rPr>
        <w:annotationRef/>
      </w:r>
      <w:r>
        <w:t xml:space="preserve">Just a general note, there’s something off with </w:t>
      </w:r>
      <w:r w:rsidR="00E52B99">
        <w:t xml:space="preserve">the format of </w:t>
      </w:r>
      <w:r>
        <w:t xml:space="preserve">many of your </w:t>
      </w:r>
      <w:r w:rsidR="00E52B99">
        <w:t>references. Sometimes first names are included, sometimes first or middle initials are included, sometimes neither.</w:t>
      </w:r>
    </w:p>
  </w:comment>
  <w:comment w:id="33" w:author="Schwarb Rohrig, Hillary" w:date="2018-02-16T09:57:00Z" w:initials="SRH">
    <w:p w14:paraId="5552BD52" w14:textId="580F2247" w:rsidR="00E52B99" w:rsidRDefault="00E52B99">
      <w:pPr>
        <w:pStyle w:val="CommentText"/>
      </w:pPr>
      <w:r>
        <w:rPr>
          <w:rStyle w:val="CommentReference"/>
        </w:rPr>
        <w:annotationRef/>
      </w:r>
      <w:r>
        <w:t>Again, I think you need to be more explicit about the evidence for this prediction. If you do that well in the previous chapter, then this is probably okay as is.</w:t>
      </w:r>
    </w:p>
  </w:comment>
  <w:comment w:id="34" w:author="Schwarb Rohrig, Hillary" w:date="2018-02-16T10:02:00Z" w:initials="SRH">
    <w:p w14:paraId="3645B52A" w14:textId="2EF0BAA6" w:rsidR="008760C8" w:rsidRDefault="008760C8">
      <w:pPr>
        <w:pStyle w:val="CommentText"/>
      </w:pPr>
      <w:r>
        <w:rPr>
          <w:rStyle w:val="CommentReference"/>
        </w:rPr>
        <w:annotationRef/>
      </w:r>
      <w:r>
        <w:t>Does this then assume that the hippocampus does not operate under egocentric conditions? If that’s true, you could make it explicit.</w:t>
      </w:r>
    </w:p>
  </w:comment>
  <w:comment w:id="35" w:author="Schwarb Rohrig, Hillary" w:date="2018-02-16T10:17:00Z" w:initials="SRH">
    <w:p w14:paraId="28D657D0" w14:textId="2BBFE011" w:rsidR="00BF4657" w:rsidRDefault="00BF4657">
      <w:pPr>
        <w:pStyle w:val="CommentText"/>
      </w:pPr>
      <w:r>
        <w:rPr>
          <w:rStyle w:val="CommentReference"/>
        </w:rPr>
        <w:annotationRef/>
      </w:r>
      <w:r>
        <w:t>I think you make a really strong case for the benefit of using FD.</w:t>
      </w:r>
    </w:p>
  </w:comment>
  <w:comment w:id="36" w:author="Schwarb Rohrig, Hillary" w:date="2018-02-16T10:18:00Z" w:initials="SRH">
    <w:p w14:paraId="12CC1673" w14:textId="799CB97B" w:rsidR="00172E12" w:rsidRDefault="00172E12">
      <w:pPr>
        <w:pStyle w:val="CommentText"/>
      </w:pPr>
      <w:r>
        <w:rPr>
          <w:rStyle w:val="CommentReference"/>
        </w:rPr>
        <w:annotationRef/>
      </w:r>
      <w:r>
        <w:t xml:space="preserve">Can you tell us what </w:t>
      </w:r>
      <w:proofErr w:type="spellStart"/>
      <w:r>
        <w:t>lacuarity</w:t>
      </w:r>
      <w:proofErr w:type="spellEnd"/>
      <w:r>
        <w:t xml:space="preserve"> is as you did with FD before telling us how it has been applied?</w:t>
      </w:r>
    </w:p>
  </w:comment>
  <w:comment w:id="37" w:author="Schwarb Rohrig, Hillary" w:date="2018-02-16T10:19:00Z" w:initials="SRH">
    <w:p w14:paraId="2B95259C" w14:textId="77777777" w:rsidR="00172E12" w:rsidRDefault="00172E12">
      <w:pPr>
        <w:pStyle w:val="CommentText"/>
      </w:pPr>
      <w:r>
        <w:rPr>
          <w:rStyle w:val="CommentReference"/>
        </w:rPr>
        <w:annotationRef/>
      </w:r>
      <w:r>
        <w:t xml:space="preserve">Oh here it is, I would move this up. Something like: </w:t>
      </w:r>
    </w:p>
    <w:p w14:paraId="432BE1FC" w14:textId="77777777" w:rsidR="00172E12" w:rsidRDefault="00172E12">
      <w:pPr>
        <w:pStyle w:val="CommentText"/>
      </w:pPr>
    </w:p>
    <w:p w14:paraId="4708A0D6" w14:textId="5314B318" w:rsidR="00172E12" w:rsidRDefault="00172E12" w:rsidP="00172E12">
      <w:pPr>
        <w:spacing w:line="360" w:lineRule="auto"/>
      </w:pPr>
      <w:r>
        <w:t xml:space="preserve">This second component is known as </w:t>
      </w:r>
      <w:proofErr w:type="spellStart"/>
      <w:r>
        <w:t>Lacunarity</w:t>
      </w:r>
      <w:proofErr w:type="spellEnd"/>
      <w:r>
        <w:t xml:space="preserve"> which can be thought of as a measure of </w:t>
      </w:r>
      <w:proofErr w:type="spellStart"/>
      <w:r>
        <w:t>systematicity</w:t>
      </w:r>
      <w:proofErr w:type="spellEnd"/>
      <w:r>
        <w:t xml:space="preserve"> or compactness of a phat. </w:t>
      </w:r>
      <w:proofErr w:type="spellStart"/>
      <w:r>
        <w:t>Lacunarity</w:t>
      </w:r>
      <w:proofErr w:type="spellEnd"/>
      <w:r>
        <w:t xml:space="preserve"> has been applied to several domains involving</w:t>
      </w:r>
      <w:proofErr w:type="gramStart"/>
      <w:r>
        <w:t>…(</w:t>
      </w:r>
      <w:proofErr w:type="spellStart"/>
      <w:proofErr w:type="gramEnd"/>
      <w:r>
        <w:t>Jelinek</w:t>
      </w:r>
      <w:proofErr w:type="spellEnd"/>
      <w:r>
        <w:t xml:space="preserve">, 2011). This work considers both FD and </w:t>
      </w:r>
      <w:proofErr w:type="spellStart"/>
      <w:r>
        <w:t>Lacunarity</w:t>
      </w:r>
      <w:proofErr w:type="spellEnd"/>
      <w:r>
        <w:t xml:space="preserve">. Further, </w:t>
      </w:r>
      <w:r>
        <w:t>th</w:t>
      </w:r>
      <w:r>
        <w:t>is work intends</w:t>
      </w:r>
      <w:r>
        <w:t xml:space="preserve"> to determine which, if any, of a subset of these measures (enumerated in the Methods section) relate to test-time performance as measured via the metrics of relational and contextual memory discussed in Chapter 3. </w:t>
      </w:r>
    </w:p>
    <w:p w14:paraId="0C84AB88" w14:textId="69C8DF42" w:rsidR="00172E12" w:rsidRDefault="00172E12">
      <w:pPr>
        <w:pStyle w:val="CommentText"/>
      </w:pPr>
    </w:p>
  </w:comment>
  <w:comment w:id="41" w:author="Schwarb Rohrig, Hillary" w:date="2018-02-16T10:41:00Z" w:initials="SRH">
    <w:p w14:paraId="0B62D4EE" w14:textId="243F39AF" w:rsidR="00C41E74" w:rsidRDefault="00C41E74">
      <w:pPr>
        <w:pStyle w:val="CommentText"/>
      </w:pPr>
      <w:r>
        <w:rPr>
          <w:rStyle w:val="CommentReference"/>
        </w:rPr>
        <w:annotationRef/>
      </w:r>
      <w:r>
        <w:t>This doesn’t make sense to me. Can’t the participant only see the current moment at any given moment in time?</w:t>
      </w:r>
      <w:r w:rsidR="001C1661">
        <w:t xml:space="preserve"> It doesn’t take 2 seconds for an object to fall or disappear, right?</w:t>
      </w:r>
    </w:p>
  </w:comment>
  <w:comment w:id="38" w:author="Schwarb Rohrig, Hillary" w:date="2018-02-16T10:44:00Z" w:initials="SRH">
    <w:p w14:paraId="6C66B85F" w14:textId="6A2BFDE5" w:rsidR="001C1661" w:rsidRDefault="001C1661">
      <w:pPr>
        <w:pStyle w:val="CommentText"/>
      </w:pPr>
      <w:r>
        <w:rPr>
          <w:rStyle w:val="CommentReference"/>
        </w:rPr>
        <w:annotationRef/>
      </w:r>
      <w:r>
        <w:t xml:space="preserve">You present this whole thing as a hypothetical way in which someone could do the task. But I think you also have data that can speak to whether or not this is actually what people do. It would be great to see something like 70% of our participants performed the task in this way. </w:t>
      </w:r>
    </w:p>
  </w:comment>
  <w:comment w:id="42" w:author="Schwarb Rohrig, Hillary" w:date="2018-02-16T10:49:00Z" w:initials="SRH">
    <w:p w14:paraId="34B82F4E" w14:textId="3433B6D6" w:rsidR="001C1661" w:rsidRDefault="001C1661">
      <w:pPr>
        <w:pStyle w:val="CommentText"/>
      </w:pPr>
      <w:r>
        <w:rPr>
          <w:rStyle w:val="CommentReference"/>
        </w:rPr>
        <w:annotationRef/>
      </w:r>
      <w:r>
        <w:t>I think the major problem I’m having with this egocentric/</w:t>
      </w:r>
      <w:proofErr w:type="spellStart"/>
      <w:r>
        <w:t>allocentric</w:t>
      </w:r>
      <w:proofErr w:type="spellEnd"/>
      <w:r>
        <w:t xml:space="preserve"> thing in time is that I’m not clear what you think an egocentric timeline vs and </w:t>
      </w:r>
      <w:proofErr w:type="spellStart"/>
      <w:r>
        <w:t>allocentric</w:t>
      </w:r>
      <w:proofErr w:type="spellEnd"/>
      <w:r>
        <w:t xml:space="preserve"> timeline would look like. For me and egocentric timeline would probably look like 1-2-3-4-5-6-7-8 because understanding when things appear in time is the point of the task. So you’d probably be thinking about this thing, now what’s next? An </w:t>
      </w:r>
      <w:proofErr w:type="spellStart"/>
      <w:r>
        <w:t>allocentric</w:t>
      </w:r>
      <w:proofErr w:type="spellEnd"/>
      <w:r>
        <w:t xml:space="preserve"> timeline would be tied to some </w:t>
      </w:r>
      <w:r w:rsidR="006B2723">
        <w:t>external</w:t>
      </w:r>
      <w:r>
        <w:t xml:space="preserve"> cue (as in space), like the sound or the color of the wall, but I don’t know what that would look like on a timeline (maybe that’s how you could get 2-1-4-3-6-5-8-7). But I’m not sure if this is what you mean. Being clear at this point I think would help a lot.</w:t>
      </w:r>
    </w:p>
  </w:comment>
  <w:comment w:id="43" w:author="Schwarb Rohrig, Hillary" w:date="2018-02-16T10:55:00Z" w:initials="SRH">
    <w:p w14:paraId="3EF9F8FC" w14:textId="5D0297FD" w:rsidR="006B2723" w:rsidRDefault="006B2723">
      <w:pPr>
        <w:pStyle w:val="CommentText"/>
      </w:pPr>
      <w:r>
        <w:rPr>
          <w:rStyle w:val="CommentReference"/>
        </w:rPr>
        <w:annotationRef/>
      </w:r>
      <w:r>
        <w:t xml:space="preserve">Oh shoot, you think of 1-2-3-4-5-6-7-8 as </w:t>
      </w:r>
      <w:proofErr w:type="spellStart"/>
      <w:r>
        <w:t>allocentric</w:t>
      </w:r>
      <w:proofErr w:type="spellEnd"/>
      <w:r>
        <w:t xml:space="preserve">?? Obviously this is exactly the opposite of what I outlined as my understanding above. What would egocentric look like then? Defining things early will definitely help if the </w:t>
      </w:r>
      <w:proofErr w:type="spellStart"/>
      <w:r>
        <w:t>allocentric</w:t>
      </w:r>
      <w:proofErr w:type="spellEnd"/>
      <w:r>
        <w:t>/egocentric thing is a major focus (which so far it seems like it is).</w:t>
      </w:r>
    </w:p>
  </w:comment>
  <w:comment w:id="44" w:author="Schwarb Rohrig, Hillary" w:date="2018-02-16T10:57:00Z" w:initials="SRH">
    <w:p w14:paraId="478D9F59" w14:textId="2E319036" w:rsidR="006B2723" w:rsidRDefault="006B2723">
      <w:pPr>
        <w:pStyle w:val="CommentText"/>
      </w:pPr>
      <w:r>
        <w:rPr>
          <w:rStyle w:val="CommentReference"/>
        </w:rPr>
        <w:annotationRef/>
      </w:r>
      <w:r>
        <w:t xml:space="preserve">I think at this point it’s pretty obvious that this was not my initial thinking on this point and also I don’t think I’m convinced that 1-2-3-4-5-6-7-8 is NECESSARILY </w:t>
      </w:r>
      <w:proofErr w:type="spellStart"/>
      <w:r>
        <w:t>allocentric</w:t>
      </w:r>
      <w:proofErr w:type="spellEnd"/>
      <w:r>
        <w:t xml:space="preserve">. What is the outside cue that necessitates this order? For “space” cells, they fire next to some stimulus regardless of where the stimulus is in the environment…which is why I would say that is </w:t>
      </w:r>
      <w:proofErr w:type="spellStart"/>
      <w:r>
        <w:t>allocentric</w:t>
      </w:r>
      <w:proofErr w:type="spellEnd"/>
      <w:r>
        <w:t>. The external cue is not obvious to me here.</w:t>
      </w:r>
    </w:p>
  </w:comment>
  <w:comment w:id="45" w:author="Schwarb Rohrig, Hillary" w:date="2018-02-16T11:02:00Z" w:initials="SRH">
    <w:p w14:paraId="3EC14182" w14:textId="0BF36778" w:rsidR="00CB06CE" w:rsidRDefault="00CB06CE">
      <w:pPr>
        <w:pStyle w:val="CommentText"/>
      </w:pPr>
      <w:r>
        <w:rPr>
          <w:rStyle w:val="CommentReference"/>
        </w:rPr>
        <w:annotationRef/>
      </w:r>
      <w:r>
        <w:t>Unless the first event that cues subsequent events is the start of the trial, right?</w:t>
      </w:r>
    </w:p>
  </w:comment>
  <w:comment w:id="46" w:author="Schwarb Rohrig, Hillary" w:date="2018-02-16T11:03:00Z" w:initials="SRH">
    <w:p w14:paraId="13D50D56" w14:textId="5D644B77" w:rsidR="00CB06CE" w:rsidRDefault="00CB06CE">
      <w:pPr>
        <w:pStyle w:val="CommentText"/>
      </w:pPr>
      <w:r>
        <w:rPr>
          <w:rStyle w:val="CommentReference"/>
        </w:rPr>
        <w:annotationRef/>
      </w:r>
      <w:r>
        <w:t>This all sounds reasonable</w:t>
      </w:r>
    </w:p>
  </w:comment>
  <w:comment w:id="47" w:author="Schwarb Rohrig, Hillary" w:date="2018-02-16T11:03:00Z" w:initials="SRH">
    <w:p w14:paraId="4DACAFF1" w14:textId="77777777" w:rsidR="00CB06CE" w:rsidRDefault="00CB06CE">
      <w:pPr>
        <w:pStyle w:val="CommentText"/>
      </w:pPr>
      <w:r>
        <w:rPr>
          <w:rStyle w:val="CommentReference"/>
        </w:rPr>
        <w:annotationRef/>
      </w:r>
      <w:r>
        <w:t>This seems like a much larger stretch given the absence of any actual hippocampal data. Perhaps hedging it a little more. I know you say “preliminary evidence,” bit “evidence” seems strong. Maybe something like this seems more reflective of the data:</w:t>
      </w:r>
    </w:p>
    <w:p w14:paraId="4CF2FD82" w14:textId="77777777" w:rsidR="00CB06CE" w:rsidRDefault="00CB06CE">
      <w:pPr>
        <w:pStyle w:val="CommentText"/>
      </w:pPr>
    </w:p>
    <w:p w14:paraId="4EDF46C8" w14:textId="77777777" w:rsidR="00CB06CE" w:rsidRDefault="00CB06CE">
      <w:pPr>
        <w:pStyle w:val="CommentText"/>
      </w:pPr>
      <w:r>
        <w:t xml:space="preserve">Additionally, this work aims to make first steps toward adjudicating between the possibility that hippocampal representations of time converge to an </w:t>
      </w:r>
      <w:proofErr w:type="spellStart"/>
      <w:r>
        <w:t>allocentric</w:t>
      </w:r>
      <w:proofErr w:type="spellEnd"/>
      <w:r>
        <w:t xml:space="preserve"> vs egocentric map via relational memory.</w:t>
      </w:r>
    </w:p>
    <w:p w14:paraId="66AB34E1" w14:textId="77777777" w:rsidR="00CB06CE" w:rsidRDefault="00CB06CE">
      <w:pPr>
        <w:pStyle w:val="CommentText"/>
      </w:pPr>
    </w:p>
    <w:p w14:paraId="6BAFE9F2" w14:textId="1DD5EE92" w:rsidR="00CB06CE" w:rsidRDefault="00CB06CE">
      <w:pPr>
        <w:pStyle w:val="CommentText"/>
      </w:pPr>
      <w:r>
        <w:t xml:space="preserve">Now you can also ignore this comment all together. I think it’s okay to make bold claims in a dissertation. Just be sure that you can support those claims. You may be able to support the </w:t>
      </w:r>
      <w:proofErr w:type="spellStart"/>
      <w:r>
        <w:t>allocentric</w:t>
      </w:r>
      <w:proofErr w:type="spellEnd"/>
      <w:r>
        <w:t xml:space="preserve"> piece, but I’m not sure you have any data that would help you support the hippocampal piece. Particularly if there are no strong theories about hippocampal time cells being </w:t>
      </w:r>
      <w:proofErr w:type="spellStart"/>
      <w:r>
        <w:t>allocentric</w:t>
      </w:r>
      <w:proofErr w:type="spellEnd"/>
      <w:r>
        <w:t>.</w:t>
      </w:r>
    </w:p>
  </w:comment>
  <w:comment w:id="49" w:author="Schwarb Rohrig, Hillary" w:date="2018-02-16T11:11:00Z" w:initials="SRH">
    <w:p w14:paraId="332E1036" w14:textId="2C21B235" w:rsidR="00CB06CE" w:rsidRDefault="00CB06CE">
      <w:pPr>
        <w:pStyle w:val="CommentText"/>
      </w:pPr>
      <w:r>
        <w:rPr>
          <w:rStyle w:val="CommentReference"/>
        </w:rPr>
        <w:annotationRef/>
      </w:r>
      <w:r>
        <w:t>You could just say the participants were the same as in Chapter 3, the focus is just on navigation rather than reconstruction.</w:t>
      </w:r>
    </w:p>
  </w:comment>
  <w:comment w:id="51" w:author="Schwarb Rohrig, Hillary" w:date="2018-02-16T11:15:00Z" w:initials="SRH">
    <w:p w14:paraId="18ED2AC0" w14:textId="2282442A" w:rsidR="00ED567C" w:rsidRDefault="00ED567C">
      <w:pPr>
        <w:pStyle w:val="CommentText"/>
      </w:pPr>
      <w:r>
        <w:rPr>
          <w:rStyle w:val="CommentReference"/>
        </w:rPr>
        <w:annotationRef/>
      </w:r>
      <w:r>
        <w:t xml:space="preserve">Is the reconstruction piece important for Chapter 4? If </w:t>
      </w:r>
      <w:proofErr w:type="gramStart"/>
      <w:r>
        <w:t>not</w:t>
      </w:r>
      <w:proofErr w:type="gramEnd"/>
      <w:r>
        <w:t xml:space="preserve"> you might want to cut it.</w:t>
      </w:r>
    </w:p>
  </w:comment>
  <w:comment w:id="52" w:author="Schwarb Rohrig, Hillary" w:date="2018-02-16T11:16:00Z" w:initials="SRH">
    <w:p w14:paraId="620850E5" w14:textId="4AE02130" w:rsidR="00ED567C" w:rsidRDefault="00ED567C">
      <w:pPr>
        <w:pStyle w:val="CommentText"/>
      </w:pPr>
      <w:r>
        <w:rPr>
          <w:rStyle w:val="CommentReference"/>
        </w:rPr>
        <w:annotationRef/>
      </w:r>
      <w:r>
        <w:t>Maybe a sort of odd example if the general conclusion is going to be that people converge to 1-2-3-4-5-6-7-8? Unless that’s as close as they got to that order.</w:t>
      </w:r>
    </w:p>
  </w:comment>
  <w:comment w:id="53" w:author="Schwarb Rohrig, Hillary" w:date="2018-02-16T11:18:00Z" w:initials="SRH">
    <w:p w14:paraId="136613F8" w14:textId="27EEFE91" w:rsidR="00ED567C" w:rsidRDefault="00ED567C">
      <w:pPr>
        <w:pStyle w:val="CommentText"/>
      </w:pPr>
      <w:r>
        <w:rPr>
          <w:rStyle w:val="CommentReference"/>
        </w:rPr>
        <w:annotationRef/>
      </w:r>
      <w:r>
        <w:t>This is very cool.</w:t>
      </w:r>
    </w:p>
  </w:comment>
  <w:comment w:id="54" w:author="Schwarb Rohrig, Hillary" w:date="2018-02-16T11:25:00Z" w:initials="SRH">
    <w:p w14:paraId="75C7C335" w14:textId="7D077C6D" w:rsidR="00F23070" w:rsidRDefault="00F23070">
      <w:pPr>
        <w:pStyle w:val="CommentText"/>
      </w:pPr>
      <w:r>
        <w:rPr>
          <w:rStyle w:val="CommentReference"/>
        </w:rPr>
        <w:annotationRef/>
      </w:r>
      <w:r>
        <w:t>You can continue to use the acronym.</w:t>
      </w:r>
    </w:p>
  </w:comment>
  <w:comment w:id="57" w:author="Schwarb Rohrig, Hillary" w:date="2018-02-16T12:40:00Z" w:initials="SRH">
    <w:p w14:paraId="66FF7FCE" w14:textId="3CDDB229" w:rsidR="003020A4" w:rsidRDefault="003020A4">
      <w:pPr>
        <w:pStyle w:val="CommentText"/>
      </w:pPr>
      <w:r>
        <w:rPr>
          <w:rStyle w:val="CommentReference"/>
        </w:rPr>
        <w:annotationRef/>
      </w:r>
      <w:r>
        <w:t>This is very helpful</w:t>
      </w:r>
    </w:p>
  </w:comment>
  <w:comment w:id="58" w:author="Schwarb Rohrig, Hillary" w:date="2018-02-16T12:40:00Z" w:initials="SRH">
    <w:p w14:paraId="20089C99" w14:textId="056C5AEC" w:rsidR="003020A4" w:rsidRDefault="003020A4">
      <w:pPr>
        <w:pStyle w:val="CommentText"/>
      </w:pPr>
      <w:r>
        <w:rPr>
          <w:rStyle w:val="CommentReference"/>
        </w:rPr>
        <w:annotationRef/>
      </w:r>
    </w:p>
  </w:comment>
  <w:comment w:id="66" w:author="Schwarb Rohrig, Hillary" w:date="2018-02-16T12:41:00Z" w:initials="SRH">
    <w:p w14:paraId="2A117587" w14:textId="12B44E22" w:rsidR="00470DAA" w:rsidRDefault="00470DAA">
      <w:pPr>
        <w:pStyle w:val="CommentText"/>
      </w:pPr>
      <w:r>
        <w:rPr>
          <w:rStyle w:val="CommentReference"/>
        </w:rPr>
        <w:annotationRef/>
      </w:r>
      <w:r>
        <w:t>Just to be consistent with format of the other cells</w:t>
      </w:r>
    </w:p>
  </w:comment>
  <w:comment w:id="69" w:author="Schwarb Rohrig, Hillary" w:date="2018-02-16T12:43:00Z" w:initials="SRH">
    <w:p w14:paraId="2A263037" w14:textId="15C2CC2E" w:rsidR="00470DAA" w:rsidRDefault="00470DAA">
      <w:pPr>
        <w:pStyle w:val="CommentText"/>
      </w:pPr>
      <w:r>
        <w:rPr>
          <w:rStyle w:val="CommentReference"/>
        </w:rPr>
        <w:annotationRef/>
      </w:r>
      <w:r>
        <w:t xml:space="preserve">But doesn’t it seem pretty unlikely that anyone would do that given that they’re also forming strategies to accomplish the task goal? And then we know from your data that they don’t actually do that. But I’m not convinced that shifting their strategy to be more temporally ordered is more </w:t>
      </w:r>
      <w:proofErr w:type="spellStart"/>
      <w:r>
        <w:t>allocentric</w:t>
      </w:r>
      <w:proofErr w:type="spellEnd"/>
      <w:r>
        <w:t xml:space="preserve"> than egocentric. Perhaps returning to an earlier point, defining what you mean exactly by </w:t>
      </w:r>
      <w:proofErr w:type="spellStart"/>
      <w:r>
        <w:t>allocentric</w:t>
      </w:r>
      <w:proofErr w:type="spellEnd"/>
      <w:r>
        <w:t xml:space="preserve"> and egocentric might solve all of this confusion for me. I think we might have different interpretations perhaps because we’ve read different literatures that talk may not use those terms consistently. Maybe we should talk about this in person as it seems like a central point. </w:t>
      </w:r>
    </w:p>
  </w:comment>
  <w:comment w:id="70" w:author="Schwarb Rohrig, Hillary" w:date="2018-02-16T12:52:00Z" w:initials="SRH">
    <w:p w14:paraId="1291548E" w14:textId="0EE4C22D" w:rsidR="00426756" w:rsidRDefault="00426756">
      <w:pPr>
        <w:pStyle w:val="CommentText"/>
      </w:pPr>
      <w:r>
        <w:rPr>
          <w:rStyle w:val="CommentReference"/>
        </w:rPr>
        <w:annotationRef/>
      </w:r>
      <w:r>
        <w:t>Does this one have a name?</w:t>
      </w:r>
    </w:p>
  </w:comment>
  <w:comment w:id="71" w:author="Schwarb Rohrig, Hillary" w:date="2018-02-16T12:53:00Z" w:initials="SRH">
    <w:p w14:paraId="78F9E407" w14:textId="5F61AD7B" w:rsidR="00426756" w:rsidRDefault="00426756">
      <w:pPr>
        <w:pStyle w:val="CommentText"/>
      </w:pPr>
      <w:r>
        <w:rPr>
          <w:rStyle w:val="CommentReference"/>
        </w:rPr>
        <w:annotationRef/>
      </w:r>
      <w:r>
        <w:t xml:space="preserve">I would stick with either letters or numbers </w:t>
      </w:r>
      <w:proofErr w:type="gramStart"/>
      <w:r>
        <w:t>throughout,</w:t>
      </w:r>
      <w:proofErr w:type="gramEnd"/>
      <w:r>
        <w:t xml:space="preserve"> you’ve gone with letters previously.</w:t>
      </w:r>
    </w:p>
  </w:comment>
  <w:comment w:id="74" w:author="Schwarb Rohrig, Hillary" w:date="2018-02-16T13:11:00Z" w:initials="SRH">
    <w:p w14:paraId="1DDBD1C7" w14:textId="07750823" w:rsidR="00157894" w:rsidRDefault="00157894">
      <w:pPr>
        <w:pStyle w:val="CommentText"/>
      </w:pPr>
      <w:r>
        <w:rPr>
          <w:rStyle w:val="CommentReference"/>
        </w:rPr>
        <w:annotationRef/>
      </w:r>
      <w:r>
        <w:t>So does this mean the</w:t>
      </w:r>
      <w:r w:rsidR="007D1487">
        <w:t xml:space="preserve"> more people time travel, the more temporal errors they make and the</w:t>
      </w:r>
      <w:r>
        <w:t xml:space="preserve"> more people move around</w:t>
      </w:r>
      <w:r w:rsidR="007D1487">
        <w:t xml:space="preserve"> in space</w:t>
      </w:r>
      <w:r>
        <w:t xml:space="preserve">, the </w:t>
      </w:r>
      <w:r w:rsidR="007D1487">
        <w:t>fewer spatial errors they make?</w:t>
      </w:r>
    </w:p>
  </w:comment>
  <w:comment w:id="75" w:author="Schwarb Rohrig, Hillary" w:date="2018-02-16T13:14:00Z" w:initials="SRH">
    <w:p w14:paraId="2FC5C942" w14:textId="37C9DF83" w:rsidR="007D1487" w:rsidRDefault="007D1487">
      <w:pPr>
        <w:pStyle w:val="CommentText"/>
      </w:pPr>
      <w:r>
        <w:rPr>
          <w:rStyle w:val="CommentReference"/>
        </w:rPr>
        <w:annotationRef/>
      </w:r>
      <w:r>
        <w:t xml:space="preserve">I should wait to ask questions… </w:t>
      </w:r>
    </w:p>
  </w:comment>
  <w:comment w:id="76" w:author="Schwarb Rohrig, Hillary" w:date="2018-02-16T13:20:00Z" w:initials="SRH">
    <w:p w14:paraId="5690841F" w14:textId="082CEEA8" w:rsidR="007D1487" w:rsidRDefault="007D1487">
      <w:pPr>
        <w:pStyle w:val="CommentText"/>
      </w:pPr>
      <w:r>
        <w:rPr>
          <w:rStyle w:val="CommentReference"/>
        </w:rPr>
        <w:annotationRef/>
      </w:r>
      <w:r>
        <w:t xml:space="preserve">I think maybe you had a figure for this in your slides that helped me? If that’s real and I didn’t make it up, including it could be helpful for those readers more visually </w:t>
      </w:r>
      <w:proofErr w:type="spellStart"/>
      <w:r>
        <w:t>inclinded</w:t>
      </w:r>
      <w:proofErr w:type="spellEnd"/>
      <w:r>
        <w:t>.</w:t>
      </w:r>
    </w:p>
  </w:comment>
  <w:comment w:id="77" w:author="Schwarb Rohrig, Hillary" w:date="2018-02-16T13:23:00Z" w:initials="SRH">
    <w:p w14:paraId="67DB7133" w14:textId="4C216CF8" w:rsidR="005A3154" w:rsidRDefault="005A3154">
      <w:pPr>
        <w:pStyle w:val="CommentText"/>
      </w:pPr>
      <w:r>
        <w:rPr>
          <w:rStyle w:val="CommentReference"/>
        </w:rPr>
        <w:annotationRef/>
      </w:r>
      <w:r>
        <w:t>This was a very model/stats heavy section. Could you add a paragraph summarizing the findings in more lay-language to help readers synthesize all the information and have a clear take-home?</w:t>
      </w:r>
    </w:p>
  </w:comment>
  <w:comment w:id="80" w:author="Schwarb Rohrig, Hillary" w:date="2018-02-16T14:10:00Z" w:initials="SRH">
    <w:p w14:paraId="4585C5C8" w14:textId="71CCCECA" w:rsidR="00AE33C5" w:rsidRDefault="00142B41" w:rsidP="00427BE3">
      <w:pPr>
        <w:pStyle w:val="CommentText"/>
      </w:pPr>
      <w:r>
        <w:rPr>
          <w:rStyle w:val="CommentReference"/>
        </w:rPr>
        <w:annotationRef/>
      </w:r>
      <w:r>
        <w:t xml:space="preserve">For me, the most critical contribution is extending the navigation from space to space AND time. The “time cell” piece is an interpretation or an </w:t>
      </w:r>
      <w:r w:rsidR="00AE33C5">
        <w:t>enticing</w:t>
      </w:r>
      <w:r>
        <w:t xml:space="preserve"> hypothesis, but </w:t>
      </w:r>
      <w:r w:rsidR="00AE33C5">
        <w:t xml:space="preserve">(for me) it seems like an interesting interpretation of the data that exist, but I’m not sure the data that exist can actually speak to </w:t>
      </w:r>
      <w:proofErr w:type="spellStart"/>
      <w:r w:rsidR="00AE33C5">
        <w:t>allocentric</w:t>
      </w:r>
      <w:proofErr w:type="spellEnd"/>
      <w:r w:rsidR="00AE33C5">
        <w:t xml:space="preserve"> time cells in the hippocampus. So “critical contribution” seems too strong to me on that point.</w:t>
      </w:r>
      <w:r w:rsidR="00427BE3">
        <w:t xml:space="preserve"> I think it’s totally okay to say that from these data an exciting hypothesis can be formed about the </w:t>
      </w:r>
      <w:proofErr w:type="spellStart"/>
      <w:r w:rsidR="00427BE3">
        <w:t>allocentric</w:t>
      </w:r>
      <w:proofErr w:type="spellEnd"/>
      <w:r w:rsidR="00427BE3">
        <w:t xml:space="preserve"> nature of time cells. Actually, </w:t>
      </w:r>
      <w:r w:rsidR="00AE33C5">
        <w:t>I think the discussion in the rest of this paragraph is really interesting and does what a dissertation should do…draw together diverse literatures.</w:t>
      </w:r>
      <w:r w:rsidR="00427BE3">
        <w:t xml:space="preserve"> I’m just concerned about it being sold as the major contribution of the project. I also think that the discussion section is the perfect place to hash out some of these ideas. I’m not sure you need to come down strong in the actual data section, but the discussion here is fruitful. </w:t>
      </w:r>
    </w:p>
  </w:comment>
  <w:comment w:id="83" w:author="Schwarb Rohrig, Hillary" w:date="2018-02-16T14:26:00Z" w:initials="SRH">
    <w:p w14:paraId="0BA54C86" w14:textId="5E5CACB1" w:rsidR="00427BE3" w:rsidRDefault="00427BE3">
      <w:pPr>
        <w:pStyle w:val="CommentText"/>
      </w:pPr>
      <w:r>
        <w:rPr>
          <w:rStyle w:val="CommentReference"/>
        </w:rPr>
        <w:annotationRef/>
      </w:r>
      <w:r>
        <w:t>A little of this discussion is exactly what I was asking for at the end of section 4.3.3!</w:t>
      </w:r>
    </w:p>
  </w:comment>
  <w:comment w:id="84" w:author="Schwarb Rohrig, Hillary" w:date="2018-02-16T14:29:00Z" w:initials="SRH">
    <w:p w14:paraId="16F168EB" w14:textId="7A2E8034" w:rsidR="00427BE3" w:rsidRDefault="00427BE3">
      <w:pPr>
        <w:pStyle w:val="CommentText"/>
      </w:pPr>
      <w:r>
        <w:rPr>
          <w:rStyle w:val="CommentReference"/>
        </w:rPr>
        <w:annotationRef/>
      </w:r>
      <w:r>
        <w:t xml:space="preserve">This is an interesting idea. </w:t>
      </w:r>
    </w:p>
  </w:comment>
  <w:comment w:id="85" w:author="Schwarb Rohrig, Hillary" w:date="2018-02-16T14:31:00Z" w:initials="SRH">
    <w:p w14:paraId="64F93882" w14:textId="0B2D15FE" w:rsidR="00427BE3" w:rsidRDefault="00427BE3">
      <w:pPr>
        <w:pStyle w:val="CommentText"/>
      </w:pPr>
      <w:r>
        <w:rPr>
          <w:rStyle w:val="CommentReference"/>
        </w:rPr>
        <w:annotationRef/>
      </w:r>
      <w:r>
        <w:t xml:space="preserve">I just want to take a second to make sure that I’m super clear on one point: I think that the work of this chapter and the resulting data are very interesting and make a substantial contribution to our understanding of the relationship between navigation and reconstruction. I kept getting off-track on the </w:t>
      </w:r>
      <w:proofErr w:type="spellStart"/>
      <w:r>
        <w:t>allocentric</w:t>
      </w:r>
      <w:proofErr w:type="spellEnd"/>
      <w:r>
        <w:t xml:space="preserve"> thing, not because it’s uninteresting or because it’s definitely unrelated, but just because I thought it was a little stronger than the data </w:t>
      </w:r>
      <w:r w:rsidR="00AF63CB">
        <w:t>warranted</w:t>
      </w:r>
      <w:r>
        <w:t xml:space="preserve">. Regardless of the interpretation, I think the fact that people converge to a forward timeline is interesting and informative to our understanding of </w:t>
      </w:r>
      <w:proofErr w:type="spellStart"/>
      <w:r>
        <w:t>spatote</w:t>
      </w:r>
      <w:r w:rsidR="00AF63CB">
        <w:t>mporal</w:t>
      </w:r>
      <w:proofErr w:type="spellEnd"/>
      <w:r w:rsidR="00AF63CB">
        <w:t xml:space="preserve"> behavior!</w:t>
      </w:r>
      <w:bookmarkStart w:id="86" w:name="_GoBack"/>
      <w:bookmarkEnd w:id="86"/>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3C0A24" w15:done="0"/>
  <w15:commentEx w15:paraId="7121BEF3" w15:done="0"/>
  <w15:commentEx w15:paraId="5552BD52" w15:done="0"/>
  <w15:commentEx w15:paraId="3645B52A" w15:done="0"/>
  <w15:commentEx w15:paraId="28D657D0" w15:done="0"/>
  <w15:commentEx w15:paraId="12CC1673" w15:done="0"/>
  <w15:commentEx w15:paraId="0C84AB88" w15:done="0"/>
  <w15:commentEx w15:paraId="0B62D4EE" w15:done="0"/>
  <w15:commentEx w15:paraId="6C66B85F" w15:done="0"/>
  <w15:commentEx w15:paraId="34B82F4E" w15:done="0"/>
  <w15:commentEx w15:paraId="3EF9F8FC" w15:done="0"/>
  <w15:commentEx w15:paraId="478D9F59" w15:done="0"/>
  <w15:commentEx w15:paraId="3EC14182" w15:done="0"/>
  <w15:commentEx w15:paraId="13D50D56" w15:done="0"/>
  <w15:commentEx w15:paraId="6BAFE9F2" w15:done="0"/>
  <w15:commentEx w15:paraId="332E1036" w15:done="0"/>
  <w15:commentEx w15:paraId="18ED2AC0" w15:done="0"/>
  <w15:commentEx w15:paraId="620850E5" w15:done="0"/>
  <w15:commentEx w15:paraId="136613F8" w15:done="0"/>
  <w15:commentEx w15:paraId="75C7C335" w15:done="0"/>
  <w15:commentEx w15:paraId="66FF7FCE" w15:done="0"/>
  <w15:commentEx w15:paraId="20089C99" w15:paraIdParent="66FF7FCE" w15:done="0"/>
  <w15:commentEx w15:paraId="2A117587" w15:done="0"/>
  <w15:commentEx w15:paraId="2A263037" w15:done="0"/>
  <w15:commentEx w15:paraId="1291548E" w15:done="0"/>
  <w15:commentEx w15:paraId="78F9E407" w15:done="0"/>
  <w15:commentEx w15:paraId="1DDBD1C7" w15:done="0"/>
  <w15:commentEx w15:paraId="2FC5C942" w15:done="0"/>
  <w15:commentEx w15:paraId="5690841F" w15:done="0"/>
  <w15:commentEx w15:paraId="67DB7133" w15:done="0"/>
  <w15:commentEx w15:paraId="4585C5C8" w15:done="0"/>
  <w15:commentEx w15:paraId="0BA54C86" w15:done="0"/>
  <w15:commentEx w15:paraId="16F168EB" w15:done="0"/>
  <w15:commentEx w15:paraId="64F9388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067511" w14:textId="77777777" w:rsidR="009F0664" w:rsidRDefault="009F0664" w:rsidP="004E0AC8">
      <w:pPr>
        <w:spacing w:after="0" w:line="240" w:lineRule="auto"/>
      </w:pPr>
      <w:r>
        <w:separator/>
      </w:r>
    </w:p>
  </w:endnote>
  <w:endnote w:type="continuationSeparator" w:id="0">
    <w:p w14:paraId="7E59975C" w14:textId="77777777" w:rsidR="009F0664" w:rsidRDefault="009F0664"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0924"/>
      <w:docPartObj>
        <w:docPartGallery w:val="Page Numbers (Bottom of Page)"/>
        <w:docPartUnique/>
      </w:docPartObj>
    </w:sdtPr>
    <w:sdtEndPr>
      <w:rPr>
        <w:noProof/>
      </w:rPr>
    </w:sdtEndPr>
    <w:sdtContent>
      <w:p w14:paraId="7DCD2570" w14:textId="1BEDDA48" w:rsidR="001C1CE5" w:rsidRDefault="001C1CE5">
        <w:pPr>
          <w:pStyle w:val="Footer"/>
          <w:jc w:val="center"/>
        </w:pPr>
        <w:r>
          <w:fldChar w:fldCharType="begin"/>
        </w:r>
        <w:r>
          <w:instrText xml:space="preserve"> PAGE   \* MERGEFORMAT </w:instrText>
        </w:r>
        <w:r>
          <w:fldChar w:fldCharType="separate"/>
        </w:r>
        <w:r w:rsidR="00AF63CB">
          <w:rPr>
            <w:noProof/>
          </w:rPr>
          <w:t>86</w:t>
        </w:r>
        <w:r>
          <w:rPr>
            <w:noProof/>
          </w:rPr>
          <w:fldChar w:fldCharType="end"/>
        </w:r>
      </w:p>
    </w:sdtContent>
  </w:sdt>
  <w:p w14:paraId="109B133C" w14:textId="77777777" w:rsidR="001C1CE5" w:rsidRDefault="001C1CE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9785778"/>
      <w:docPartObj>
        <w:docPartGallery w:val="Page Numbers (Bottom of Page)"/>
        <w:docPartUnique/>
      </w:docPartObj>
    </w:sdtPr>
    <w:sdtEndPr>
      <w:rPr>
        <w:noProof/>
      </w:rPr>
    </w:sdtEndPr>
    <w:sdtContent>
      <w:p w14:paraId="169EC0D0" w14:textId="0DC17684" w:rsidR="001C1CE5" w:rsidRDefault="001C1CE5" w:rsidP="0033055E">
        <w:pPr>
          <w:pStyle w:val="Footer"/>
          <w:jc w:val="center"/>
        </w:pPr>
        <w:r>
          <w:fldChar w:fldCharType="begin"/>
        </w:r>
        <w:r>
          <w:instrText xml:space="preserve"> PAGE   \* MERGEFORMAT </w:instrText>
        </w:r>
        <w:r>
          <w:fldChar w:fldCharType="separate"/>
        </w:r>
        <w:r w:rsidR="00E52B99">
          <w:rPr>
            <w:noProof/>
          </w:rPr>
          <w:t>i</w:t>
        </w:r>
        <w:r>
          <w:rPr>
            <w:noProof/>
          </w:rPr>
          <w:fldChar w:fldCharType="end"/>
        </w:r>
      </w:p>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9816207"/>
      <w:docPartObj>
        <w:docPartGallery w:val="Page Numbers (Bottom of Page)"/>
        <w:docPartUnique/>
      </w:docPartObj>
    </w:sdtPr>
    <w:sdtEndPr>
      <w:rPr>
        <w:noProof/>
      </w:rPr>
    </w:sdtEndPr>
    <w:sdtContent>
      <w:p w14:paraId="4DC65202" w14:textId="6A539353" w:rsidR="001C1CE5" w:rsidRDefault="001C1CE5" w:rsidP="0033055E">
        <w:pPr>
          <w:pStyle w:val="Footer"/>
          <w:jc w:val="center"/>
          <w:rPr>
            <w:noProof/>
          </w:rPr>
        </w:pPr>
        <w:r>
          <w:fldChar w:fldCharType="begin"/>
        </w:r>
        <w:r>
          <w:instrText xml:space="preserve"> PAGE   \* MERGEFORMAT </w:instrText>
        </w:r>
        <w:r>
          <w:fldChar w:fldCharType="separate"/>
        </w:r>
        <w:r w:rsidR="00E52B99">
          <w:rPr>
            <w:noProof/>
          </w:rPr>
          <w:t>1</w:t>
        </w:r>
        <w:r>
          <w:rPr>
            <w:noProof/>
          </w:rPr>
          <w:fldChar w:fldCharType="end"/>
        </w:r>
        <w:r>
          <w:rPr>
            <w:noProof/>
          </w:rPr>
          <w:br/>
        </w:r>
      </w:p>
      <w:p w14:paraId="19621B7A" w14:textId="77777777" w:rsidR="001C1CE5" w:rsidRDefault="001C1CE5" w:rsidP="0033055E">
        <w:pPr>
          <w:pStyle w:val="Footer"/>
        </w:pPr>
        <w:r>
          <w:t>This chapter is previous published work, included with permission of the copyright owner:</w:t>
        </w:r>
        <w:r>
          <w:br/>
        </w:r>
        <w:r>
          <w:rPr>
            <w:rFonts w:ascii="Arial" w:hAnsi="Arial" w:cs="Arial"/>
            <w:color w:val="222222"/>
            <w:sz w:val="20"/>
            <w:szCs w:val="20"/>
            <w:shd w:val="clear" w:color="auto" w:fill="FFFFFF"/>
          </w:rPr>
          <w:br/>
        </w:r>
        <w:proofErr w:type="spellStart"/>
        <w:r>
          <w:rPr>
            <w:rFonts w:ascii="Arial" w:hAnsi="Arial" w:cs="Arial"/>
            <w:color w:val="222222"/>
            <w:sz w:val="20"/>
            <w:szCs w:val="20"/>
            <w:shd w:val="clear" w:color="auto" w:fill="FFFFFF"/>
          </w:rPr>
          <w:t>Horecka</w:t>
        </w:r>
        <w:proofErr w:type="spellEnd"/>
        <w:r>
          <w:rPr>
            <w:rFonts w:ascii="Arial" w:hAnsi="Arial" w:cs="Arial"/>
            <w:color w:val="222222"/>
            <w:sz w:val="20"/>
            <w:szCs w:val="20"/>
            <w:shd w:val="clear" w:color="auto" w:fill="FFFFFF"/>
          </w:rPr>
          <w:t xml:space="preserve">, K. M., </w:t>
        </w:r>
        <w:proofErr w:type="spellStart"/>
        <w:r>
          <w:rPr>
            <w:rFonts w:ascii="Arial" w:hAnsi="Arial" w:cs="Arial"/>
            <w:color w:val="222222"/>
            <w:sz w:val="20"/>
            <w:szCs w:val="20"/>
            <w:shd w:val="clear" w:color="auto" w:fill="FFFFFF"/>
          </w:rPr>
          <w:t>Dulas</w:t>
        </w:r>
        <w:proofErr w:type="spellEnd"/>
        <w:r>
          <w:rPr>
            <w:rFonts w:ascii="Arial" w:hAnsi="Arial" w:cs="Arial"/>
            <w:color w:val="222222"/>
            <w:sz w:val="20"/>
            <w:szCs w:val="20"/>
            <w:shd w:val="clear" w:color="auto" w:fill="FFFFFF"/>
          </w:rPr>
          <w:t>, M. R., Schwarb,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1E49FD0F" w14:textId="61106A2E" w:rsidR="001C1CE5" w:rsidRDefault="001C1CE5" w:rsidP="0033055E">
        <w:pPr>
          <w:pStyle w:val="Footer"/>
          <w:jc w:val="center"/>
        </w:pP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29E93" w14:textId="77777777" w:rsidR="009F0664" w:rsidRDefault="009F0664" w:rsidP="004E0AC8">
      <w:pPr>
        <w:spacing w:after="0" w:line="240" w:lineRule="auto"/>
      </w:pPr>
      <w:r>
        <w:separator/>
      </w:r>
    </w:p>
  </w:footnote>
  <w:footnote w:type="continuationSeparator" w:id="0">
    <w:p w14:paraId="5BF38E0C" w14:textId="77777777" w:rsidR="009F0664" w:rsidRDefault="009F0664" w:rsidP="004E0AC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chwarb Rohrig, Hillary">
    <w15:presenceInfo w15:providerId="None" w15:userId="Schwarb Rohrig, Hilla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ctiveWritingStyle w:appName="MSWord" w:lang="en-US" w:vendorID="64" w:dllVersion="0" w:nlCheck="1" w:checkStyle="0"/>
  <w:activeWritingStyle w:appName="MSWord" w:lang="en-US" w:vendorID="64" w:dllVersion="131078" w:nlCheck="1" w:checkStyle="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C431F"/>
    <w:rsid w:val="000E5CE7"/>
    <w:rsid w:val="00101B0D"/>
    <w:rsid w:val="0011095C"/>
    <w:rsid w:val="00114801"/>
    <w:rsid w:val="001278F0"/>
    <w:rsid w:val="00134286"/>
    <w:rsid w:val="0014116B"/>
    <w:rsid w:val="00141F9B"/>
    <w:rsid w:val="00142B41"/>
    <w:rsid w:val="001545AB"/>
    <w:rsid w:val="00157894"/>
    <w:rsid w:val="0016123B"/>
    <w:rsid w:val="00163223"/>
    <w:rsid w:val="001717DD"/>
    <w:rsid w:val="00172E12"/>
    <w:rsid w:val="00173DD7"/>
    <w:rsid w:val="0017410B"/>
    <w:rsid w:val="00180A7E"/>
    <w:rsid w:val="00193486"/>
    <w:rsid w:val="001958F9"/>
    <w:rsid w:val="001A6F4D"/>
    <w:rsid w:val="001A7B23"/>
    <w:rsid w:val="001B44E3"/>
    <w:rsid w:val="001B755B"/>
    <w:rsid w:val="001C1661"/>
    <w:rsid w:val="001C1CE5"/>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C7262"/>
    <w:rsid w:val="002D5C66"/>
    <w:rsid w:val="002E3904"/>
    <w:rsid w:val="002E6DE6"/>
    <w:rsid w:val="002F6642"/>
    <w:rsid w:val="003020A4"/>
    <w:rsid w:val="0032077D"/>
    <w:rsid w:val="00327E3C"/>
    <w:rsid w:val="0033055E"/>
    <w:rsid w:val="00337079"/>
    <w:rsid w:val="00341020"/>
    <w:rsid w:val="00346172"/>
    <w:rsid w:val="003547EF"/>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19B9"/>
    <w:rsid w:val="003E29F6"/>
    <w:rsid w:val="003F6014"/>
    <w:rsid w:val="004003CD"/>
    <w:rsid w:val="00422C7B"/>
    <w:rsid w:val="00426756"/>
    <w:rsid w:val="00426D63"/>
    <w:rsid w:val="00427BE3"/>
    <w:rsid w:val="00453818"/>
    <w:rsid w:val="00465C4C"/>
    <w:rsid w:val="004701AC"/>
    <w:rsid w:val="00470DAA"/>
    <w:rsid w:val="004952D6"/>
    <w:rsid w:val="00497A6B"/>
    <w:rsid w:val="004A312C"/>
    <w:rsid w:val="004B52DB"/>
    <w:rsid w:val="004B72B9"/>
    <w:rsid w:val="004C2159"/>
    <w:rsid w:val="004C38FD"/>
    <w:rsid w:val="004C57EE"/>
    <w:rsid w:val="004E0AC8"/>
    <w:rsid w:val="004E3C0F"/>
    <w:rsid w:val="004F1A08"/>
    <w:rsid w:val="00501467"/>
    <w:rsid w:val="005035E2"/>
    <w:rsid w:val="005039DB"/>
    <w:rsid w:val="005041D4"/>
    <w:rsid w:val="005136F5"/>
    <w:rsid w:val="00515104"/>
    <w:rsid w:val="00522435"/>
    <w:rsid w:val="00543341"/>
    <w:rsid w:val="00552250"/>
    <w:rsid w:val="00552E6E"/>
    <w:rsid w:val="0055519E"/>
    <w:rsid w:val="00562919"/>
    <w:rsid w:val="00563ABB"/>
    <w:rsid w:val="00565F0B"/>
    <w:rsid w:val="00566C24"/>
    <w:rsid w:val="005672AE"/>
    <w:rsid w:val="00570545"/>
    <w:rsid w:val="00574178"/>
    <w:rsid w:val="0057770E"/>
    <w:rsid w:val="005933DE"/>
    <w:rsid w:val="005A200D"/>
    <w:rsid w:val="005A3154"/>
    <w:rsid w:val="005A68E1"/>
    <w:rsid w:val="005B35B1"/>
    <w:rsid w:val="005B43EC"/>
    <w:rsid w:val="005B7651"/>
    <w:rsid w:val="005C3793"/>
    <w:rsid w:val="005C3B70"/>
    <w:rsid w:val="005C6CEB"/>
    <w:rsid w:val="005F0DD8"/>
    <w:rsid w:val="005F3E32"/>
    <w:rsid w:val="005F622C"/>
    <w:rsid w:val="006020C4"/>
    <w:rsid w:val="006162C9"/>
    <w:rsid w:val="00617970"/>
    <w:rsid w:val="00617D09"/>
    <w:rsid w:val="00625AB3"/>
    <w:rsid w:val="0062754F"/>
    <w:rsid w:val="00636D16"/>
    <w:rsid w:val="00651A85"/>
    <w:rsid w:val="00660505"/>
    <w:rsid w:val="00687FE2"/>
    <w:rsid w:val="006936F0"/>
    <w:rsid w:val="00693F41"/>
    <w:rsid w:val="006A06E4"/>
    <w:rsid w:val="006A5D4C"/>
    <w:rsid w:val="006A6F11"/>
    <w:rsid w:val="006B2723"/>
    <w:rsid w:val="006C4E32"/>
    <w:rsid w:val="006C64E8"/>
    <w:rsid w:val="006C6BFE"/>
    <w:rsid w:val="006E5646"/>
    <w:rsid w:val="00700F34"/>
    <w:rsid w:val="00704BC8"/>
    <w:rsid w:val="00705D23"/>
    <w:rsid w:val="00706068"/>
    <w:rsid w:val="007101D6"/>
    <w:rsid w:val="007137FC"/>
    <w:rsid w:val="0072413B"/>
    <w:rsid w:val="007246BD"/>
    <w:rsid w:val="007353F3"/>
    <w:rsid w:val="00740F1B"/>
    <w:rsid w:val="007473E5"/>
    <w:rsid w:val="007530E0"/>
    <w:rsid w:val="007560CC"/>
    <w:rsid w:val="0075613E"/>
    <w:rsid w:val="00760BE5"/>
    <w:rsid w:val="007666D2"/>
    <w:rsid w:val="0078095E"/>
    <w:rsid w:val="00780F30"/>
    <w:rsid w:val="00781588"/>
    <w:rsid w:val="00781D25"/>
    <w:rsid w:val="007B21AE"/>
    <w:rsid w:val="007B3341"/>
    <w:rsid w:val="007B35FD"/>
    <w:rsid w:val="007B454C"/>
    <w:rsid w:val="007D1487"/>
    <w:rsid w:val="00803C16"/>
    <w:rsid w:val="00807041"/>
    <w:rsid w:val="008170ED"/>
    <w:rsid w:val="0082313E"/>
    <w:rsid w:val="008378A8"/>
    <w:rsid w:val="00840BB5"/>
    <w:rsid w:val="0084248D"/>
    <w:rsid w:val="008443C1"/>
    <w:rsid w:val="00850ACE"/>
    <w:rsid w:val="00851C6A"/>
    <w:rsid w:val="008600D6"/>
    <w:rsid w:val="00871443"/>
    <w:rsid w:val="00875013"/>
    <w:rsid w:val="008760C8"/>
    <w:rsid w:val="00876A03"/>
    <w:rsid w:val="008774A8"/>
    <w:rsid w:val="008777B4"/>
    <w:rsid w:val="00880BAB"/>
    <w:rsid w:val="00885499"/>
    <w:rsid w:val="0089174C"/>
    <w:rsid w:val="008A336E"/>
    <w:rsid w:val="008A66B0"/>
    <w:rsid w:val="008B5A19"/>
    <w:rsid w:val="008B6BE1"/>
    <w:rsid w:val="008C3FB5"/>
    <w:rsid w:val="008C7857"/>
    <w:rsid w:val="008C7F66"/>
    <w:rsid w:val="008D62C3"/>
    <w:rsid w:val="008E0545"/>
    <w:rsid w:val="008E1645"/>
    <w:rsid w:val="008E65F6"/>
    <w:rsid w:val="008F18CB"/>
    <w:rsid w:val="008F2984"/>
    <w:rsid w:val="00904AAD"/>
    <w:rsid w:val="00904BC9"/>
    <w:rsid w:val="00915776"/>
    <w:rsid w:val="0092349E"/>
    <w:rsid w:val="00927DDA"/>
    <w:rsid w:val="00932E52"/>
    <w:rsid w:val="009341C9"/>
    <w:rsid w:val="009361C2"/>
    <w:rsid w:val="009403BE"/>
    <w:rsid w:val="009413D6"/>
    <w:rsid w:val="00941DA3"/>
    <w:rsid w:val="00953D3B"/>
    <w:rsid w:val="00960029"/>
    <w:rsid w:val="00961B58"/>
    <w:rsid w:val="00997EAD"/>
    <w:rsid w:val="009A1544"/>
    <w:rsid w:val="009C43C4"/>
    <w:rsid w:val="009D558D"/>
    <w:rsid w:val="009D7CAE"/>
    <w:rsid w:val="009E0267"/>
    <w:rsid w:val="009E3B47"/>
    <w:rsid w:val="009E7E6A"/>
    <w:rsid w:val="009E7EC3"/>
    <w:rsid w:val="009F0664"/>
    <w:rsid w:val="00A00367"/>
    <w:rsid w:val="00A17388"/>
    <w:rsid w:val="00A32CBC"/>
    <w:rsid w:val="00A44984"/>
    <w:rsid w:val="00A4507A"/>
    <w:rsid w:val="00A50C4B"/>
    <w:rsid w:val="00A532A4"/>
    <w:rsid w:val="00A633D7"/>
    <w:rsid w:val="00A80191"/>
    <w:rsid w:val="00A829D3"/>
    <w:rsid w:val="00A92435"/>
    <w:rsid w:val="00A94C8C"/>
    <w:rsid w:val="00AA15F8"/>
    <w:rsid w:val="00AA706F"/>
    <w:rsid w:val="00AB1EDE"/>
    <w:rsid w:val="00AC50F7"/>
    <w:rsid w:val="00AD2CA6"/>
    <w:rsid w:val="00AE05E5"/>
    <w:rsid w:val="00AE1D22"/>
    <w:rsid w:val="00AE22A6"/>
    <w:rsid w:val="00AE33C5"/>
    <w:rsid w:val="00AE6BB0"/>
    <w:rsid w:val="00AF63CB"/>
    <w:rsid w:val="00B014D4"/>
    <w:rsid w:val="00B05497"/>
    <w:rsid w:val="00B27FBD"/>
    <w:rsid w:val="00B31C3A"/>
    <w:rsid w:val="00B34899"/>
    <w:rsid w:val="00B366F3"/>
    <w:rsid w:val="00B44FCB"/>
    <w:rsid w:val="00B63870"/>
    <w:rsid w:val="00B84B98"/>
    <w:rsid w:val="00B857A0"/>
    <w:rsid w:val="00B9248E"/>
    <w:rsid w:val="00B968E7"/>
    <w:rsid w:val="00BB2FF0"/>
    <w:rsid w:val="00BB7D0D"/>
    <w:rsid w:val="00BC3311"/>
    <w:rsid w:val="00BD1F08"/>
    <w:rsid w:val="00BE1935"/>
    <w:rsid w:val="00BE53EE"/>
    <w:rsid w:val="00BE54BB"/>
    <w:rsid w:val="00BF4657"/>
    <w:rsid w:val="00BF561B"/>
    <w:rsid w:val="00C02775"/>
    <w:rsid w:val="00C34F0A"/>
    <w:rsid w:val="00C41E74"/>
    <w:rsid w:val="00C46962"/>
    <w:rsid w:val="00C6411C"/>
    <w:rsid w:val="00C71567"/>
    <w:rsid w:val="00C901B6"/>
    <w:rsid w:val="00C93D34"/>
    <w:rsid w:val="00C956EA"/>
    <w:rsid w:val="00C971D6"/>
    <w:rsid w:val="00CA6CA8"/>
    <w:rsid w:val="00CB06CE"/>
    <w:rsid w:val="00CD5D2F"/>
    <w:rsid w:val="00CE287D"/>
    <w:rsid w:val="00CE5DED"/>
    <w:rsid w:val="00D01287"/>
    <w:rsid w:val="00D04F64"/>
    <w:rsid w:val="00D05F81"/>
    <w:rsid w:val="00D060F5"/>
    <w:rsid w:val="00D065EB"/>
    <w:rsid w:val="00D17836"/>
    <w:rsid w:val="00D341A2"/>
    <w:rsid w:val="00D44758"/>
    <w:rsid w:val="00D45284"/>
    <w:rsid w:val="00D46AB1"/>
    <w:rsid w:val="00D77A77"/>
    <w:rsid w:val="00D8051D"/>
    <w:rsid w:val="00D80EFA"/>
    <w:rsid w:val="00D91636"/>
    <w:rsid w:val="00D91A1A"/>
    <w:rsid w:val="00DA3D09"/>
    <w:rsid w:val="00DA6AEA"/>
    <w:rsid w:val="00DB15EC"/>
    <w:rsid w:val="00DE15D8"/>
    <w:rsid w:val="00DE2DF3"/>
    <w:rsid w:val="00DF6251"/>
    <w:rsid w:val="00E01F04"/>
    <w:rsid w:val="00E056D2"/>
    <w:rsid w:val="00E12B24"/>
    <w:rsid w:val="00E4653E"/>
    <w:rsid w:val="00E52B99"/>
    <w:rsid w:val="00E53EDE"/>
    <w:rsid w:val="00E54683"/>
    <w:rsid w:val="00E6156C"/>
    <w:rsid w:val="00E757CE"/>
    <w:rsid w:val="00E85A77"/>
    <w:rsid w:val="00E9136F"/>
    <w:rsid w:val="00EA13EC"/>
    <w:rsid w:val="00EB1068"/>
    <w:rsid w:val="00EB50C9"/>
    <w:rsid w:val="00EC723F"/>
    <w:rsid w:val="00ED567C"/>
    <w:rsid w:val="00EE30AA"/>
    <w:rsid w:val="00EE64EF"/>
    <w:rsid w:val="00EE7FEA"/>
    <w:rsid w:val="00EF438F"/>
    <w:rsid w:val="00EF4BE5"/>
    <w:rsid w:val="00EF7D5A"/>
    <w:rsid w:val="00F1408E"/>
    <w:rsid w:val="00F14402"/>
    <w:rsid w:val="00F23070"/>
    <w:rsid w:val="00F277DE"/>
    <w:rsid w:val="00F364A7"/>
    <w:rsid w:val="00F45F2D"/>
    <w:rsid w:val="00F53158"/>
    <w:rsid w:val="00F76AD2"/>
    <w:rsid w:val="00F779C4"/>
    <w:rsid w:val="00F81F31"/>
    <w:rsid w:val="00F858BD"/>
    <w:rsid w:val="00F861DD"/>
    <w:rsid w:val="00F91A61"/>
    <w:rsid w:val="00F92F7F"/>
    <w:rsid w:val="00F93664"/>
    <w:rsid w:val="00FA74FB"/>
    <w:rsid w:val="00FB11E1"/>
    <w:rsid w:val="00FB30EF"/>
    <w:rsid w:val="00FB4AA8"/>
    <w:rsid w:val="00FB65CC"/>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customStyle="1"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comments" Target="comments.xml"/><Relationship Id="rId64" Type="http://schemas.microsoft.com/office/2011/relationships/commentsExtended" Target="commentsExtended.xml"/><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33.jpeg"/><Relationship Id="rId51" Type="http://schemas.openxmlformats.org/officeDocument/2006/relationships/chart" Target="charts/chart1.xml"/><Relationship Id="rId52" Type="http://schemas.openxmlformats.org/officeDocument/2006/relationships/chart" Target="charts/chart2.xml"/><Relationship Id="rId53" Type="http://schemas.openxmlformats.org/officeDocument/2006/relationships/chart" Target="charts/chart3.xml"/><Relationship Id="rId54" Type="http://schemas.openxmlformats.org/officeDocument/2006/relationships/chart" Target="charts/chart4.xml"/><Relationship Id="rId55" Type="http://schemas.openxmlformats.org/officeDocument/2006/relationships/chart" Target="charts/chart5.xml"/><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29.tiff"/><Relationship Id="rId41" Type="http://schemas.openxmlformats.org/officeDocument/2006/relationships/image" Target="media/image30.png"/><Relationship Id="rId42" Type="http://schemas.openxmlformats.org/officeDocument/2006/relationships/image" Target="media/image31.jpeg"/><Relationship Id="rId43" Type="http://schemas.openxmlformats.org/officeDocument/2006/relationships/image" Target="media/image32.jpeg"/><Relationship Id="rId49" Type="http://schemas.openxmlformats.org/officeDocument/2006/relationships/image" Target="media/image32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oter" Target="footer3.xml"/><Relationship Id="rId81" Type="http://schemas.openxmlformats.org/officeDocument/2006/relationships/fontTable" Target="fontTable.xml"/><Relationship Id="rId82" Type="http://schemas.microsoft.com/office/2011/relationships/people" Target="people.xml"/><Relationship Id="rId83" Type="http://schemas.openxmlformats.org/officeDocument/2006/relationships/theme" Target="theme/theme1.xml"/><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20" Type="http://schemas.openxmlformats.org/officeDocument/2006/relationships/image" Target="media/image11.png"/><Relationship Id="rId21" Type="http://schemas.openxmlformats.org/officeDocument/2006/relationships/image" Target="media/image12.png"/><Relationship Id="rId22" Type="http://schemas.microsoft.com/office/2007/relationships/hdphoto" Target="media/hdphoto1.wdp"/><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microsoft.com/office/2007/relationships/hdphoto" Target="media/hdphoto2.wdp"/><Relationship Id="rId29" Type="http://schemas.openxmlformats.org/officeDocument/2006/relationships/image" Target="media/image18.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5.472217038194556</c:v>
                  </c:pt>
                  <c:pt idx="1">
                    <c:v>6.155905040243745</c:v>
                  </c:pt>
                  <c:pt idx="2">
                    <c:v>3.23606385120609</c:v>
                  </c:pt>
                  <c:pt idx="3">
                    <c:v>3.015160420835683</c:v>
                  </c:pt>
                </c:numCache>
              </c:numRef>
            </c:plus>
            <c:minus>
              <c:numRef>
                <c:f>out!$P$300:$S$300</c:f>
                <c:numCache>
                  <c:formatCode>General</c:formatCode>
                  <c:ptCount val="4"/>
                  <c:pt idx="0">
                    <c:v>5.472217038194556</c:v>
                  </c:pt>
                  <c:pt idx="1">
                    <c:v>6.155905040243745</c:v>
                  </c:pt>
                  <c:pt idx="2">
                    <c:v>3.23606385120609</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c:v>
                </c:pt>
                <c:pt idx="1">
                  <c:v>41.37838292059301</c:v>
                </c:pt>
                <c:pt idx="2">
                  <c:v>22.74667974597232</c:v>
                </c:pt>
                <c:pt idx="3">
                  <c:v>21.0984979392314</c:v>
                </c:pt>
              </c:numCache>
            </c:numRef>
          </c:val>
          <c:smooth val="0"/>
          <c:extLst xmlns:c16r2="http://schemas.microsoft.com/office/drawing/2015/06/char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028606848"/>
        <c:axId val="-2028189072"/>
      </c:lineChart>
      <c:catAx>
        <c:axId val="-2028606848"/>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189072"/>
        <c:crosses val="autoZero"/>
        <c:auto val="1"/>
        <c:lblAlgn val="ctr"/>
        <c:lblOffset val="100"/>
        <c:noMultiLvlLbl val="0"/>
      </c:catAx>
      <c:valAx>
        <c:axId val="-202818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606848"/>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0.0401862011888</c:v>
                  </c:pt>
                  <c:pt idx="1">
                    <c:v>0.0409879818639</c:v>
                  </c:pt>
                </c:numCache>
              </c:numRef>
            </c:plus>
            <c:minus>
              <c:numRef>
                <c:f>Sheet1!$B$4:$C$4</c:f>
                <c:numCache>
                  <c:formatCode>General</c:formatCode>
                  <c:ptCount val="2"/>
                  <c:pt idx="0">
                    <c:v>0.0401862011888</c:v>
                  </c:pt>
                  <c:pt idx="1">
                    <c:v>0.0409879818639</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c:v>
                </c:pt>
                <c:pt idx="1">
                  <c:v>0.548542150524</c:v>
                </c:pt>
              </c:numCache>
            </c:numRef>
          </c:val>
          <c:extLst xmlns:c16r2="http://schemas.microsoft.com/office/drawing/2015/06/char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027020560"/>
        <c:axId val="-2050530624"/>
        <c:extLst xmlns:c16r2="http://schemas.microsoft.com/office/drawing/2015/06/char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0.142857142857143</c:v>
                </c:pt>
                <c:pt idx="1">
                  <c:v>0.142857142857143</c:v>
                </c:pt>
              </c:numCache>
            </c:numRef>
          </c:val>
          <c:smooth val="0"/>
          <c:extLst xmlns:c16r2="http://schemas.microsoft.com/office/drawing/2015/06/char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c:v>
                </c:pt>
                <c:pt idx="1">
                  <c:v>0.857142857142857</c:v>
                </c:pt>
              </c:numCache>
            </c:numRef>
          </c:val>
          <c:smooth val="0"/>
          <c:extLst xmlns:c16r2="http://schemas.microsoft.com/office/drawing/2015/06/char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027020560"/>
        <c:axId val="-2050530624"/>
      </c:lineChart>
      <c:catAx>
        <c:axId val="-202702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530624"/>
        <c:crosses val="autoZero"/>
        <c:auto val="1"/>
        <c:lblAlgn val="ctr"/>
        <c:lblOffset val="100"/>
        <c:noMultiLvlLbl val="0"/>
      </c:catAx>
      <c:valAx>
        <c:axId val="-205053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7020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2"/>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0.04247554</c:v>
                  </c:pt>
                  <c:pt idx="1">
                    <c:v>0.0574219</c:v>
                  </c:pt>
                  <c:pt idx="2">
                    <c:v>0.05350532</c:v>
                  </c:pt>
                  <c:pt idx="3">
                    <c:v>0.05738856</c:v>
                  </c:pt>
                </c:numCache>
              </c:numRef>
            </c:plus>
            <c:minus>
              <c:numRef>
                <c:f>Sheet1!$B$37:$E$37</c:f>
                <c:numCache>
                  <c:formatCode>General</c:formatCode>
                  <c:ptCount val="4"/>
                  <c:pt idx="0">
                    <c:v>0.04247554</c:v>
                  </c:pt>
                  <c:pt idx="1">
                    <c:v>0.0574219</c:v>
                  </c:pt>
                  <c:pt idx="2">
                    <c:v>0.05350532</c:v>
                  </c:pt>
                  <c:pt idx="3">
                    <c:v>0.05738856</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1.0</c:v>
                </c:pt>
                <c:pt idx="1">
                  <c:v>2.0</c:v>
                </c:pt>
                <c:pt idx="2">
                  <c:v>3.0</c:v>
                </c:pt>
                <c:pt idx="3">
                  <c:v>4.0</c:v>
                </c:pt>
              </c:numCache>
            </c:numRef>
          </c:cat>
          <c:val>
            <c:numRef>
              <c:f>Sheet1!$B$35:$E$35</c:f>
              <c:numCache>
                <c:formatCode>General</c:formatCode>
                <c:ptCount val="4"/>
                <c:pt idx="0">
                  <c:v>0.25</c:v>
                </c:pt>
                <c:pt idx="1">
                  <c:v>0.41153846</c:v>
                </c:pt>
                <c:pt idx="2">
                  <c:v>0.65945946</c:v>
                </c:pt>
                <c:pt idx="3">
                  <c:v>0.64141414</c:v>
                </c:pt>
              </c:numCache>
            </c:numRef>
          </c:val>
          <c:smooth val="0"/>
          <c:extLst xmlns:c16r2="http://schemas.microsoft.com/office/drawing/2015/06/char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0.04247554</c:v>
                  </c:pt>
                  <c:pt idx="1">
                    <c:v>0.0574219</c:v>
                  </c:pt>
                  <c:pt idx="2">
                    <c:v>0.05350532</c:v>
                  </c:pt>
                  <c:pt idx="3">
                    <c:v>0.05738856</c:v>
                  </c:pt>
                </c:numCache>
              </c:numRef>
            </c:plus>
            <c:minus>
              <c:numRef>
                <c:f>Sheet1!$B$44:$E$44</c:f>
                <c:numCache>
                  <c:formatCode>General</c:formatCode>
                  <c:ptCount val="4"/>
                  <c:pt idx="0">
                    <c:v>0.04247554</c:v>
                  </c:pt>
                  <c:pt idx="1">
                    <c:v>0.0574219</c:v>
                  </c:pt>
                  <c:pt idx="2">
                    <c:v>0.05350532</c:v>
                  </c:pt>
                  <c:pt idx="3">
                    <c:v>0.05738856</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1.0</c:v>
                </c:pt>
                <c:pt idx="1">
                  <c:v>2.0</c:v>
                </c:pt>
                <c:pt idx="2">
                  <c:v>3.0</c:v>
                </c:pt>
                <c:pt idx="3">
                  <c:v>4.0</c:v>
                </c:pt>
              </c:numCache>
            </c:numRef>
          </c:cat>
          <c:val>
            <c:numRef>
              <c:f>Sheet1!$B$42:$E$42</c:f>
              <c:numCache>
                <c:formatCode>General</c:formatCode>
                <c:ptCount val="4"/>
                <c:pt idx="0">
                  <c:v>0.75</c:v>
                </c:pt>
                <c:pt idx="1">
                  <c:v>0.58846154</c:v>
                </c:pt>
                <c:pt idx="2">
                  <c:v>0.34054054</c:v>
                </c:pt>
                <c:pt idx="3">
                  <c:v>0.35858586</c:v>
                </c:pt>
              </c:numCache>
            </c:numRef>
          </c:val>
          <c:smooth val="0"/>
          <c:extLst xmlns:c16r2="http://schemas.microsoft.com/office/drawing/2015/06/char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1.0</c:v>
                </c:pt>
                <c:pt idx="1">
                  <c:v>2.0</c:v>
                </c:pt>
                <c:pt idx="2">
                  <c:v>3.0</c:v>
                </c:pt>
                <c:pt idx="3">
                  <c:v>4.0</c:v>
                </c:pt>
              </c:numCache>
            </c:numRef>
          </c:cat>
          <c:val>
            <c:numRef>
              <c:f>Sheet1!$B$38:$E$38</c:f>
              <c:numCache>
                <c:formatCode>General</c:formatCode>
                <c:ptCount val="4"/>
                <c:pt idx="0">
                  <c:v>0.142857142857143</c:v>
                </c:pt>
                <c:pt idx="1">
                  <c:v>0.142857142857143</c:v>
                </c:pt>
                <c:pt idx="2">
                  <c:v>0.142857142857143</c:v>
                </c:pt>
                <c:pt idx="3">
                  <c:v>0.142857142857143</c:v>
                </c:pt>
              </c:numCache>
            </c:numRef>
          </c:val>
          <c:smooth val="0"/>
          <c:extLst xmlns:c16r2="http://schemas.microsoft.com/office/drawing/2015/06/char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1.0</c:v>
                </c:pt>
                <c:pt idx="1">
                  <c:v>2.0</c:v>
                </c:pt>
                <c:pt idx="2">
                  <c:v>3.0</c:v>
                </c:pt>
                <c:pt idx="3">
                  <c:v>4.0</c:v>
                </c:pt>
              </c:numCache>
            </c:numRef>
          </c:cat>
          <c:val>
            <c:numRef>
              <c:f>Sheet1!$B$39:$E$39</c:f>
              <c:numCache>
                <c:formatCode>General</c:formatCode>
                <c:ptCount val="4"/>
                <c:pt idx="0">
                  <c:v>0.857142857142857</c:v>
                </c:pt>
                <c:pt idx="1">
                  <c:v>0.857142857142857</c:v>
                </c:pt>
                <c:pt idx="2">
                  <c:v>0.857142857142857</c:v>
                </c:pt>
                <c:pt idx="3">
                  <c:v>0.857142857142857</c:v>
                </c:pt>
              </c:numCache>
            </c:numRef>
          </c:val>
          <c:smooth val="0"/>
          <c:extLst xmlns:c16r2="http://schemas.microsoft.com/office/drawing/2015/06/char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28676672"/>
        <c:axId val="-2051524128"/>
      </c:lineChart>
      <c:catAx>
        <c:axId val="-2028676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5"/>
              <c:y val="0.783907636545432"/>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1524128"/>
        <c:crosses val="autoZero"/>
        <c:auto val="1"/>
        <c:lblAlgn val="ctr"/>
        <c:lblOffset val="100"/>
        <c:noMultiLvlLbl val="0"/>
      </c:catAx>
      <c:valAx>
        <c:axId val="-2051524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676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c:v>
                  </c:pt>
                  <c:pt idx="1">
                    <c:v>0.220965810804108</c:v>
                  </c:pt>
                  <c:pt idx="2">
                    <c:v>0.219938853375132</c:v>
                  </c:pt>
                  <c:pt idx="3">
                    <c:v>0.231908231959024</c:v>
                  </c:pt>
                </c:numCache>
              </c:numRef>
            </c:plus>
            <c:minus>
              <c:numRef>
                <c:f>Sheet1!$B$53:$E$53</c:f>
                <c:numCache>
                  <c:formatCode>General</c:formatCode>
                  <c:ptCount val="4"/>
                  <c:pt idx="0">
                    <c:v>0.163060889889679</c:v>
                  </c:pt>
                  <c:pt idx="1">
                    <c:v>0.220965810804108</c:v>
                  </c:pt>
                  <c:pt idx="2">
                    <c:v>0.219938853375132</c:v>
                  </c:pt>
                  <c:pt idx="3">
                    <c:v>0.231908231959024</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0.86046511627907</c:v>
                </c:pt>
                <c:pt idx="1">
                  <c:v>1.395348837209302</c:v>
                </c:pt>
                <c:pt idx="2">
                  <c:v>1.674418604651163</c:v>
                </c:pt>
                <c:pt idx="3">
                  <c:v>1.325581395348837</c:v>
                </c:pt>
              </c:numCache>
            </c:numRef>
          </c:val>
          <c:smooth val="0"/>
          <c:extLst xmlns:c16r2="http://schemas.microsoft.com/office/drawing/2015/06/char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c:v>
                  </c:pt>
                  <c:pt idx="1">
                    <c:v>0.220965810804108</c:v>
                  </c:pt>
                  <c:pt idx="2">
                    <c:v>0.219938853375132</c:v>
                  </c:pt>
                  <c:pt idx="3">
                    <c:v>0.231908231959024</c:v>
                  </c:pt>
                </c:numCache>
              </c:numRef>
            </c:plus>
            <c:minus>
              <c:numRef>
                <c:f>Sheet1!$B$53:$E$53</c:f>
                <c:numCache>
                  <c:formatCode>General</c:formatCode>
                  <c:ptCount val="4"/>
                  <c:pt idx="0">
                    <c:v>0.163060889889679</c:v>
                  </c:pt>
                  <c:pt idx="1">
                    <c:v>0.220965810804108</c:v>
                  </c:pt>
                  <c:pt idx="2">
                    <c:v>0.219938853375132</c:v>
                  </c:pt>
                  <c:pt idx="3">
                    <c:v>0.231908231959024</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2.930232558139535</c:v>
                </c:pt>
                <c:pt idx="1">
                  <c:v>2.023255813953488</c:v>
                </c:pt>
                <c:pt idx="2">
                  <c:v>1.13953488372093</c:v>
                </c:pt>
                <c:pt idx="3">
                  <c:v>0.883720930232558</c:v>
                </c:pt>
              </c:numCache>
            </c:numRef>
          </c:val>
          <c:smooth val="0"/>
          <c:extLst xmlns:c16r2="http://schemas.microsoft.com/office/drawing/2015/06/char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2028903696"/>
        <c:axId val="-2050563536"/>
      </c:lineChart>
      <c:catAx>
        <c:axId val="-2028903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563536"/>
        <c:crosses val="autoZero"/>
        <c:auto val="1"/>
        <c:lblAlgn val="ctr"/>
        <c:lblOffset val="100"/>
        <c:noMultiLvlLbl val="0"/>
      </c:catAx>
      <c:valAx>
        <c:axId val="-205056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903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7.985857618467706</c:v>
                  </c:pt>
                  <c:pt idx="1">
                    <c:v>8.880250528516175</c:v>
                  </c:pt>
                  <c:pt idx="2">
                    <c:v>8.37247510438817</c:v>
                  </c:pt>
                  <c:pt idx="3">
                    <c:v>7.179824348121556</c:v>
                  </c:pt>
                </c:numCache>
              </c:numRef>
            </c:plus>
            <c:minus>
              <c:numRef>
                <c:f>[analysis2.xlsx]out!$P$305:$S$305</c:f>
                <c:numCache>
                  <c:formatCode>General</c:formatCode>
                  <c:ptCount val="4"/>
                  <c:pt idx="0">
                    <c:v>7.985857618467706</c:v>
                  </c:pt>
                  <c:pt idx="1">
                    <c:v>8.880250528516175</c:v>
                  </c:pt>
                  <c:pt idx="2">
                    <c:v>8.37247510438817</c:v>
                  </c:pt>
                  <c:pt idx="3">
                    <c:v>7.179824348121556</c:v>
                  </c:pt>
                </c:numCache>
              </c:numRef>
            </c:minus>
          </c:errBars>
          <c:val>
            <c:numRef>
              <c:f>[analysis2.xlsx]out!$P$303:$S$303</c:f>
              <c:numCache>
                <c:formatCode>General</c:formatCode>
                <c:ptCount val="4"/>
                <c:pt idx="0">
                  <c:v>151.2249259533163</c:v>
                </c:pt>
                <c:pt idx="1">
                  <c:v>87.38920803403482</c:v>
                </c:pt>
                <c:pt idx="2">
                  <c:v>68.59748851147599</c:v>
                </c:pt>
                <c:pt idx="3">
                  <c:v>52.70077465854954</c:v>
                </c:pt>
              </c:numCache>
            </c:numRef>
          </c:val>
          <c:smooth val="0"/>
          <c:extLst xmlns:c16r2="http://schemas.microsoft.com/office/drawing/2015/06/char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50094256"/>
        <c:axId val="-2050506496"/>
      </c:lineChart>
      <c:catAx>
        <c:axId val="-2050094256"/>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506496"/>
        <c:crosses val="autoZero"/>
        <c:auto val="1"/>
        <c:lblAlgn val="ctr"/>
        <c:lblOffset val="100"/>
        <c:noMultiLvlLbl val="0"/>
      </c:catAx>
      <c:valAx>
        <c:axId val="-205050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094256"/>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c:v>
                  </c:pt>
                  <c:pt idx="1">
                    <c:v>0.293823111888607</c:v>
                  </c:pt>
                  <c:pt idx="2">
                    <c:v>0.268831482775519</c:v>
                  </c:pt>
                  <c:pt idx="3">
                    <c:v>0.281582343368145</c:v>
                  </c:pt>
                </c:numCache>
              </c:numRef>
            </c:plus>
            <c:minus>
              <c:numRef>
                <c:f>out!$P$315:$S$315</c:f>
                <c:numCache>
                  <c:formatCode>General</c:formatCode>
                  <c:ptCount val="4"/>
                  <c:pt idx="0">
                    <c:v>0.283363400615857</c:v>
                  </c:pt>
                  <c:pt idx="1">
                    <c:v>0.293823111888607</c:v>
                  </c:pt>
                  <c:pt idx="2">
                    <c:v>0.268831482775519</c:v>
                  </c:pt>
                  <c:pt idx="3">
                    <c:v>0.281582343368145</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6.418604651162791</c:v>
                </c:pt>
                <c:pt idx="1">
                  <c:v>5.093023255813954</c:v>
                </c:pt>
                <c:pt idx="2">
                  <c:v>3.906976744186047</c:v>
                </c:pt>
                <c:pt idx="3">
                  <c:v>3.441860465116278</c:v>
                </c:pt>
              </c:numCache>
            </c:numRef>
          </c:val>
          <c:smooth val="0"/>
          <c:extLst xmlns:c16r2="http://schemas.microsoft.com/office/drawing/2015/06/char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50109600"/>
        <c:axId val="-2050044384"/>
      </c:lineChart>
      <c:catAx>
        <c:axId val="-205010960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044384"/>
        <c:crosses val="autoZero"/>
        <c:auto val="1"/>
        <c:lblAlgn val="ctr"/>
        <c:lblOffset val="100"/>
        <c:noMultiLvlLbl val="0"/>
      </c:catAx>
      <c:valAx>
        <c:axId val="-2050044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10960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c:v>
                  </c:pt>
                  <c:pt idx="1">
                    <c:v>34.50974405731534</c:v>
                  </c:pt>
                  <c:pt idx="2">
                    <c:v>26.16753753555222</c:v>
                  </c:pt>
                  <c:pt idx="3">
                    <c:v>11.68704848855676</c:v>
                  </c:pt>
                </c:numCache>
              </c:numRef>
            </c:plus>
            <c:minus>
              <c:numRef>
                <c:f>[1]Sheet2!$V$4:$Y$4</c:f>
                <c:numCache>
                  <c:formatCode>General</c:formatCode>
                  <c:ptCount val="4"/>
                  <c:pt idx="0">
                    <c:v>48.44051296037031</c:v>
                  </c:pt>
                  <c:pt idx="1">
                    <c:v>34.50974405731534</c:v>
                  </c:pt>
                  <c:pt idx="2">
                    <c:v>26.16753753555222</c:v>
                  </c:pt>
                  <c:pt idx="3">
                    <c:v>11.68704848855676</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622.4448129093724</c:v>
                </c:pt>
                <c:pt idx="1">
                  <c:v>354.0743110779626</c:v>
                </c:pt>
                <c:pt idx="2">
                  <c:v>245.663337733456</c:v>
                </c:pt>
                <c:pt idx="3">
                  <c:v>183.3471174054396</c:v>
                </c:pt>
              </c:numCache>
            </c:numRef>
          </c:val>
          <c:smooth val="0"/>
          <c:extLst xmlns:c16r2="http://schemas.microsoft.com/office/drawing/2015/06/char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51007040"/>
        <c:axId val="-2028932160"/>
      </c:lineChart>
      <c:catAx>
        <c:axId val="-2051007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932160"/>
        <c:crosses val="autoZero"/>
        <c:auto val="1"/>
        <c:lblAlgn val="ctr"/>
        <c:lblOffset val="100"/>
        <c:noMultiLvlLbl val="0"/>
      </c:catAx>
      <c:valAx>
        <c:axId val="-202893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1007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59.11516767269904</c:v>
                  </c:pt>
                  <c:pt idx="1">
                    <c:v>51.12002981040832</c:v>
                  </c:pt>
                  <c:pt idx="2">
                    <c:v>32.1311479826195</c:v>
                  </c:pt>
                  <c:pt idx="3">
                    <c:v>29.8774256356878</c:v>
                  </c:pt>
                </c:numCache>
              </c:numRef>
            </c:plus>
            <c:minus>
              <c:numRef>
                <c:f>[1]Sheet2!$V$9:$Y$9</c:f>
                <c:numCache>
                  <c:formatCode>General</c:formatCode>
                  <c:ptCount val="4"/>
                  <c:pt idx="0">
                    <c:v>59.11516767269904</c:v>
                  </c:pt>
                  <c:pt idx="1">
                    <c:v>51.12002981040832</c:v>
                  </c:pt>
                  <c:pt idx="2">
                    <c:v>32.1311479826195</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1063.50191768307</c:v>
                </c:pt>
                <c:pt idx="1">
                  <c:v>662.4063063903486</c:v>
                </c:pt>
                <c:pt idx="2">
                  <c:v>426.2656628426743</c:v>
                </c:pt>
                <c:pt idx="3">
                  <c:v>308.7353759101394</c:v>
                </c:pt>
              </c:numCache>
            </c:numRef>
          </c:val>
          <c:smooth val="0"/>
          <c:extLst xmlns:c16r2="http://schemas.microsoft.com/office/drawing/2015/06/char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0586288"/>
        <c:axId val="-2051011072"/>
      </c:lineChart>
      <c:catAx>
        <c:axId val="-2050586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1011072"/>
        <c:crosses val="autoZero"/>
        <c:auto val="1"/>
        <c:lblAlgn val="ctr"/>
        <c:lblOffset val="100"/>
        <c:noMultiLvlLbl val="0"/>
      </c:catAx>
      <c:valAx>
        <c:axId val="-2051011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5862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0.180391684669418</c:v>
                  </c:pt>
                  <c:pt idx="1">
                    <c:v>0.269561520407429</c:v>
                  </c:pt>
                </c:numCache>
              </c:numRef>
            </c:plus>
            <c:minus>
              <c:numRef>
                <c:f>Sheet1!$B$12:$C$12</c:f>
                <c:numCache>
                  <c:formatCode>General</c:formatCode>
                  <c:ptCount val="2"/>
                  <c:pt idx="0">
                    <c:v>0.180391684669418</c:v>
                  </c:pt>
                  <c:pt idx="1">
                    <c:v>0.269561520407429</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0.616279069767442</c:v>
                </c:pt>
                <c:pt idx="1">
                  <c:v>3.058139534883721</c:v>
                </c:pt>
              </c:numCache>
            </c:numRef>
          </c:val>
          <c:extLst xmlns:c16r2="http://schemas.microsoft.com/office/drawing/2015/06/char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028682560"/>
        <c:axId val="-2028298208"/>
        <c:extLst xmlns:c16r2="http://schemas.microsoft.com/office/drawing/2015/06/chart">
          <c:ext xmlns:c15="http://schemas.microsoft.com/office/drawing/2012/chart" uri="{02D57815-91ED-43cb-92C2-25804820EDAC}">
            <c15:filteredBarSeries>
              <c15:ser>
                <c:idx val="1"/>
                <c:order val="1"/>
                <c:tx>
                  <c:strRef>
                    <c:extLst xmlns:c16r2="http://schemas.microsoft.com/office/drawing/2015/06/char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xmlns:c16r2="http://schemas.microsoft.com/office/drawing/2015/06/chart">
                      <c:ext uri="{02D57815-91ED-43cb-92C2-25804820EDAC}">
                        <c15:formulaRef>
                          <c15:sqref>Sheet1!$B$8:$C$9</c15:sqref>
                        </c15:formulaRef>
                      </c:ext>
                    </c:extLst>
                    <c:strCache>
                      <c:ptCount val="2"/>
                      <c:pt idx="0">
                        <c:v>Space Only</c:v>
                      </c:pt>
                      <c:pt idx="1">
                        <c:v>Time Only</c:v>
                      </c:pt>
                    </c:strCache>
                  </c:strRef>
                </c:cat>
                <c:val>
                  <c:numRef>
                    <c:extLst xmlns:c16r2="http://schemas.microsoft.com/office/drawing/2015/06/chart">
                      <c:ext uri="{02D57815-91ED-43cb-92C2-25804820EDAC}">
                        <c15:formulaRef>
                          <c15:sqref>Sheet1!$B$11:$C$11</c15:sqref>
                        </c15:formulaRef>
                      </c:ext>
                    </c:extLst>
                    <c:numCache>
                      <c:formatCode>General</c:formatCode>
                      <c:ptCount val="2"/>
                      <c:pt idx="0">
                        <c:v>1.182907382514978</c:v>
                      </c:pt>
                      <c:pt idx="1">
                        <c:v>1.767633098589096</c:v>
                      </c:pt>
                    </c:numCache>
                  </c:numRef>
                </c:val>
                <c:extLst xmlns:c16r2="http://schemas.microsoft.com/office/drawing/2015/06/char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xmlns:c16r2="http://schemas.microsoft.com/office/drawing/2015/06/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xmlns:c16r2="http://schemas.microsoft.com/office/drawing/2015/06/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Sheet1!$B$12:$C$12</c15:sqref>
                        </c15:formulaRef>
                      </c:ext>
                    </c:extLst>
                    <c:numCache>
                      <c:formatCode>General</c:formatCode>
                      <c:ptCount val="2"/>
                      <c:pt idx="0">
                        <c:v>0.180391684669418</c:v>
                      </c:pt>
                      <c:pt idx="1">
                        <c:v>0.269561520407429</c:v>
                      </c:pt>
                    </c:numCache>
                  </c:numRef>
                </c:val>
                <c:extLst xmlns:c15="http://schemas.microsoft.com/office/drawing/2012/chart" xmlns:c16r2="http://schemas.microsoft.com/office/drawing/2015/06/chart">
                  <c:ext xmlns:c16="http://schemas.microsoft.com/office/drawing/2014/chart" uri="{C3380CC4-5D6E-409C-BE32-E72D297353CC}">
                    <c16:uniqueId val="{00000004-B769-498A-925E-AB66B633014E}"/>
                  </c:ext>
                </c:extLst>
              </c15:ser>
            </c15:filteredBarSeries>
          </c:ext>
        </c:extLst>
      </c:barChart>
      <c:catAx>
        <c:axId val="-20286825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298208"/>
        <c:crosses val="autoZero"/>
        <c:auto val="1"/>
        <c:lblAlgn val="ctr"/>
        <c:lblOffset val="100"/>
        <c:noMultiLvlLbl val="0"/>
      </c:catAx>
      <c:valAx>
        <c:axId val="-2028298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682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
          <c:y val="0.28281746031746"/>
          <c:w val="0.803599036421817"/>
          <c:h val="0.513696725409324"/>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c:v>
                  </c:pt>
                  <c:pt idx="1">
                    <c:v>0.170009162838225</c:v>
                  </c:pt>
                  <c:pt idx="2">
                    <c:v>0.173668841013041</c:v>
                  </c:pt>
                  <c:pt idx="3">
                    <c:v>0.116549172500171</c:v>
                  </c:pt>
                </c:numCache>
              </c:numRef>
            </c:plus>
            <c:minus>
              <c:numRef>
                <c:f>Sheet1!$B$21:$E$21</c:f>
                <c:numCache>
                  <c:formatCode>General</c:formatCode>
                  <c:ptCount val="4"/>
                  <c:pt idx="0">
                    <c:v>0.207582623277</c:v>
                  </c:pt>
                  <c:pt idx="1">
                    <c:v>0.170009162838225</c:v>
                  </c:pt>
                  <c:pt idx="2">
                    <c:v>0.173668841013041</c:v>
                  </c:pt>
                  <c:pt idx="3">
                    <c:v>0.116549172500171</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1.232558139534884</c:v>
                </c:pt>
                <c:pt idx="1">
                  <c:v>0.674418604651163</c:v>
                </c:pt>
                <c:pt idx="2">
                  <c:v>0.348837209302326</c:v>
                </c:pt>
                <c:pt idx="3">
                  <c:v>0.209302325581395</c:v>
                </c:pt>
              </c:numCache>
            </c:numRef>
          </c:val>
          <c:smooth val="0"/>
          <c:extLst xmlns:c16r2="http://schemas.microsoft.com/office/drawing/2015/06/char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c:v>
                  </c:pt>
                  <c:pt idx="1">
                    <c:v>0.250974430100212</c:v>
                  </c:pt>
                  <c:pt idx="2">
                    <c:v>0.273699914139532</c:v>
                  </c:pt>
                  <c:pt idx="3">
                    <c:v>0.262199663691011</c:v>
                  </c:pt>
                </c:numCache>
              </c:numRef>
            </c:plus>
            <c:minus>
              <c:numRef>
                <c:f>Sheet1!$B$27:$E$27</c:f>
                <c:numCache>
                  <c:formatCode>General</c:formatCode>
                  <c:ptCount val="4"/>
                  <c:pt idx="0">
                    <c:v>0.22441110852617</c:v>
                  </c:pt>
                  <c:pt idx="1">
                    <c:v>0.250974430100212</c:v>
                  </c:pt>
                  <c:pt idx="2">
                    <c:v>0.273699914139532</c:v>
                  </c:pt>
                  <c:pt idx="3">
                    <c:v>0.262199663691011</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3.790697674418605</c:v>
                </c:pt>
                <c:pt idx="1">
                  <c:v>3.418604651162791</c:v>
                </c:pt>
                <c:pt idx="2">
                  <c:v>2.813953488372093</c:v>
                </c:pt>
                <c:pt idx="3">
                  <c:v>2.209302325581396</c:v>
                </c:pt>
              </c:numCache>
            </c:numRef>
          </c:val>
          <c:smooth val="0"/>
          <c:extLst xmlns:c16r2="http://schemas.microsoft.com/office/drawing/2015/06/char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028845952"/>
        <c:axId val="-2050677360"/>
      </c:lineChart>
      <c:catAx>
        <c:axId val="-2028845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8"/>
              <c:y val="0.84095175603049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677360"/>
        <c:crosses val="autoZero"/>
        <c:auto val="1"/>
        <c:lblAlgn val="ctr"/>
        <c:lblOffset val="100"/>
        <c:noMultiLvlLbl val="0"/>
      </c:catAx>
      <c:valAx>
        <c:axId val="-2050677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845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c:v>
                  </c:pt>
                  <c:pt idx="1">
                    <c:v>0.125936356076196</c:v>
                  </c:pt>
                </c:numCache>
              </c:numRef>
            </c:plus>
            <c:minus>
              <c:numRef>
                <c:f>out!$O$293:$P$293</c:f>
                <c:numCache>
                  <c:formatCode>General</c:formatCode>
                  <c:ptCount val="2"/>
                  <c:pt idx="0">
                    <c:v>0.168323545383345</c:v>
                  </c:pt>
                  <c:pt idx="1">
                    <c:v>0.125936356076196</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c:v>
                </c:pt>
                <c:pt idx="1">
                  <c:v>0.651857343098957</c:v>
                </c:pt>
              </c:numCache>
            </c:numRef>
          </c:val>
          <c:extLst xmlns:c16r2="http://schemas.microsoft.com/office/drawing/2015/06/char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028738544"/>
        <c:axId val="-2054357504"/>
      </c:barChart>
      <c:catAx>
        <c:axId val="-202873854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4357504"/>
        <c:crosses val="autoZero"/>
        <c:auto val="1"/>
        <c:lblAlgn val="ctr"/>
        <c:lblOffset val="100"/>
        <c:noMultiLvlLbl val="0"/>
      </c:catAx>
      <c:valAx>
        <c:axId val="-2054357504"/>
        <c:scaling>
          <c:orientation val="minMax"/>
          <c:max val="1.0"/>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738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1"/>
          <c:y val="0.215"/>
          <c:w val="0.76712628387205"/>
          <c:h val="0.585482439695038"/>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0.0980210869996971</c:v>
                  </c:pt>
                  <c:pt idx="1">
                    <c:v>0.108964369028438</c:v>
                  </c:pt>
                  <c:pt idx="2">
                    <c:v>0.0795261291665597</c:v>
                  </c:pt>
                  <c:pt idx="3">
                    <c:v>0.0671685806431592</c:v>
                  </c:pt>
                </c:numCache>
              </c:numRef>
            </c:plus>
            <c:minus>
              <c:numRef>
                <c:f>out!$AC$305:$AF$305</c:f>
                <c:numCache>
                  <c:formatCode>General</c:formatCode>
                  <c:ptCount val="4"/>
                  <c:pt idx="0">
                    <c:v>0.0980210869996971</c:v>
                  </c:pt>
                  <c:pt idx="1">
                    <c:v>0.108964369028438</c:v>
                  </c:pt>
                  <c:pt idx="2">
                    <c:v>0.0795261291665597</c:v>
                  </c:pt>
                  <c:pt idx="3">
                    <c:v>0.0671685806431592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1.0</c:v>
                </c:pt>
                <c:pt idx="1">
                  <c:v>2.0</c:v>
                </c:pt>
                <c:pt idx="2">
                  <c:v>3.0</c:v>
                </c:pt>
                <c:pt idx="3">
                  <c:v>4.0</c:v>
                </c:pt>
              </c:numCache>
            </c:numRef>
          </c:cat>
          <c:val>
            <c:numRef>
              <c:f>out!$AC$303:$AF$303</c:f>
              <c:numCache>
                <c:formatCode>General</c:formatCode>
                <c:ptCount val="4"/>
                <c:pt idx="0">
                  <c:v>-0.323810931046539</c:v>
                </c:pt>
                <c:pt idx="1">
                  <c:v>-0.101928207205859</c:v>
                </c:pt>
                <c:pt idx="2">
                  <c:v>-0.208669073934589</c:v>
                </c:pt>
                <c:pt idx="3">
                  <c:v>-0.154209612748595</c:v>
                </c:pt>
              </c:numCache>
            </c:numRef>
          </c:val>
          <c:smooth val="0"/>
          <c:extLst xmlns:c16r2="http://schemas.microsoft.com/office/drawing/2015/06/char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0.208321211918518</c:v>
                  </c:pt>
                  <c:pt idx="1">
                    <c:v>0.12778506002817</c:v>
                  </c:pt>
                  <c:pt idx="2">
                    <c:v>0.099839177482572</c:v>
                  </c:pt>
                  <c:pt idx="3">
                    <c:v>0.0970080174654156</c:v>
                  </c:pt>
                </c:numCache>
              </c:numRef>
            </c:plus>
            <c:minus>
              <c:numRef>
                <c:f>out!$AC$300:$AF$300</c:f>
                <c:numCache>
                  <c:formatCode>General</c:formatCode>
                  <c:ptCount val="4"/>
                  <c:pt idx="0">
                    <c:v>0.208321211918518</c:v>
                  </c:pt>
                  <c:pt idx="1">
                    <c:v>0.12778506002817</c:v>
                  </c:pt>
                  <c:pt idx="2">
                    <c:v>0.099839177482572</c:v>
                  </c:pt>
                  <c:pt idx="3">
                    <c:v>0.0970080174654156</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1.0</c:v>
                </c:pt>
                <c:pt idx="1">
                  <c:v>2.0</c:v>
                </c:pt>
                <c:pt idx="2">
                  <c:v>3.0</c:v>
                </c:pt>
                <c:pt idx="3">
                  <c:v>4.0</c:v>
                </c:pt>
              </c:numCache>
            </c:numRef>
          </c:cat>
          <c:val>
            <c:numRef>
              <c:f>out!$AC$298:$AF$298</c:f>
              <c:numCache>
                <c:formatCode>General</c:formatCode>
                <c:ptCount val="4"/>
                <c:pt idx="0">
                  <c:v>0.409751682920813</c:v>
                </c:pt>
                <c:pt idx="1">
                  <c:v>0.805424273959678</c:v>
                </c:pt>
                <c:pt idx="2">
                  <c:v>0.816423117546486</c:v>
                </c:pt>
                <c:pt idx="3">
                  <c:v>0.484668542912108</c:v>
                </c:pt>
              </c:numCache>
            </c:numRef>
          </c:val>
          <c:smooth val="0"/>
          <c:extLst xmlns:c16r2="http://schemas.microsoft.com/office/drawing/2015/06/char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050565312"/>
        <c:axId val="-2050393440"/>
      </c:lineChart>
      <c:catAx>
        <c:axId val="-2050565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
              <c:y val="0.848888263967004"/>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393440"/>
        <c:crosses val="autoZero"/>
        <c:auto val="1"/>
        <c:lblAlgn val="ctr"/>
        <c:lblOffset val="100"/>
        <c:noMultiLvlLbl val="0"/>
      </c:catAx>
      <c:valAx>
        <c:axId val="-2050393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565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AFE5D-56C0-8545-8404-778D86581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117</Pages>
  <Words>149971</Words>
  <Characters>854835</Characters>
  <Application>Microsoft Macintosh Word</Application>
  <DocSecurity>0</DocSecurity>
  <Lines>7123</Lines>
  <Paragraphs>2005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Schwarb Rohrig, Hillary</cp:lastModifiedBy>
  <cp:revision>2</cp:revision>
  <dcterms:created xsi:type="dcterms:W3CDTF">2018-02-16T20:33:00Z</dcterms:created>
  <dcterms:modified xsi:type="dcterms:W3CDTF">2018-02-16T20:33:00Z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