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4B52DB" w:rsidRPr="00961B58" w:rsidRDefault="004B52DB" w:rsidP="004B52DB">
      <w:pPr>
        <w:jc w:val="center"/>
        <w:rPr>
          <w:rFonts w:cstheme="minorHAnsi"/>
        </w:rPr>
      </w:pPr>
    </w:p>
    <w:p w:rsidR="009341C9" w:rsidRPr="00961B58" w:rsidRDefault="004B52DB" w:rsidP="004B52DB">
      <w:pPr>
        <w:jc w:val="center"/>
        <w:rPr>
          <w:rFonts w:cstheme="minorHAnsi"/>
        </w:rPr>
      </w:pPr>
      <w:r w:rsidRPr="00961B58">
        <w:rPr>
          <w:rFonts w:cstheme="minorHAnsi"/>
        </w:rPr>
        <w:t xml:space="preserve">© Kevin </w:t>
      </w:r>
      <w:proofErr w:type="spellStart"/>
      <w:r w:rsidRPr="00961B58">
        <w:rPr>
          <w:rFonts w:cstheme="minorHAnsi"/>
        </w:rPr>
        <w:t>Horecka</w:t>
      </w:r>
      <w:proofErr w:type="spellEnd"/>
      <w:r w:rsidRPr="00961B58">
        <w:rPr>
          <w:rFonts w:cstheme="minorHAnsi"/>
        </w:rPr>
        <w:t xml:space="preserve"> 2018</w:t>
      </w:r>
    </w:p>
    <w:p w:rsidR="009341C9" w:rsidRPr="00961B58" w:rsidRDefault="009341C9">
      <w:pPr>
        <w:rPr>
          <w:rFonts w:cstheme="minorHAnsi"/>
        </w:rPr>
      </w:pPr>
      <w:r w:rsidRPr="00961B58">
        <w:rPr>
          <w:rFonts w:cstheme="minorHAnsi"/>
        </w:rPr>
        <w:br w:type="page"/>
      </w:r>
    </w:p>
    <w:p w:rsidR="00DA6AEA" w:rsidRPr="00961B58" w:rsidRDefault="00DA6AEA" w:rsidP="001E276F">
      <w:pPr>
        <w:spacing w:after="0"/>
        <w:jc w:val="center"/>
        <w:rPr>
          <w:rFonts w:cstheme="minorHAnsi"/>
        </w:rPr>
        <w:sectPr w:rsidR="00DA6AEA" w:rsidRPr="00961B58" w:rsidSect="00DA6AEA">
          <w:footerReference w:type="default" r:id="rId9"/>
          <w:footerReference w:type="first" r:id="rId10"/>
          <w:pgSz w:w="12240" w:h="15840" w:code="1"/>
          <w:pgMar w:top="1440" w:right="1440" w:bottom="1440" w:left="1440" w:header="720" w:footer="720" w:gutter="0"/>
          <w:pgNumType w:fmt="lowerRoman" w:start="1"/>
          <w:cols w:space="720"/>
          <w:titlePg/>
          <w:docGrid w:linePitch="360"/>
        </w:sectPr>
      </w:pPr>
    </w:p>
    <w:p w:rsidR="001E276F" w:rsidRPr="00961B58" w:rsidRDefault="001E276F" w:rsidP="001E276F">
      <w:pPr>
        <w:spacing w:after="0"/>
        <w:jc w:val="center"/>
        <w:rPr>
          <w:rFonts w:cstheme="minorHAnsi"/>
        </w:rPr>
      </w:pPr>
      <w:bookmarkStart w:id="0" w:name="_Hlk505881590"/>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rsidR="001E276F" w:rsidRPr="00961B58" w:rsidRDefault="001E276F" w:rsidP="001E276F">
      <w:pPr>
        <w:spacing w:after="0"/>
        <w:jc w:val="center"/>
        <w:rPr>
          <w:rFonts w:cstheme="minorHAnsi"/>
        </w:rPr>
      </w:pPr>
    </w:p>
    <w:p w:rsidR="001E276F" w:rsidRDefault="001E276F" w:rsidP="0033055E">
      <w:pPr>
        <w:spacing w:after="0"/>
        <w:rPr>
          <w:rFonts w:cstheme="minorHAnsi"/>
        </w:rPr>
      </w:pPr>
    </w:p>
    <w:p w:rsidR="00961B58" w:rsidRPr="00961B58" w:rsidRDefault="00961B58" w:rsidP="001E276F">
      <w:pPr>
        <w:spacing w:after="0"/>
        <w:jc w:val="center"/>
        <w:rPr>
          <w:rFonts w:cstheme="minorHAnsi"/>
        </w:rPr>
      </w:pPr>
    </w:p>
    <w:p w:rsidR="001E276F" w:rsidRPr="00961B58" w:rsidRDefault="001E276F" w:rsidP="001E276F">
      <w:pPr>
        <w:spacing w:after="0"/>
        <w:jc w:val="center"/>
        <w:rPr>
          <w:rFonts w:cstheme="minorHAnsi"/>
        </w:rPr>
      </w:pPr>
    </w:p>
    <w:p w:rsidR="001E276F" w:rsidRPr="00961B58" w:rsidRDefault="001E276F" w:rsidP="00961B58">
      <w:pPr>
        <w:spacing w:after="0"/>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r w:rsidRPr="00961B58">
        <w:rPr>
          <w:rFonts w:cstheme="minorHAnsi"/>
        </w:rPr>
        <w:t>BY</w:t>
      </w: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r w:rsidRPr="00961B58">
        <w:rPr>
          <w:rFonts w:cstheme="minorHAnsi"/>
        </w:rPr>
        <w:t>KEVIN MICHAEL HORECKA</w:t>
      </w:r>
    </w:p>
    <w:p w:rsidR="001E276F" w:rsidRPr="00961B58" w:rsidRDefault="001E276F" w:rsidP="00961B58">
      <w:pPr>
        <w:spacing w:after="0"/>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p>
    <w:p w:rsidR="001E276F" w:rsidRDefault="001E276F" w:rsidP="001E276F">
      <w:pPr>
        <w:spacing w:after="0"/>
        <w:jc w:val="center"/>
        <w:rPr>
          <w:rFonts w:cstheme="minorHAnsi"/>
        </w:rPr>
      </w:pPr>
    </w:p>
    <w:p w:rsidR="00961B58" w:rsidRPr="00961B58" w:rsidRDefault="00961B58" w:rsidP="001E276F">
      <w:pPr>
        <w:spacing w:after="0"/>
        <w:jc w:val="center"/>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r w:rsidRPr="00961B58">
        <w:rPr>
          <w:rFonts w:cstheme="minorHAnsi"/>
        </w:rPr>
        <w:t>DISSERTATION</w:t>
      </w: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r w:rsidRPr="00961B58">
        <w:rPr>
          <w:rFonts w:cstheme="minorHAnsi"/>
        </w:rPr>
        <w:t>Submitted in partial fulfillment of the requirements</w:t>
      </w:r>
    </w:p>
    <w:p w:rsidR="001E276F" w:rsidRPr="00961B58" w:rsidRDefault="001E276F" w:rsidP="001E276F">
      <w:pPr>
        <w:spacing w:after="0"/>
        <w:jc w:val="center"/>
        <w:rPr>
          <w:rFonts w:cstheme="minorHAnsi"/>
        </w:rPr>
      </w:pPr>
      <w:proofErr w:type="gramStart"/>
      <w:r w:rsidRPr="00961B58">
        <w:rPr>
          <w:rFonts w:cstheme="minorHAnsi"/>
        </w:rPr>
        <w:t>for</w:t>
      </w:r>
      <w:proofErr w:type="gramEnd"/>
      <w:r w:rsidRPr="00961B58">
        <w:rPr>
          <w:rFonts w:cstheme="minorHAnsi"/>
        </w:rPr>
        <w:t xml:space="preserve"> the degree of Doctor of Philosophy in Neuroscience</w:t>
      </w:r>
    </w:p>
    <w:p w:rsidR="001E276F" w:rsidRPr="00961B58" w:rsidRDefault="001E276F" w:rsidP="001E276F">
      <w:pPr>
        <w:spacing w:after="0"/>
        <w:jc w:val="center"/>
        <w:rPr>
          <w:rFonts w:cstheme="minorHAnsi"/>
        </w:rPr>
      </w:pPr>
      <w:proofErr w:type="gramStart"/>
      <w:r w:rsidRPr="00961B58">
        <w:rPr>
          <w:rFonts w:cstheme="minorHAnsi"/>
        </w:rPr>
        <w:t>in</w:t>
      </w:r>
      <w:proofErr w:type="gramEnd"/>
      <w:r w:rsidRPr="00961B58">
        <w:rPr>
          <w:rFonts w:cstheme="minorHAnsi"/>
        </w:rPr>
        <w:t xml:space="preserve"> the Graduate College of the </w:t>
      </w:r>
    </w:p>
    <w:p w:rsidR="001E276F" w:rsidRPr="00961B58" w:rsidRDefault="001E276F" w:rsidP="001E276F">
      <w:pPr>
        <w:spacing w:after="0"/>
        <w:jc w:val="center"/>
        <w:rPr>
          <w:rFonts w:cstheme="minorHAnsi"/>
        </w:rPr>
      </w:pPr>
      <w:r w:rsidRPr="00961B58">
        <w:rPr>
          <w:rFonts w:cstheme="minorHAnsi"/>
        </w:rPr>
        <w:t>University of Illinois at Urbana-Champaign, 2018</w:t>
      </w: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p>
    <w:p w:rsidR="001E276F" w:rsidRPr="00961B58" w:rsidRDefault="001E276F" w:rsidP="001E276F">
      <w:pPr>
        <w:spacing w:after="0"/>
        <w:jc w:val="center"/>
        <w:rPr>
          <w:rFonts w:cstheme="minorHAnsi"/>
        </w:rPr>
      </w:pPr>
      <w:r w:rsidRPr="00961B58">
        <w:rPr>
          <w:rFonts w:cstheme="minorHAnsi"/>
        </w:rPr>
        <w:t>Urbana, Illinois</w:t>
      </w:r>
    </w:p>
    <w:p w:rsidR="001E276F" w:rsidRPr="00961B58" w:rsidRDefault="001E276F" w:rsidP="001E276F">
      <w:pPr>
        <w:spacing w:after="0"/>
        <w:rPr>
          <w:rFonts w:cstheme="minorHAnsi"/>
        </w:rPr>
      </w:pPr>
    </w:p>
    <w:p w:rsidR="001E276F" w:rsidRPr="00961B58" w:rsidRDefault="001E276F" w:rsidP="001E276F">
      <w:pPr>
        <w:spacing w:after="0"/>
        <w:rPr>
          <w:rFonts w:cstheme="minorHAnsi"/>
        </w:rPr>
      </w:pPr>
    </w:p>
    <w:p w:rsidR="001E276F" w:rsidRPr="00961B58" w:rsidRDefault="001E276F" w:rsidP="001E276F">
      <w:pPr>
        <w:spacing w:after="0"/>
        <w:rPr>
          <w:rFonts w:cstheme="minorHAnsi"/>
        </w:rPr>
      </w:pPr>
    </w:p>
    <w:p w:rsidR="001E276F" w:rsidRPr="00961B58" w:rsidRDefault="001E276F" w:rsidP="001E276F">
      <w:pPr>
        <w:spacing w:after="0"/>
        <w:rPr>
          <w:rFonts w:cstheme="minorHAnsi"/>
        </w:rPr>
      </w:pPr>
      <w:r w:rsidRPr="00961B58">
        <w:rPr>
          <w:rFonts w:cstheme="minorHAnsi"/>
        </w:rPr>
        <w:t>Doctoral Committee:</w:t>
      </w:r>
    </w:p>
    <w:p w:rsidR="001E276F" w:rsidRPr="00961B58" w:rsidRDefault="001E276F" w:rsidP="001E276F">
      <w:pPr>
        <w:spacing w:after="0"/>
        <w:rPr>
          <w:rFonts w:cstheme="minorHAnsi"/>
        </w:rPr>
      </w:pPr>
      <w:r w:rsidRPr="00961B58">
        <w:rPr>
          <w:rFonts w:cstheme="minorHAnsi"/>
        </w:rPr>
        <w:tab/>
      </w:r>
    </w:p>
    <w:p w:rsidR="001E276F" w:rsidRPr="00961B58" w:rsidRDefault="001E276F" w:rsidP="001E276F">
      <w:pPr>
        <w:spacing w:after="0"/>
        <w:rPr>
          <w:rFonts w:cstheme="minorHAnsi"/>
        </w:rPr>
      </w:pPr>
      <w:r w:rsidRPr="00961B58">
        <w:rPr>
          <w:rFonts w:cstheme="minorHAnsi"/>
        </w:rPr>
        <w:tab/>
        <w:t>Professor Neal J. Cohen, Chair</w:t>
      </w:r>
    </w:p>
    <w:p w:rsidR="001E276F" w:rsidRPr="00961B58" w:rsidRDefault="001E276F" w:rsidP="001E276F">
      <w:pPr>
        <w:spacing w:after="0"/>
        <w:rPr>
          <w:rFonts w:cstheme="minorHAnsi"/>
        </w:rPr>
      </w:pPr>
      <w:r w:rsidRPr="00961B58">
        <w:rPr>
          <w:rFonts w:cstheme="minorHAnsi"/>
        </w:rPr>
        <w:tab/>
        <w:t xml:space="preserve">Senior Research Scientist Rama </w:t>
      </w:r>
      <w:proofErr w:type="spellStart"/>
      <w:r w:rsidRPr="00961B58">
        <w:rPr>
          <w:rFonts w:cstheme="minorHAnsi"/>
        </w:rPr>
        <w:t>Ratnam</w:t>
      </w:r>
      <w:proofErr w:type="spellEnd"/>
    </w:p>
    <w:p w:rsidR="001E276F" w:rsidRPr="00961B58" w:rsidRDefault="001E276F" w:rsidP="001E276F">
      <w:pPr>
        <w:spacing w:after="0"/>
        <w:rPr>
          <w:rFonts w:cstheme="minorHAnsi"/>
        </w:rPr>
      </w:pPr>
      <w:r w:rsidRPr="00961B58">
        <w:rPr>
          <w:rFonts w:cstheme="minorHAnsi"/>
        </w:rPr>
        <w:tab/>
        <w:t xml:space="preserve">Associate Professor Aron K. </w:t>
      </w:r>
      <w:proofErr w:type="spellStart"/>
      <w:r w:rsidRPr="00961B58">
        <w:rPr>
          <w:rFonts w:cstheme="minorHAnsi"/>
        </w:rPr>
        <w:t>Barbey</w:t>
      </w:r>
      <w:proofErr w:type="spellEnd"/>
    </w:p>
    <w:p w:rsidR="0033055E" w:rsidRDefault="001E276F" w:rsidP="001E276F">
      <w:pPr>
        <w:spacing w:after="0"/>
        <w:rPr>
          <w:rFonts w:cstheme="minorHAnsi"/>
        </w:rPr>
      </w:pPr>
      <w:r w:rsidRPr="00961B58">
        <w:rPr>
          <w:rFonts w:cstheme="minorHAnsi"/>
        </w:rPr>
        <w:tab/>
        <w:t xml:space="preserve">Associate Professor Arne </w:t>
      </w:r>
      <w:proofErr w:type="spellStart"/>
      <w:r w:rsidRPr="00961B58">
        <w:rPr>
          <w:rFonts w:cstheme="minorHAnsi"/>
        </w:rPr>
        <w:t>Ekstrom</w:t>
      </w:r>
      <w:proofErr w:type="spellEnd"/>
      <w:r w:rsidRPr="00961B58">
        <w:rPr>
          <w:rFonts w:cstheme="minorHAnsi"/>
        </w:rPr>
        <w:t>, University of Arizona</w:t>
      </w:r>
    </w:p>
    <w:p w:rsidR="0033055E" w:rsidRDefault="0033055E">
      <w:pPr>
        <w:rPr>
          <w:rFonts w:cstheme="minorHAnsi"/>
        </w:rPr>
      </w:pPr>
      <w:r>
        <w:rPr>
          <w:rFonts w:cstheme="minorHAnsi"/>
        </w:rPr>
        <w:br w:type="page"/>
      </w:r>
    </w:p>
    <w:bookmarkEnd w:id="0"/>
    <w:p w:rsidR="004E0AC8" w:rsidRPr="00961B58" w:rsidRDefault="004E0AC8" w:rsidP="004E0AC8">
      <w:pPr>
        <w:spacing w:line="480" w:lineRule="auto"/>
        <w:jc w:val="center"/>
        <w:rPr>
          <w:rFonts w:cstheme="minorHAnsi"/>
          <w:b/>
        </w:rPr>
      </w:pPr>
      <w:r w:rsidRPr="00961B58">
        <w:rPr>
          <w:rFonts w:cstheme="minorHAnsi"/>
          <w:b/>
        </w:rPr>
        <w:lastRenderedPageBreak/>
        <w:t>ABSTRACT</w:t>
      </w:r>
    </w:p>
    <w:p w:rsidR="00206467" w:rsidRPr="0075613E" w:rsidRDefault="0075613E" w:rsidP="0075613E">
      <w:pPr>
        <w:spacing w:line="360" w:lineRule="auto"/>
        <w:rPr>
          <w:rFonts w:cstheme="minorHAnsi"/>
        </w:rPr>
      </w:pPr>
      <w:r>
        <w:rPr>
          <w:rFonts w:cstheme="minorHAnsi"/>
        </w:rPr>
        <w:t xml:space="preserve">This work examines the role of the hippocampus and relational memory in organizing episodic memory in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experiment are applied to a novel spatiotemporal navigation 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w:t>
      </w:r>
      <w:proofErr w:type="spellStart"/>
      <w:r>
        <w:rPr>
          <w:rFonts w:cstheme="minorHAnsi"/>
        </w:rPr>
        <w:t>spacetime</w:t>
      </w:r>
      <w:proofErr w:type="spellEnd"/>
      <w:r>
        <w:rPr>
          <w:rFonts w:cstheme="minorHAnsi"/>
        </w:rPr>
        <w:t xml:space="preserv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 xml:space="preserve">“stretching” of across context temporal locations) is observed even though participants are allowed to </w:t>
      </w:r>
      <w:proofErr w:type="spellStart"/>
      <w:r>
        <w:rPr>
          <w:rFonts w:cstheme="minorHAnsi"/>
        </w:rPr>
        <w:t>reexplore</w:t>
      </w:r>
      <w:proofErr w:type="spellEnd"/>
      <w:r>
        <w:rPr>
          <w:rFonts w:cstheme="minorHAnsi"/>
        </w:rPr>
        <w:t xml:space="preserve"> the contexts arbitrarily, multiple times. This suggests that the context boundaries are having a profound impact on both the distance judgements and relational memory structure associated with events in </w:t>
      </w:r>
      <w:proofErr w:type="spellStart"/>
      <w:r>
        <w:rPr>
          <w:rFonts w:cstheme="minorHAnsi"/>
        </w:rPr>
        <w:t>spacetime</w:t>
      </w:r>
      <w:proofErr w:type="spellEnd"/>
      <w:r>
        <w:rPr>
          <w:rFonts w:cstheme="minorHAnsi"/>
        </w:rPr>
        <w:t>.</w:t>
      </w:r>
    </w:p>
    <w:p w:rsidR="008E65F6" w:rsidRDefault="008E65F6" w:rsidP="0075613E">
      <w:pPr>
        <w:spacing w:line="360" w:lineRule="auto"/>
        <w:rPr>
          <w:rFonts w:cstheme="minorHAnsi"/>
        </w:rPr>
      </w:pPr>
      <w:r>
        <w:rPr>
          <w:rFonts w:cstheme="minorHAnsi"/>
        </w:rPr>
        <w:t>Finally, in the fourth chapter, the navigation component of the previous spatiotemporal navigation task is examined to determine if changes in study time navigation and exploration relate to changes in the various test metrics discussed in the previous chapter. More rapid i</w:t>
      </w:r>
      <w:r>
        <w:t xml:space="preserve">mprovements in spatial and temporal navigation are shown to relate to more rapid improvements in memory in those domains, </w:t>
      </w:r>
      <w:proofErr w:type="spellStart"/>
      <w:r>
        <w:t>separably</w:t>
      </w:r>
      <w:proofErr w:type="spellEnd"/>
      <w:r>
        <w:t xml:space="preserve">,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w:t>
      </w:r>
      <w:proofErr w:type="spellStart"/>
      <w:r>
        <w:t>systematicity</w:t>
      </w:r>
      <w:proofErr w:type="spellEnd"/>
      <w:r>
        <w:t>,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rsidR="004E0AC8" w:rsidRPr="00961B58" w:rsidRDefault="004E0AC8">
      <w:pPr>
        <w:rPr>
          <w:rFonts w:cstheme="minorHAnsi"/>
        </w:rPr>
      </w:pPr>
      <w:r w:rsidRPr="00961B58">
        <w:rPr>
          <w:rFonts w:cstheme="minorHAnsi"/>
        </w:rPr>
        <w:br w:type="page"/>
      </w:r>
    </w:p>
    <w:p w:rsidR="008D62C3" w:rsidRDefault="004E0AC8" w:rsidP="008D62C3">
      <w:pPr>
        <w:spacing w:line="480" w:lineRule="auto"/>
        <w:jc w:val="center"/>
        <w:rPr>
          <w:b/>
        </w:rPr>
      </w:pPr>
      <w:r>
        <w:rPr>
          <w:b/>
        </w:rPr>
        <w:lastRenderedPageBreak/>
        <w:t>ACKNOWLEDGEMENTS</w:t>
      </w:r>
    </w:p>
    <w:p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rsidR="004C57EE" w:rsidRDefault="004C57EE" w:rsidP="008D62C3">
      <w:pPr>
        <w:spacing w:line="360" w:lineRule="auto"/>
      </w:pPr>
      <w:r>
        <w:t xml:space="preserve">To begin, I certainly could not have gotten here without the repeated, stimulating conversations with my advisor Neal Cohen. Whether it </w:t>
      </w:r>
      <w:proofErr w:type="gramStart"/>
      <w:r>
        <w:t>be</w:t>
      </w:r>
      <w:proofErr w:type="gramEnd"/>
      <w:r>
        <w:t xml:space="preserv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rsidR="004C57EE" w:rsidRDefault="004C57EE" w:rsidP="008D62C3">
      <w:pPr>
        <w:spacing w:line="360" w:lineRule="auto"/>
      </w:pPr>
      <w:r>
        <w:t xml:space="preserve">I would also like to thank my Committee, past and present, for their counsel and participation in all the steps of this process. Aron </w:t>
      </w:r>
      <w:proofErr w:type="spellStart"/>
      <w:r>
        <w:t>Barbey</w:t>
      </w:r>
      <w:proofErr w:type="spellEnd"/>
      <w:r>
        <w:t xml:space="preserve">, Rama </w:t>
      </w:r>
      <w:proofErr w:type="spellStart"/>
      <w:r>
        <w:t>Ratnam</w:t>
      </w:r>
      <w:proofErr w:type="spellEnd"/>
      <w:r>
        <w:t xml:space="preserve">, Arne </w:t>
      </w:r>
      <w:proofErr w:type="spellStart"/>
      <w:r>
        <w:t>Ekstrom</w:t>
      </w:r>
      <w:proofErr w:type="spellEnd"/>
      <w:r>
        <w:t>, and Mark Nelson have provided me with a wonderful diversity of opinion and idea without which I would have struggled to organize the concepts presented in this document.</w:t>
      </w:r>
    </w:p>
    <w:p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w:t>
      </w:r>
      <w:proofErr w:type="spellStart"/>
      <w:r>
        <w:t>Hassevoort</w:t>
      </w:r>
      <w:proofErr w:type="spellEnd"/>
      <w:r>
        <w:t xml:space="preserve">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w:t>
      </w:r>
      <w:proofErr w:type="spellStart"/>
      <w:r>
        <w:t>Schwarb</w:t>
      </w:r>
      <w:proofErr w:type="spellEnd"/>
      <w:r>
        <w:t xml:space="preserve">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w:t>
      </w:r>
      <w:proofErr w:type="spellStart"/>
      <w:r>
        <w:t>Faizan</w:t>
      </w:r>
      <w:proofErr w:type="spellEnd"/>
      <w:r>
        <w:t xml:space="preserve"> Khawaja, </w:t>
      </w:r>
      <w:proofErr w:type="spellStart"/>
      <w:r>
        <w:t>Nirav</w:t>
      </w:r>
      <w:proofErr w:type="spellEnd"/>
      <w:r>
        <w:t xml:space="preserve">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 xml:space="preserve">Tea </w:t>
      </w:r>
      <w:proofErr w:type="spellStart"/>
      <w:r w:rsidR="008E1645" w:rsidRPr="008E1645">
        <w:t>Garibovic</w:t>
      </w:r>
      <w:proofErr w:type="spellEnd"/>
      <w:r>
        <w:t xml:space="preserve">, </w:t>
      </w:r>
      <w:r w:rsidRPr="008E1645">
        <w:t>Connor Dyer</w:t>
      </w:r>
      <w:r>
        <w:t xml:space="preserve">, </w:t>
      </w:r>
      <w:r w:rsidRPr="008E1645">
        <w:t xml:space="preserve">Davis </w:t>
      </w:r>
      <w:proofErr w:type="spellStart"/>
      <w:r w:rsidRPr="008E1645">
        <w:t>Gerew</w:t>
      </w:r>
      <w:proofErr w:type="spellEnd"/>
      <w:r>
        <w:t xml:space="preserve">, </w:t>
      </w:r>
      <w:r w:rsidRPr="008E1645">
        <w:t>Rebecca Golden</w:t>
      </w:r>
      <w:r>
        <w:t xml:space="preserve">, </w:t>
      </w:r>
      <w:r w:rsidRPr="008E1645">
        <w:t xml:space="preserve">Vaughn </w:t>
      </w:r>
      <w:proofErr w:type="spellStart"/>
      <w:r w:rsidRPr="008E1645">
        <w:t>Hage</w:t>
      </w:r>
      <w:proofErr w:type="spellEnd"/>
      <w:r>
        <w:t xml:space="preserve">, </w:t>
      </w:r>
      <w:r w:rsidRPr="008E1645">
        <w:t xml:space="preserve">Niki </w:t>
      </w:r>
      <w:proofErr w:type="spellStart"/>
      <w:r w:rsidRPr="008E1645">
        <w:t>Nesnidal</w:t>
      </w:r>
      <w:proofErr w:type="spellEnd"/>
      <w:r>
        <w:t xml:space="preserve">, and </w:t>
      </w:r>
      <w:r w:rsidRPr="008E1645">
        <w:t xml:space="preserve">Catherine </w:t>
      </w:r>
      <w:proofErr w:type="spellStart"/>
      <w:r w:rsidRPr="008E1645">
        <w:t>Schmid</w:t>
      </w:r>
      <w:proofErr w:type="spellEnd"/>
      <w:r>
        <w:t xml:space="preserve">. </w:t>
      </w:r>
    </w:p>
    <w:p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 xml:space="preserve">Elizabeth Davis, Sean Collins, Angie Bustamante, Carly </w:t>
      </w:r>
      <w:proofErr w:type="spellStart"/>
      <w:r w:rsidRPr="00BD1F08">
        <w:t>Drzewiecki</w:t>
      </w:r>
      <w:proofErr w:type="spellEnd"/>
      <w:r w:rsidRPr="00BD1F08">
        <w:t xml:space="preserve">, Jean Carlos </w:t>
      </w:r>
      <w:proofErr w:type="spellStart"/>
      <w:r w:rsidRPr="00BD1F08">
        <w:t>Morganti</w:t>
      </w:r>
      <w:proofErr w:type="spellEnd"/>
      <w:r w:rsidRPr="00BD1F08">
        <w:t xml:space="preserve">, </w:t>
      </w:r>
      <w:proofErr w:type="spellStart"/>
      <w:r w:rsidRPr="00BD1F08">
        <w:t>Francheska</w:t>
      </w:r>
      <w:proofErr w:type="spellEnd"/>
      <w:r w:rsidRPr="00BD1F08">
        <w:t xml:space="preserve"> Marie </w:t>
      </w:r>
      <w:proofErr w:type="spellStart"/>
      <w:r w:rsidRPr="00BD1F08">
        <w:t>Morganti</w:t>
      </w:r>
      <w:proofErr w:type="spellEnd"/>
      <w:r w:rsidRPr="00BD1F08">
        <w:t xml:space="preserve"> </w:t>
      </w:r>
      <w:proofErr w:type="spellStart"/>
      <w:r w:rsidRPr="00BD1F08">
        <w:t>Nievesm</w:t>
      </w:r>
      <w:proofErr w:type="spellEnd"/>
      <w:r w:rsidRPr="00BD1F08">
        <w:t>, Lydia Nguyen, Brett Velez, and Stephen Fleming</w:t>
      </w:r>
      <w:r>
        <w:t xml:space="preserve">, thank you. And to all the friends who let us stay with them on our dozens of visits home to Austin, TX, Kevin </w:t>
      </w:r>
      <w:proofErr w:type="spellStart"/>
      <w:r>
        <w:t>Behlmann</w:t>
      </w:r>
      <w:proofErr w:type="spellEnd"/>
      <w:r>
        <w:t xml:space="preserve">, Chris Martin, </w:t>
      </w:r>
      <w:proofErr w:type="spellStart"/>
      <w:r>
        <w:t>Divya</w:t>
      </w:r>
      <w:proofErr w:type="spellEnd"/>
      <w:r>
        <w:t xml:space="preserve"> </w:t>
      </w:r>
      <w:proofErr w:type="spellStart"/>
      <w:r>
        <w:t>Janardhana</w:t>
      </w:r>
      <w:proofErr w:type="spellEnd"/>
      <w:r>
        <w:t xml:space="preserve">, </w:t>
      </w:r>
      <w:proofErr w:type="spellStart"/>
      <w:r>
        <w:t>Brette</w:t>
      </w:r>
      <w:proofErr w:type="spellEnd"/>
      <w:r>
        <w:t xml:space="preserve"> Hannigan, Eric and Sarah Hofstetter, I love you guys. To my family, Cathy and Michael </w:t>
      </w:r>
      <w:proofErr w:type="spellStart"/>
      <w:r>
        <w:t>Horecka</w:t>
      </w:r>
      <w:proofErr w:type="spellEnd"/>
      <w:r>
        <w:t xml:space="preserve">, Katie Bares and the entire Bares family, and my grandparents, Joan Bauer, Bill Bauer, Paul </w:t>
      </w:r>
      <w:proofErr w:type="spellStart"/>
      <w:r>
        <w:t>Horecka</w:t>
      </w:r>
      <w:proofErr w:type="spellEnd"/>
      <w:r>
        <w:t xml:space="preserve">, and </w:t>
      </w:r>
      <w:proofErr w:type="spellStart"/>
      <w:r w:rsidRPr="00BD1F08">
        <w:t>LaVonne</w:t>
      </w:r>
      <w:proofErr w:type="spellEnd"/>
      <w:r w:rsidRPr="00BD1F08">
        <w:t xml:space="preserve"> </w:t>
      </w:r>
      <w:proofErr w:type="spellStart"/>
      <w:r w:rsidRPr="00BD1F08">
        <w:t>Horecka</w:t>
      </w:r>
      <w:proofErr w:type="spellEnd"/>
      <w:r>
        <w:t>, thank you for everything you’ve done for me throughout my life – I wouldn’t be here without you.</w:t>
      </w:r>
    </w:p>
    <w:p w:rsidR="00BD1F08" w:rsidRDefault="00BD1F08" w:rsidP="004C57EE">
      <w:pPr>
        <w:spacing w:line="360" w:lineRule="auto"/>
      </w:pPr>
      <w:r>
        <w:t>Finall</w:t>
      </w:r>
      <w:r w:rsidR="001958F9">
        <w:t xml:space="preserve">y, to my wife, </w:t>
      </w:r>
      <w:proofErr w:type="spellStart"/>
      <w:r w:rsidR="001958F9">
        <w:t>Nipuni</w:t>
      </w:r>
      <w:proofErr w:type="spellEnd"/>
      <w:r w:rsidR="001958F9">
        <w:t xml:space="preserve"> </w:t>
      </w:r>
      <w:proofErr w:type="spellStart"/>
      <w:r w:rsidR="001958F9">
        <w:t>Ratnayaka</w:t>
      </w:r>
      <w:proofErr w:type="spellEnd"/>
      <w:r w:rsidR="001958F9">
        <w:t xml:space="preserve"> – </w:t>
      </w:r>
      <w:r>
        <w:t>I’m so happy we were able to come to Illinois together and both achieve our dreams. I love you so much, and I am so excited to continue to the next phase of our lives together as doctors.</w:t>
      </w:r>
      <w:r w:rsidR="001958F9">
        <w:t xml:space="preserve"> Also, special thanks to Timber and </w:t>
      </w:r>
      <w:proofErr w:type="spellStart"/>
      <w:r w:rsidR="001958F9">
        <w:t>Sashi</w:t>
      </w:r>
      <w:proofErr w:type="spellEnd"/>
      <w:r w:rsidR="001958F9">
        <w:t>, for their patience with the cold.</w:t>
      </w:r>
    </w:p>
    <w:p w:rsidR="004E0AC8" w:rsidRDefault="004E0AC8">
      <w:r>
        <w:br w:type="page"/>
      </w:r>
    </w:p>
    <w:p w:rsidR="004E0AC8" w:rsidRDefault="004E0AC8" w:rsidP="004E0AC8">
      <w:pPr>
        <w:spacing w:line="480" w:lineRule="auto"/>
      </w:pPr>
    </w:p>
    <w:p w:rsidR="004E0AC8" w:rsidRDefault="004E0AC8" w:rsidP="004E0AC8">
      <w:pPr>
        <w:spacing w:line="480" w:lineRule="auto"/>
      </w:pPr>
    </w:p>
    <w:p w:rsidR="004E0AC8" w:rsidRDefault="004E0AC8" w:rsidP="004E0AC8">
      <w:pPr>
        <w:spacing w:line="480" w:lineRule="auto"/>
      </w:pPr>
    </w:p>
    <w:p w:rsidR="004E0AC8" w:rsidRDefault="004E0AC8" w:rsidP="004E0AC8">
      <w:pPr>
        <w:spacing w:line="480" w:lineRule="auto"/>
      </w:pPr>
    </w:p>
    <w:p w:rsidR="004E0AC8" w:rsidRDefault="004E0AC8" w:rsidP="004E0AC8">
      <w:pPr>
        <w:spacing w:line="480" w:lineRule="auto"/>
      </w:pPr>
    </w:p>
    <w:p w:rsidR="004E0AC8" w:rsidRDefault="004E0AC8" w:rsidP="004E0AC8">
      <w:pPr>
        <w:spacing w:line="480" w:lineRule="auto"/>
      </w:pPr>
    </w:p>
    <w:p w:rsidR="004E0AC8" w:rsidRDefault="004E0AC8" w:rsidP="004E0AC8">
      <w:pPr>
        <w:spacing w:line="480" w:lineRule="auto"/>
      </w:pPr>
    </w:p>
    <w:p w:rsidR="004E0AC8" w:rsidRDefault="004E0AC8" w:rsidP="004E0AC8">
      <w:pPr>
        <w:spacing w:line="480" w:lineRule="auto"/>
      </w:pPr>
    </w:p>
    <w:p w:rsidR="004E0AC8" w:rsidRDefault="004E0AC8" w:rsidP="004E0AC8">
      <w:pPr>
        <w:spacing w:line="480" w:lineRule="auto"/>
      </w:pPr>
    </w:p>
    <w:p w:rsidR="00FB11E1" w:rsidRPr="00FB11E1" w:rsidRDefault="00FB11E1" w:rsidP="00570545">
      <w:pPr>
        <w:ind w:left="1440"/>
        <w:jc w:val="center"/>
        <w:rPr>
          <w:i/>
        </w:rPr>
      </w:pPr>
      <w:r w:rsidRPr="00FB11E1">
        <w:rPr>
          <w:i/>
        </w:rPr>
        <w:t>To my wife, friends, and family</w:t>
      </w:r>
    </w:p>
    <w:p w:rsidR="00FB11E1" w:rsidRPr="00FB11E1" w:rsidRDefault="00FB11E1" w:rsidP="00570545">
      <w:pPr>
        <w:ind w:left="1440"/>
        <w:jc w:val="center"/>
        <w:rPr>
          <w:i/>
        </w:rPr>
      </w:pPr>
      <w:r w:rsidRPr="00FB11E1">
        <w:rPr>
          <w:i/>
        </w:rPr>
        <w:t>And</w:t>
      </w:r>
    </w:p>
    <w:p w:rsidR="00FB11E1" w:rsidRDefault="00FB11E1" w:rsidP="00570545">
      <w:pPr>
        <w:ind w:left="1440"/>
        <w:jc w:val="center"/>
        <w:rPr>
          <w:i/>
        </w:rPr>
      </w:pPr>
      <w:r w:rsidRPr="00FB11E1">
        <w:rPr>
          <w:i/>
        </w:rPr>
        <w:t>All of my mentors and teachers</w:t>
      </w:r>
    </w:p>
    <w:p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rsidR="00DA6AEA" w:rsidRDefault="00DA6AEA">
          <w:pPr>
            <w:pStyle w:val="TOCHeading"/>
          </w:pPr>
          <w:r>
            <w:t>Contents</w:t>
          </w:r>
        </w:p>
        <w:p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rsidR="002054AC" w:rsidRDefault="00EA401C">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rsidR="002054AC" w:rsidRDefault="00EA401C">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rsidR="002054AC" w:rsidRDefault="00EA401C">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rsidR="002054AC" w:rsidRDefault="00EA401C">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rsidR="002054AC" w:rsidRDefault="00EA401C">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rsidR="002054AC" w:rsidRDefault="00EA401C">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rsidR="00DA6AEA" w:rsidRDefault="00DA6AEA">
          <w:r>
            <w:fldChar w:fldCharType="end"/>
          </w:r>
        </w:p>
      </w:sdtContent>
    </w:sdt>
    <w:p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rsidR="008600D6" w:rsidRDefault="007353F3" w:rsidP="001B44E3">
      <w:pPr>
        <w:pStyle w:val="Heading1"/>
      </w:pPr>
      <w:bookmarkStart w:id="1" w:name="_Toc505879076"/>
      <w:r>
        <w:lastRenderedPageBreak/>
        <w:t>Chapter 1:</w:t>
      </w:r>
      <w:r w:rsidR="001B44E3">
        <w:t xml:space="preserve"> </w:t>
      </w:r>
      <w:bookmarkStart w:id="2" w:name="_Toc497155995"/>
      <w:r w:rsidR="00566C24">
        <w:t>General Introduction</w:t>
      </w:r>
      <w:bookmarkEnd w:id="1"/>
      <w:bookmarkEnd w:id="2"/>
    </w:p>
    <w:p w:rsidR="00566C24" w:rsidRDefault="00566C24" w:rsidP="00AA15F8">
      <w:pPr>
        <w:spacing w:line="360" w:lineRule="auto"/>
      </w:pPr>
      <w:r>
        <w:t xml:space="preserve">There are numerous ways to quantify memory efficacy, but when it comes to </w:t>
      </w:r>
      <w:proofErr w:type="spellStart"/>
      <w:r>
        <w:t>recollective</w:t>
      </w:r>
      <w:proofErr w:type="spellEnd"/>
      <w:r>
        <w:t xml:space="preserve"> memory few methods are richer or more detailed than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w:t>
      </w:r>
      <w:r w:rsidRPr="00940598">
        <w:rPr>
          <w:i/>
        </w:rPr>
        <w:t>the degree to which</w:t>
      </w:r>
      <w:r>
        <w:t xml:space="preserve">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7C3648">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"10.1101/051870",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"bioRxiv", "id" : "ITEM-2", "issue" : "1711", "issued" : { "date-parts" : [ [ "2017" ] ] }, "page" : "51870", "title" : "Complementary learning systems within the hippocampus: a neural network modelling approach to reconciling episodic memory with statistical learning", "type" : "article-journal", "volume" : "372" }, "uris" : [ "http://www.mendeley.com/documents/?uuid=3b69e2cb-ffef-4eb0-b2d2-eefa2e63e959"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"4" ] ] }, "publisher" : "Elsevier Ireland Ltd", "title" : "Barlow versus Hebb: When is it time to abandon the notion of feature detectors and adopt the cell assembly as the unit of cognition?", "type" : "article-journal" }, "uris" : [ "http://www.mendeley.com/documents/?uuid=e8b2b60d-433d-46d3-9728-702ac90a89a5"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 "plainTextFormattedCitation" : "(Ezzyat &amp; Davachi, 2014; Zacks, Speer, Swallow, Braver, &amp; Reynolds, 2007)", "previouslyFormattedCitation" : "(Ezzyat &amp; Davachi, 2014; Zacks, Speer, Swallow, Braver, &amp; Reynolds, 2007)" }, "properties" : {  }, "schema" : "https://github.com/citation-style-language/schema/raw/master/csl-citation.json" }</w:instrText>
      </w:r>
      <w:r w:rsidR="007137FC">
        <w:fldChar w:fldCharType="separate"/>
      </w:r>
      <w:r w:rsidR="004C7410" w:rsidRPr="004C7410">
        <w:rPr>
          <w:noProof/>
        </w:rPr>
        <w:t>(Ezzyat &amp; Davachi, 2014; Zacks, Speer, Swallow, Braver, &amp; Reynolds, 2007)</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2B7776">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C3648" w:rsidRPr="007C3648">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rsidR="00566C24" w:rsidRDefault="00566C24" w:rsidP="00AA15F8">
      <w:pPr>
        <w:spacing w:line="360" w:lineRule="auto"/>
      </w:pPr>
      <w:r>
        <w:t>Finally</w:t>
      </w:r>
      <w:r w:rsidR="0011095C">
        <w:t>,</w:t>
      </w:r>
      <w:r>
        <w:t xml:space="preserve"> s</w:t>
      </w:r>
      <w:r w:rsidR="0011095C">
        <w:t>ampling behavior</w:t>
      </w:r>
      <w:r w:rsidR="00940598">
        <w:t xml:space="preserve"> during study</w:t>
      </w:r>
      <w:r w:rsidR="0011095C">
        <w:t xml:space="preserve"> in reconstruction </w:t>
      </w:r>
      <w:r w:rsidR="00940598">
        <w:t xml:space="preserve">tasks </w:t>
      </w:r>
      <w:r w:rsidR="0011095C">
        <w:t>is</w:t>
      </w:r>
      <w:r>
        <w:t xml:space="preserve"> an equally critical element in overall performance. In previous work involving spatial sampling, eye movements, which are often thought of as “visual exploration” of an environment/scene </w:t>
      </w:r>
      <w:r>
        <w:fldChar w:fldCharType="begin" w:fldLock="1"/>
      </w:r>
      <w:r w:rsidR="004C7410">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"page" : "1-12", "publisher" : "Elsevier Ltd", "title" : "A Closer Look at the Hippocampus and Memory", "type" : "article-journal", "volume" : "xx" }, "uris" : [ "http://www.mendeley.com/documents/?uuid=bf7e8ec3-73c8-4582-83ac-9eeeb28afd8b"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w:t>
      </w:r>
      <w:r w:rsidRPr="00563ABB">
        <w:rPr>
          <w:noProof/>
        </w:rPr>
        <w:lastRenderedPageBreak/>
        <w:t>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xml:space="preserve">) examines exploration and navigation in a domain which has never been examined before, the temporal domain. Temporal </w:t>
      </w:r>
      <w:r w:rsidR="002E59E4">
        <w:t>navigation</w:t>
      </w:r>
      <w:r>
        <w:t xml:space="preserve">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 xml:space="preserve">The data in this chapter show that certain aspects of learning in navigation and exploration of both time and space relate significantly to learning of relational and contextual information, and ultimately, the </w:t>
      </w:r>
      <w:proofErr w:type="spellStart"/>
      <w:r w:rsidR="00346172">
        <w:t>systematicity</w:t>
      </w:r>
      <w:proofErr w:type="spellEnd"/>
      <w:r w:rsidR="00346172">
        <w:t xml:space="preserve"> and complexity of </w:t>
      </w:r>
      <w:r w:rsidR="002E59E4">
        <w:t>navigation</w:t>
      </w:r>
      <w:r w:rsidR="00346172">
        <w:t xml:space="preserve"> may be one of the more critical components in determining which individuals will improve most significantly in their temporal relational memory.</w:t>
      </w:r>
    </w:p>
    <w:p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rsidR="008774A8" w:rsidRDefault="007353F3" w:rsidP="008600D6">
      <w:pPr>
        <w:pStyle w:val="Heading2"/>
      </w:pPr>
      <w:bookmarkStart w:id="3" w:name="_Toc505879077"/>
      <w:r>
        <w:t xml:space="preserve">1.1 </w:t>
      </w:r>
      <w:r w:rsidR="008774A8">
        <w:t>Domains and Entities: Building Systematic Understanding of Reconstruction</w:t>
      </w:r>
      <w:bookmarkEnd w:id="3"/>
    </w:p>
    <w:p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0F80">
        <w:t xml:space="preserve"> as well as in descriptions of processing in scene-selective visual areas such as the functionally defined </w:t>
      </w:r>
      <w:proofErr w:type="spellStart"/>
      <w:r w:rsidR="00560F80">
        <w:t>Parahippocampal</w:t>
      </w:r>
      <w:proofErr w:type="spellEnd"/>
      <w:r w:rsidR="00560F80">
        <w:t xml:space="preserve"> place area </w:t>
      </w:r>
      <w:r w:rsidR="00560F80">
        <w:fldChar w:fldCharType="begin" w:fldLock="1"/>
      </w:r>
      <w:r w:rsidR="00560F80">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"manualFormatting" : "(see Epstein, 2014 for a detailed examination)", "plainTextFormattedCitation" : "(Epstein, 2014)", "previouslyFormattedCitation" : "(Epstein, 2014)" }, "properties" : {  }, "schema" : "https://github.com/citation-style-language/schema/raw/master/csl-citation.json" }</w:instrText>
      </w:r>
      <w:r w:rsidR="00560F80">
        <w:fldChar w:fldCharType="separate"/>
      </w:r>
      <w:r w:rsidR="00560F80" w:rsidRPr="00560F80">
        <w:rPr>
          <w:noProof/>
        </w:rPr>
        <w:t>(</w:t>
      </w:r>
      <w:r w:rsidR="00560F80">
        <w:rPr>
          <w:noProof/>
        </w:rPr>
        <w:t xml:space="preserve">see </w:t>
      </w:r>
      <w:r w:rsidR="00560F80" w:rsidRPr="00560F80">
        <w:rPr>
          <w:noProof/>
        </w:rPr>
        <w:t>Epstein, 2014</w:t>
      </w:r>
      <w:r w:rsidR="00560F80">
        <w:rPr>
          <w:noProof/>
        </w:rPr>
        <w:t xml:space="preserve"> for a detailed examination</w:t>
      </w:r>
      <w:r w:rsidR="00560F80" w:rsidRPr="00560F80">
        <w:rPr>
          <w:noProof/>
        </w:rPr>
        <w:t>)</w:t>
      </w:r>
      <w:r w:rsidR="00560F80">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rsidR="00E3593B" w:rsidRDefault="00E3593B" w:rsidP="00566C24">
                            <w:proofErr w:type="gramStart"/>
                            <w:r w:rsidRPr="00781D25">
                              <w:rPr>
                                <w:b/>
                              </w:rPr>
                              <w:t>Figure 1</w:t>
                            </w:r>
                            <w:r>
                              <w:rPr>
                                <w:b/>
                              </w:rPr>
                              <w:t>.1</w:t>
                            </w:r>
                            <w:r>
                              <w:t>.</w:t>
                            </w:r>
                            <w:proofErr w:type="gramEnd"/>
                            <w:r>
                              <w:t xml:space="preserve"> </w:t>
                            </w:r>
                            <w:proofErr w:type="gramStart"/>
                            <w:r>
                              <w:t>The Beckman Institute; an example of a 3D spatial domain populated by numerous entities which occupy specific points in space and have various identities.</w:t>
                            </w:r>
                            <w:proofErr w:type="gramEnd"/>
                            <w:r>
                              <w:t xml:space="preserve">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rsidR="00E3593B" w:rsidRDefault="00E3593B" w:rsidP="00566C24">
                      <w:proofErr w:type="gramStart"/>
                      <w:r w:rsidRPr="00781D25">
                        <w:rPr>
                          <w:b/>
                        </w:rPr>
                        <w:t>Figure 1</w:t>
                      </w:r>
                      <w:r>
                        <w:rPr>
                          <w:b/>
                        </w:rPr>
                        <w:t>.1</w:t>
                      </w:r>
                      <w:r>
                        <w:t>.</w:t>
                      </w:r>
                      <w:proofErr w:type="gramEnd"/>
                      <w:r>
                        <w:t xml:space="preserve"> </w:t>
                      </w:r>
                      <w:proofErr w:type="gramStart"/>
                      <w:r>
                        <w:t>The Beckman Institute; an example of a 3D spatial domain populated by numerous entities which occupy specific points in space and have various identities.</w:t>
                      </w:r>
                      <w:proofErr w:type="gramEnd"/>
                      <w:r>
                        <w:t xml:space="preserve">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rsidR="00566C24" w:rsidRDefault="00566C24" w:rsidP="00EF7D5A"/>
    <w:p w:rsidR="00552250" w:rsidRDefault="00552250" w:rsidP="00EF7D5A"/>
    <w:p w:rsidR="00552250" w:rsidRDefault="00552250" w:rsidP="00EF7D5A"/>
    <w:p w:rsidR="00552250" w:rsidRDefault="00552250" w:rsidP="00EF7D5A"/>
    <w:p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xml:space="preserve">. Within this spatial domain </w:t>
      </w:r>
      <w:proofErr w:type="gramStart"/>
      <w:r>
        <w:t>exist</w:t>
      </w:r>
      <w:proofErr w:type="gramEnd"/>
      <w:r>
        <w:t xml:space="preserve">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xml:space="preserve">) that the 2D space </w:t>
      </w:r>
      <w:r>
        <w:lastRenderedPageBreak/>
        <w:t>in question is finite. However, this was never explicitly stated</w:t>
      </w:r>
      <w:r w:rsidR="00904AAD">
        <w:t xml:space="preserve"> (i.e. the spaces adjacent to the café, outside of the Beckman Institute, outside of Urbana, IL, and outside of Earth’s atmosphere may be 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4C7410">
        <w:instrText>ADDIN CSL_CITATION { "citationItems" : [ { "id" : "ITEM-1", "itemData" : { "DOI" : "10.2307/1774978", "ISBN" : "9998605067", "ISSN" : "00167398",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"Close", "given" : "C. F.", "non-dropping-particle" : "", "parse-names" : false, "suffix" : "" } ], "container-title" : "The Geographical Journal", "id" : "ITEM-1", "issue" : "1", "issued" : { "date-parts" : [ [ "1902", "12" ] ] }, "page" : "78", "title" : "Map Projections", "type" : "article-journal", "volume" : "19" }, "uris" : [ "http://www.mendeley.com/documents/?uuid=d49a12fa-e529-49b1-a7ec-8602ecf57434" ] } ], "mendeley" : { "formattedCitation" : "(Close, 1902)", "manualFormatting" : "Snyder, 1987", "plainTextFormattedCitation" : "(Close, 1902)", "previouslyFormattedCitation" : "(Close, 1902)"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4C7410">
        <w:instrText>ADDIN CSL_CITATION { "citationItems" : [ { "id" : "ITEM-1", "itemData" : { "DOI" : "10.1017/CBO9780511524646", "ISBN" : "9780511524646",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A discussion of the Cauchy problem for General Relativity is also included in this 1973 book.", "author" : [ { "dropping-particle" : "", "family" : "Hawking", "given" : "S W", "non-dropping-particle" : "", "parse-names" : false, "suffix" : "" }, { "dropping-particle" : "", "family" : "Ellis", "given" : "G F R", "non-dropping-particle" : "", "parse-names" : false, "suffix" : "" } ], "container-title" : "Book", "id" : "ITEM-1", "issued" : { "date-parts" : [ [ "1973" ] ] }, "number-of-pages" : "xi, 391 p.", "title" : "The Large Scale Structure of Space\u2013Time", "type" : "book"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4C7410">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"1998" ] ] }, "number-of-pages" : "336", "title" : "Non-Euclidean geometry", "type" : "book" }, "uris" : [ "http://www.mendeley.com/documents/?uuid=6429aa3e-c4aa-4fab-b12d-663d2434a3fb" ] } ], "mendeley" : { "formattedCitation" : "(Coxeter, 1998)", "manualFormatting" : "(Coxeter, 2008; see Figure 1.2 for visualizations of some of these spaces)", "plainTextFormattedCitation" : "(Coxeter, 1998)", "previouslyFormattedCitation" : "(Coxeter, 1998)"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rsidR="00E3593B" w:rsidRDefault="00E3593B">
                            <w:r w:rsidRPr="00781D25">
                              <w:rPr>
                                <w:b/>
                              </w:rPr>
                              <w:t xml:space="preserve">Figure </w:t>
                            </w:r>
                            <w:r>
                              <w:rPr>
                                <w:b/>
                              </w:rPr>
                              <w:t>1.</w:t>
                            </w:r>
                            <w:r w:rsidRPr="00781D25">
                              <w:rPr>
                                <w:b/>
                              </w:rPr>
                              <w:t>2</w:t>
                            </w:r>
                            <w:r>
                              <w:t xml:space="preserve">: Examples of spaces with different geometries. </w:t>
                            </w:r>
                            <w:proofErr w:type="gramStart"/>
                            <w:r>
                              <w:t>Euclidean, toroidal, and hyperbolic.</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rsidR="00E3593B" w:rsidRDefault="00E3593B">
                      <w:r w:rsidRPr="00781D25">
                        <w:rPr>
                          <w:b/>
                        </w:rPr>
                        <w:t xml:space="preserve">Figure </w:t>
                      </w:r>
                      <w:r>
                        <w:rPr>
                          <w:b/>
                        </w:rPr>
                        <w:t>1.</w:t>
                      </w:r>
                      <w:r w:rsidRPr="00781D25">
                        <w:rPr>
                          <w:b/>
                        </w:rPr>
                        <w:t>2</w:t>
                      </w:r>
                      <w:r>
                        <w:t xml:space="preserve">: Examples of spaces with different geometries. </w:t>
                      </w:r>
                      <w:proofErr w:type="gramStart"/>
                      <w:r>
                        <w:t>Euclidean, toroidal, and hyperbolic.</w:t>
                      </w:r>
                      <w:proofErr w:type="gramEnd"/>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lastRenderedPageBreak/>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w:t>
      </w:r>
      <w:proofErr w:type="gramStart"/>
      <w:r w:rsidR="00566C24">
        <w:t>an impairment</w:t>
      </w:r>
      <w:proofErr w:type="gramEnd"/>
      <w:r w:rsidR="00566C24">
        <w:t xml:space="preserve">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rsidR="00566C24">
        <w:fldChar w:fldCharType="separate"/>
      </w:r>
      <w:r w:rsidR="004C7410" w:rsidRPr="004C7410">
        <w:rPr>
          <w:noProof/>
        </w:rPr>
        <w:t>(Kolarik et al., 2016, 2017; Yonelinas, 2013)</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w:t>
      </w:r>
      <w:proofErr w:type="spellStart"/>
      <w:r w:rsidR="00566C24">
        <w:t>configural</w:t>
      </w:r>
      <w:proofErr w:type="spellEnd"/>
      <w:r w:rsidR="00566C24">
        <w:t xml:space="preserve">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w:t>
      </w:r>
      <w:r w:rsidR="00566C24">
        <w:lastRenderedPageBreak/>
        <w:t xml:space="preserve">to certain brain regions, and, by extension, we may better understand neural information processing as a whole. </w:t>
      </w:r>
    </w:p>
    <w:p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rsidR="00E3593B" w:rsidRDefault="00E3593B" w:rsidP="0002455A">
                            <w:r w:rsidRPr="00781D25">
                              <w:rPr>
                                <w:b/>
                              </w:rPr>
                              <w:t xml:space="preserve">Figure </w:t>
                            </w:r>
                            <w:r>
                              <w:rPr>
                                <w:b/>
                              </w:rPr>
                              <w:t>1.</w:t>
                            </w:r>
                            <w:r w:rsidRPr="00781D25">
                              <w:rPr>
                                <w:b/>
                              </w:rPr>
                              <w:t>3</w:t>
                            </w:r>
                            <w:r>
                              <w:t xml:space="preserve">: Examples of </w:t>
                            </w:r>
                            <w:proofErr w:type="spellStart"/>
                            <w:r>
                              <w:t>heatmaps</w:t>
                            </w:r>
                            <w:proofErr w:type="spellEnd"/>
                            <w:r>
                              <w:t xml:space="preserve">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rsidR="00E3593B" w:rsidRDefault="00E3593B" w:rsidP="0002455A">
                      <w:r w:rsidRPr="00781D25">
                        <w:rPr>
                          <w:b/>
                        </w:rPr>
                        <w:t xml:space="preserve">Figure </w:t>
                      </w:r>
                      <w:r>
                        <w:rPr>
                          <w:b/>
                        </w:rPr>
                        <w:t>1.</w:t>
                      </w:r>
                      <w:r w:rsidRPr="00781D25">
                        <w:rPr>
                          <w:b/>
                        </w:rPr>
                        <w:t>3</w:t>
                      </w:r>
                      <w:r>
                        <w:t xml:space="preserve">: Examples of </w:t>
                      </w:r>
                      <w:proofErr w:type="spellStart"/>
                      <w:r>
                        <w:t>heatmaps</w:t>
                      </w:r>
                      <w:proofErr w:type="spellEnd"/>
                      <w:r>
                        <w:t xml:space="preserve">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6"/>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7"/>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8"/>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rsidR="0002455A" w:rsidRDefault="0002455A" w:rsidP="00EF7D5A"/>
    <w:p w:rsidR="0002455A" w:rsidRDefault="0002455A" w:rsidP="00EF7D5A"/>
    <w:p w:rsidR="008774A8" w:rsidRDefault="007353F3" w:rsidP="008774A8">
      <w:pPr>
        <w:pStyle w:val="Heading4"/>
      </w:pPr>
      <w:r>
        <w:t>1.1.</w:t>
      </w:r>
      <w:r w:rsidR="00FC5D71">
        <w:t>1</w:t>
      </w:r>
      <w:r>
        <w:t xml:space="preserve"> </w:t>
      </w:r>
      <w:proofErr w:type="spellStart"/>
      <w:r w:rsidR="008774A8" w:rsidRPr="008774A8">
        <w:t>Illustratability</w:t>
      </w:r>
      <w:proofErr w:type="spellEnd"/>
      <w:r w:rsidR="008774A8">
        <w:t xml:space="preserve"> Does Not Define Domains of Information</w:t>
      </w:r>
    </w:p>
    <w:p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w:t>
      </w:r>
      <w:r>
        <w:lastRenderedPageBreak/>
        <w:t xml:space="preserve">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rsidR="008774A8" w:rsidRDefault="007353F3" w:rsidP="008774A8">
      <w:pPr>
        <w:pStyle w:val="Heading4"/>
      </w:pPr>
      <w:r>
        <w:t>1.1.</w:t>
      </w:r>
      <w:r w:rsidR="00FC5D71">
        <w:t>2</w:t>
      </w:r>
      <w:r>
        <w:t xml:space="preserve"> </w:t>
      </w:r>
      <w:r w:rsidR="004C38FD">
        <w:t>Domains Other than Space and Time</w:t>
      </w:r>
    </w:p>
    <w:p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rsidR="00566C24">
        <w:fldChar w:fldCharType="separate"/>
      </w:r>
      <w:r w:rsidR="004C7410" w:rsidRPr="004C7410">
        <w:rPr>
          <w:noProof/>
        </w:rPr>
        <w:t>(B. J.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w:t>
      </w:r>
      <w:r w:rsidR="00566C24">
        <w:lastRenderedPageBreak/>
        <w:t>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rsidTr="008B6BE1">
        <w:tc>
          <w:tcPr>
            <w:tcW w:w="4675" w:type="dxa"/>
          </w:tcPr>
          <w:p w:rsidR="0089174C" w:rsidRPr="008B6BE1" w:rsidRDefault="0089174C" w:rsidP="00286C57">
            <w:pPr>
              <w:pStyle w:val="Heading5"/>
              <w:rPr>
                <w:sz w:val="16"/>
                <w:szCs w:val="16"/>
              </w:rPr>
            </w:pPr>
            <w:r w:rsidRPr="008B6BE1">
              <w:rPr>
                <w:sz w:val="16"/>
                <w:szCs w:val="16"/>
              </w:rPr>
              <w:t>Domains</w:t>
            </w:r>
          </w:p>
        </w:tc>
        <w:tc>
          <w:tcPr>
            <w:tcW w:w="4675" w:type="dxa"/>
          </w:tcPr>
          <w:p w:rsidR="0089174C" w:rsidRPr="008B6BE1" w:rsidRDefault="0089174C" w:rsidP="00286C57">
            <w:pPr>
              <w:pStyle w:val="Heading5"/>
              <w:rPr>
                <w:sz w:val="16"/>
                <w:szCs w:val="16"/>
              </w:rPr>
            </w:pPr>
            <w:r w:rsidRPr="008B6BE1">
              <w:rPr>
                <w:sz w:val="16"/>
                <w:szCs w:val="16"/>
              </w:rPr>
              <w:t>Entities</w:t>
            </w:r>
          </w:p>
        </w:tc>
      </w:tr>
      <w:tr w:rsidR="0089174C" w:rsidRPr="008B6BE1" w:rsidTr="008B6BE1">
        <w:trPr>
          <w:trHeight w:val="1457"/>
        </w:trPr>
        <w:tc>
          <w:tcPr>
            <w:tcW w:w="4675" w:type="dxa"/>
          </w:tcPr>
          <w:p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rsidTr="008B6BE1">
        <w:tc>
          <w:tcPr>
            <w:tcW w:w="4675" w:type="dxa"/>
          </w:tcPr>
          <w:p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rsidTr="008B6BE1">
        <w:tc>
          <w:tcPr>
            <w:tcW w:w="4675" w:type="dxa"/>
          </w:tcPr>
          <w:p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8">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rsidTr="008B6BE1">
        <w:tc>
          <w:tcPr>
            <w:tcW w:w="4675" w:type="dxa"/>
          </w:tcPr>
          <w:p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rsidTr="008B6BE1">
        <w:tc>
          <w:tcPr>
            <w:tcW w:w="4675" w:type="dxa"/>
          </w:tcPr>
          <w:p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rsidR="00E3593B" w:rsidRDefault="00E3593B"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rsidR="00E3593B" w:rsidRDefault="00E3593B"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w:t>
      </w:r>
      <w:r w:rsidR="00F81F31">
        <w:lastRenderedPageBreak/>
        <w:t xml:space="preserve">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rsidR="004C38FD" w:rsidRDefault="007353F3" w:rsidP="004C38FD">
      <w:pPr>
        <w:pStyle w:val="Heading4"/>
      </w:pPr>
      <w:r>
        <w:t>1.1.</w:t>
      </w:r>
      <w:r w:rsidR="00FC5D71">
        <w:t>3</w:t>
      </w:r>
      <w:r>
        <w:t xml:space="preserve"> </w:t>
      </w:r>
      <w:r w:rsidR="004C38FD">
        <w:t xml:space="preserve">2D Spatial Reconstruction – The </w:t>
      </w:r>
      <w:r w:rsidR="00940598">
        <w:t>Spatial Reconstruction</w:t>
      </w:r>
      <w:r w:rsidR="004C38FD">
        <w:t xml:space="preserve"> Task</w:t>
      </w:r>
    </w:p>
    <w:p w:rsidR="00566C24" w:rsidRDefault="00F81F31" w:rsidP="00AA15F8">
      <w:pPr>
        <w:spacing w:line="360" w:lineRule="auto"/>
      </w:pPr>
      <w:r>
        <w:t xml:space="preserve">In the parlance of the previous sections, the </w:t>
      </w:r>
      <w:r w:rsidR="00940598">
        <w:t xml:space="preserve">Spatial Reconstruction </w:t>
      </w:r>
      <w:r>
        <w:t xml:space="preserve">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"http://www.mendeley.com/documents/?uuid=7f26bf7f-6aa3-48e1-817e-d06761192c02"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 Schwarb, Johnson, McGarry, &amp; Cohen, 2016; Watson et al., 2013)", "plainTextFormattedCitation" : "(Jeneson et al., 2010; Lucas et al., 2016; Monti et al., 2015; Schwarb et al., 2017; Schwarb, Johnson, McGarry, &amp; Cohen, 2016; Watson et al., 2013)", "previouslyFormattedCitation" : "(Jeneson et al., 2010; Lucas et al., 2016; Monti et al., 2015; Schwarb et al., 2017; Schwarb, Johnson, McGarry, &amp; Cohen, 2016; Watson et al., 2013)" }, "properties" : {  }, "schema" : "https://github.com/citation-style-language/schema/raw/master/csl-citation.json" }</w:instrText>
      </w:r>
      <w:r w:rsidR="00566C24">
        <w:fldChar w:fldCharType="separate"/>
      </w:r>
      <w:r w:rsidR="004C7410" w:rsidRPr="004C7410">
        <w:rPr>
          <w:noProof/>
        </w:rPr>
        <w:t>(Jeneson et al., 2010; Lucas et al., 2016; Monti et al., 2015; Schwarb et al., 2017;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rsidR="009361C2" w:rsidRDefault="009361C2" w:rsidP="009361C2"/>
    <w:p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rsidR="00E3593B" w:rsidRDefault="00E3593B"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rsidR="00E3593B" w:rsidRDefault="00E3593B"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80BAB" w:rsidRDefault="00880BAB" w:rsidP="004C38FD">
      <w:pPr>
        <w:pStyle w:val="Heading4"/>
      </w:pPr>
    </w:p>
    <w:p w:rsidR="00880BAB" w:rsidRDefault="00880BAB" w:rsidP="004C38FD">
      <w:pPr>
        <w:pStyle w:val="Heading4"/>
      </w:pPr>
    </w:p>
    <w:p w:rsidR="00880BAB" w:rsidRDefault="00880BAB" w:rsidP="004C38FD">
      <w:pPr>
        <w:pStyle w:val="Heading4"/>
      </w:pPr>
    </w:p>
    <w:p w:rsidR="00880BAB" w:rsidRDefault="00880BAB" w:rsidP="004C38FD">
      <w:pPr>
        <w:pStyle w:val="Heading4"/>
      </w:pPr>
    </w:p>
    <w:p w:rsidR="00880BAB" w:rsidRDefault="00880BAB" w:rsidP="004C38FD">
      <w:pPr>
        <w:pStyle w:val="Heading4"/>
      </w:pPr>
    </w:p>
    <w:p w:rsidR="00880BAB" w:rsidRDefault="00880BAB" w:rsidP="004C38FD">
      <w:pPr>
        <w:pStyle w:val="Heading4"/>
      </w:pPr>
    </w:p>
    <w:p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w:t>
      </w:r>
      <w:proofErr w:type="gramStart"/>
      <w:r>
        <w:t>Suppose the positions of each element were encoded into a graph-like representation where the relations between a subset of the items was encoded instead of any explicit location.</w:t>
      </w:r>
      <w:proofErr w:type="gramEnd"/>
      <w:r>
        <w:t xml:space="preserve">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4C7410">
        <w:instrText>ADDIN CSL_CITATION { "citationItems" : [ { "id" : "ITEM-1", "itemData" : { "ISBN" : "0270-6474 (Print)\\n0270-6474 (Linking)",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"John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"http://www.mendeley.com/documents/?uuid=8edb5900-9e01-4ad7-b1ae-98fd7a1eec25"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w:t>
      </w:r>
      <w:proofErr w:type="spellStart"/>
      <w:r>
        <w:t>Kubie</w:t>
      </w:r>
      <w:proofErr w:type="spellEnd"/>
      <w:r>
        <w:t xml:space="preserve"> showed that place cell firing in an open field remapped with scaling, maintaining the relative shape of spatial firing). If the space were to be translated (i.e. moved in any direction a fixed distance), the graph itself need not </w:t>
      </w:r>
      <w:proofErr w:type="gramStart"/>
      <w:r>
        <w:t>change,</w:t>
      </w:r>
      <w:proofErr w:type="gramEnd"/>
      <w:r>
        <w:t xml:space="preserv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4C7410">
        <w:instrText>ADDIN CSL_CITATION { "citationItems" : [ { "id" : "ITEM-1", "itemData" : { "DOI" : "10.1162/NECO_a_00891", "ISSN" : "0899-7667",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"Singh", "given" : "Inder", "non-dropping-particle" : "", "parse-names" : false, "suffix" : "" }, { "dropping-particle" : "", "family" : "Howard", "given" : "Marc W", "non-dropping-particle" : "", "parse-names" : false, "suffix" : "" } ], "container-title" : "Neural Computation", "id" : "ITEM-1", "issue" : "12", "issued" : { "date-parts" : [ [ "2016" ] ] }, "page" : "2594-2627", "title" : "Neural Mechanism to Simulate a Scale-Invariant Future", "type" : "article-journal", "volume" : "28"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Singh, &amp; Howard, 2016)", "plainTextFormattedCitation" : "(Howard, Fotedar, Datey, &amp; Hasselmo, 2005; Howard &amp; Kahana, 2002; Howard &amp; Natu, 2005; Shankar, Singh, &amp; Howard, 2016)", "previouslyFormattedCitation" : "(Howard, Fotedar, Datey, &amp; Hasselmo, 2005; Howard &amp; Kahana, 2002; Howard &amp; Natu, 2005; Shankar, Singh, &amp; Howard, 2016)" }, "properties" : {  }, "schema" : "https://github.com/citation-style-language/schema/raw/master/csl-citation.json" }</w:instrText>
      </w:r>
      <w:r>
        <w:fldChar w:fldCharType="separate"/>
      </w:r>
      <w:r w:rsidR="004C7410" w:rsidRPr="004C7410">
        <w:rPr>
          <w:noProof/>
        </w:rPr>
        <w:t>(Howard, Fotedar, Datey, &amp; Hasselmo, 2005; Howard &amp; Kahana, 2002; Howard &amp; Natu, 2005; Shankar, Singh, &amp; Howard, 2016)</w:t>
      </w:r>
      <w:r>
        <w:fldChar w:fldCharType="end"/>
      </w:r>
      <w:r>
        <w:t xml:space="preserve">. Rotation, sheering, or other more complex transformations can potentially result in the relative positions of items being </w:t>
      </w:r>
      <w:r>
        <w:lastRenderedPageBreak/>
        <w:t>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w:t>
      </w:r>
      <w:proofErr w:type="spellStart"/>
      <w:r>
        <w:t>Noether’s</w:t>
      </w:r>
      <w:proofErr w:type="spellEnd"/>
      <w:r>
        <w:t xml:space="preserve">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xml:space="preserve">,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w:t>
      </w:r>
      <w:proofErr w:type="gramStart"/>
      <w:r>
        <w:t>an invariance</w:t>
      </w:r>
      <w:proofErr w:type="gramEnd"/>
      <w:r>
        <w:t xml:space="preserv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rsidR="00780F30" w:rsidRDefault="00780F30" w:rsidP="00780F30">
      <w:pPr>
        <w:jc w:val="center"/>
      </w:pPr>
      <w:r>
        <w:rPr>
          <w:noProof/>
        </w:rPr>
        <w:lastRenderedPageBreak/>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rsidR="00E3593B" w:rsidRDefault="00E3593B"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rsidR="00E3593B" w:rsidRDefault="00E3593B"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rsidR="00566C24" w:rsidRDefault="00566C24" w:rsidP="00AA15F8">
      <w:pPr>
        <w:spacing w:line="360" w:lineRule="auto"/>
      </w:pPr>
      <w:r>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 xml:space="preserve">(Kolarik et al., 2016, </w:t>
      </w:r>
      <w:r w:rsidR="00625AB3" w:rsidRPr="00625AB3">
        <w:rPr>
          <w:noProof/>
        </w:rPr>
        <w:lastRenderedPageBreak/>
        <w:t>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r w:rsidR="00940598">
        <w:t>is</w:t>
      </w:r>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w:t>
      </w:r>
      <w:proofErr w:type="gramStart"/>
      <w:r>
        <w:t>location,</w:t>
      </w:r>
      <w:proofErr w:type="gramEnd"/>
      <w:r>
        <w:t xml:space="preserve">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w:t>
      </w:r>
      <w:r w:rsidR="00180A7E">
        <w:lastRenderedPageBreak/>
        <w:t>description of these representational differences)</w:t>
      </w:r>
      <w:r>
        <w:t xml:space="preserve">. If the relations are arbitrary, these errors should be thought of as distinct from the sorts </w:t>
      </w:r>
      <w:proofErr w:type="gramStart"/>
      <w:r>
        <w:t>which</w:t>
      </w:r>
      <w:proofErr w:type="gramEnd"/>
      <w:r>
        <w:t xml:space="preserve"> might result from some failure to remember location. </w:t>
      </w:r>
    </w:p>
    <w:p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rsidR="00E3593B" w:rsidRDefault="00E3593B" w:rsidP="00327E3C">
                            <w:r w:rsidRPr="00781D25">
                              <w:rPr>
                                <w:b/>
                              </w:rPr>
                              <w:t xml:space="preserve">Figure </w:t>
                            </w:r>
                            <w:r>
                              <w:rPr>
                                <w:b/>
                              </w:rPr>
                              <w:t>1.</w:t>
                            </w:r>
                            <w:r w:rsidRPr="00781D25">
                              <w:rPr>
                                <w:b/>
                              </w:rPr>
                              <w:t>6</w:t>
                            </w:r>
                            <w:r>
                              <w:t xml:space="preserve">: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w:t>
                            </w:r>
                            <w:proofErr w:type="spellStart"/>
                            <w:r>
                              <w:t>misassigned</w:t>
                            </w:r>
                            <w:proofErr w:type="spellEnd"/>
                            <w:r>
                              <w:t xml:space="preserve">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rsidR="00E3593B" w:rsidRDefault="00E3593B" w:rsidP="00327E3C">
                      <w:r w:rsidRPr="00781D25">
                        <w:rPr>
                          <w:b/>
                        </w:rPr>
                        <w:t xml:space="preserve">Figure </w:t>
                      </w:r>
                      <w:r>
                        <w:rPr>
                          <w:b/>
                        </w:rPr>
                        <w:t>1.</w:t>
                      </w:r>
                      <w:r w:rsidRPr="00781D25">
                        <w:rPr>
                          <w:b/>
                        </w:rPr>
                        <w:t>6</w:t>
                      </w:r>
                      <w:r>
                        <w:t xml:space="preserve">: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w:t>
                      </w:r>
                      <w:proofErr w:type="spellStart"/>
                      <w:r>
                        <w:t>misassigned</w:t>
                      </w:r>
                      <w:proofErr w:type="spellEnd"/>
                      <w:r>
                        <w:t xml:space="preserve">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rsidR="004C38FD" w:rsidRDefault="007353F3" w:rsidP="004C38FD">
      <w:pPr>
        <w:pStyle w:val="Heading4"/>
      </w:pPr>
      <w:r>
        <w:t>1.1.</w:t>
      </w:r>
      <w:r w:rsidR="00FC5D71">
        <w:t>4</w:t>
      </w:r>
      <w:r>
        <w:t xml:space="preserve"> </w:t>
      </w:r>
      <w:r w:rsidR="004C38FD">
        <w:t>Sampling and Encoding During Study</w:t>
      </w:r>
    </w:p>
    <w:p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w:t>
      </w:r>
      <w:r>
        <w:lastRenderedPageBreak/>
        <w:t xml:space="preserve">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rsidR="004C38FD" w:rsidRPr="004C38FD" w:rsidRDefault="007353F3" w:rsidP="008600D6">
      <w:pPr>
        <w:pStyle w:val="Heading2"/>
      </w:pPr>
      <w:bookmarkStart w:id="4" w:name="_Toc505879078"/>
      <w:r>
        <w:t xml:space="preserve">1.2 </w:t>
      </w:r>
      <w:r w:rsidR="004C38FD">
        <w:t>Overview of Chapters</w:t>
      </w:r>
      <w:bookmarkEnd w:id="4"/>
    </w:p>
    <w:p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w:t>
      </w:r>
      <w:r>
        <w:lastRenderedPageBreak/>
        <w:t xml:space="preserve">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exploration behavior relate to changes in various memory measures such that rapid </w:t>
      </w:r>
      <w:r w:rsidR="00A65013">
        <w:t>changes</w:t>
      </w:r>
      <w:r w:rsidR="00180A7E">
        <w:t xml:space="preserve"> in </w:t>
      </w:r>
      <w:proofErr w:type="spellStart"/>
      <w:r w:rsidR="00180A7E">
        <w:t>systematicity</w:t>
      </w:r>
      <w:proofErr w:type="spellEnd"/>
      <w:r w:rsidR="00180A7E">
        <w:t xml:space="preserve">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 xml:space="preserve">contiguity of </w:t>
      </w:r>
      <w:r w:rsidR="002E59E4">
        <w:t>navigation</w:t>
      </w:r>
      <w:r w:rsidR="00C956EA">
        <w:t xml:space="preserve"> relates to faster improvements in several aspects of relational and contextual memory</w:t>
      </w:r>
      <w:r w:rsidR="00180A7E">
        <w:t>.</w:t>
      </w:r>
    </w:p>
    <w:p w:rsidR="004C38FD" w:rsidRDefault="007353F3" w:rsidP="004C38FD">
      <w:pPr>
        <w:pStyle w:val="Heading4"/>
      </w:pPr>
      <w:bookmarkStart w:id="5" w:name="_Hlk506045172"/>
      <w:r>
        <w:t xml:space="preserve">1.2.1 </w:t>
      </w:r>
      <w:r w:rsidR="004C38FD">
        <w:t>Reconstructing Relational Information</w:t>
      </w:r>
    </w:p>
    <w:p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w:t>
      </w:r>
      <w:proofErr w:type="spellStart"/>
      <w:r>
        <w:t>misassignments</w:t>
      </w:r>
      <w:proofErr w:type="spellEnd"/>
      <w:r>
        <w:t xml:space="preserve"> of items, global transformations (i.e. translation, scaling, and rotation), and swaps/cycles of items which are </w:t>
      </w:r>
      <w:proofErr w:type="spellStart"/>
      <w:r>
        <w:t>misassigned</w:t>
      </w:r>
      <w:proofErr w:type="spellEnd"/>
      <w:r>
        <w:t xml:space="preserve">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w:t>
      </w:r>
      <w:proofErr w:type="spellStart"/>
      <w:r>
        <w:t>misassignments</w:t>
      </w:r>
      <w:proofErr w:type="spellEnd"/>
      <w:r>
        <w:t xml:space="preserve">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w:t>
      </w:r>
      <w:proofErr w:type="gramStart"/>
      <w:r>
        <w:t>,</w:t>
      </w:r>
      <w:proofErr w:type="gramEnd"/>
      <w:r>
        <w:t xml:space="preserve"> potentially via an alternate representation that leverages other brain regions and/or memory systems.</w:t>
      </w:r>
    </w:p>
    <w:p w:rsidR="00566C24" w:rsidRDefault="00566C24" w:rsidP="00AA15F8">
      <w:pPr>
        <w:spacing w:line="360" w:lineRule="auto"/>
      </w:pPr>
      <w:r>
        <w:lastRenderedPageBreak/>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fldChar w:fldCharType="separate"/>
      </w:r>
      <w:r w:rsidR="004C7410" w:rsidRPr="004C7410">
        <w:rPr>
          <w:noProof/>
        </w:rPr>
        <w:t>(Kolarik et al., 2016, 2017; Yonelinas, 2013)</w:t>
      </w:r>
      <w:r>
        <w:fldChar w:fldCharType="end"/>
      </w:r>
      <w:r>
        <w:t>.</w:t>
      </w:r>
    </w:p>
    <w:p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rsidR="00566C24" w:rsidRDefault="00566C24" w:rsidP="00AA15F8">
      <w:pPr>
        <w:spacing w:line="360" w:lineRule="auto"/>
      </w:pPr>
      <w:r>
        <w:t xml:space="preserve">Beyond just the spatial domain, episodic memory (which is critically supported by the hippocampus;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that contextual boundaries impact perceived distances across time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w:t>
      </w:r>
      <w:proofErr w:type="spellStart"/>
      <w:r>
        <w:t>recency</w:t>
      </w:r>
      <w:proofErr w:type="spellEnd"/>
      <w:r>
        <w:t xml:space="preserve">,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proofErr w:type="spellStart"/>
      <w:r w:rsidR="00173DD7">
        <w:t>unidirectionally</w:t>
      </w:r>
      <w:proofErr w:type="spellEnd"/>
      <w:r w:rsidR="00173DD7">
        <w:t xml:space="preserve">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w:t>
      </w:r>
      <w:r w:rsidR="002E59E4">
        <w:t>navigation</w:t>
      </w:r>
      <w:r>
        <w:t xml:space="preserve"> of both domains simultaneously (known as a Spatiotemporal Navigation Task) in Virtual Reality (VR). Virtual Reality allows increased measurement </w:t>
      </w:r>
      <w:r>
        <w:lastRenderedPageBreak/>
        <w:t xml:space="preserve">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spatiotemporal navigation task (context boundary effects – in which items which share context are remembered as closer together and items across contexts further apart; </w:t>
      </w:r>
      <w:proofErr w:type="spellStart"/>
      <w:r>
        <w:t>misassignments</w:t>
      </w:r>
      <w:proofErr w:type="spellEnd"/>
      <w:r>
        <w:t xml:space="preserve">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w:t>
      </w:r>
      <w:proofErr w:type="spellStart"/>
      <w:r>
        <w:t>misassignments</w:t>
      </w:r>
      <w:proofErr w:type="spellEnd"/>
      <w:r>
        <w:t xml:space="preserve"> in time (i.e. placing an event in another event’s temporal location) is far more likely than </w:t>
      </w:r>
      <w:proofErr w:type="spellStart"/>
      <w:r>
        <w:t>misassignment</w:t>
      </w:r>
      <w:proofErr w:type="spellEnd"/>
      <w:r>
        <w:t xml:space="preserve"> in space (i.e. placing an event in another event’s spatial location) in healthy young adults even with the ability to freely explore both domains. This difference is persistent across trials, with spatial </w:t>
      </w:r>
      <w:proofErr w:type="spellStart"/>
      <w:r>
        <w:t>misassignment</w:t>
      </w:r>
      <w:proofErr w:type="spellEnd"/>
      <w:r>
        <w:t xml:space="preserve"> dropping to near perfect accuracy by the last trial while temporal </w:t>
      </w:r>
      <w:proofErr w:type="spellStart"/>
      <w:r>
        <w:t>misassignment</w:t>
      </w:r>
      <w:proofErr w:type="spellEnd"/>
      <w:r>
        <w:t xml:space="preserve"> remains significantly higher. However, a significant linear trend is present in the temporal </w:t>
      </w:r>
      <w:proofErr w:type="spellStart"/>
      <w:r>
        <w:t>misassignment</w:t>
      </w:r>
      <w:proofErr w:type="spellEnd"/>
      <w:r>
        <w:t xml:space="preserve">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w:t>
      </w:r>
      <w:proofErr w:type="spellStart"/>
      <w:r>
        <w:t>Eichenbaum</w:t>
      </w:r>
      <w:proofErr w:type="spellEnd"/>
      <w:r>
        <w:t xml:space="preserve">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w:t>
      </w:r>
      <w:r w:rsidR="00940598">
        <w:t>any temporally task-relevant stimuli, relating to a topological representation of time</w:t>
      </w:r>
      <w:r w:rsidR="00761DED">
        <w:t xml:space="preserve"> (i.e. where the relative distances between events are represented independently of a grid-like representation)</w:t>
      </w:r>
      <w:r w:rsidR="00940598">
        <w:t xml:space="preserve">, or firing exclusively in relation to some task start point (as is the experiments up until now), relating to a metric </w:t>
      </w:r>
      <w:r w:rsidR="00761DED">
        <w:t xml:space="preserve">(i.e. grid-like) </w:t>
      </w:r>
      <w:r w:rsidR="00940598">
        <w:t>representation of time</w:t>
      </w:r>
      <w:r w:rsidR="00761DED">
        <w:t xml:space="preserve"> </w:t>
      </w:r>
      <w:r w:rsidR="00761DED">
        <w:fldChar w:fldCharType="begin" w:fldLock="1"/>
      </w:r>
      <w:r w:rsidR="00761DED">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"(see Ekstrom &amp; Ranganath, 2017 for a discussion of the distinction between topological and metric representations)", "plainTextFormattedCitation" : "(Ekstrom &amp; Ranganath, 2017)", "previouslyFormattedCitation" : "(Ekstrom &amp; Ranganath, 2017)"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Ekstrom &amp; Ranganath, 2017</w:t>
      </w:r>
      <w:r w:rsidR="00761DED">
        <w:rPr>
          <w:noProof/>
        </w:rPr>
        <w:t xml:space="preserve"> for a discussion of the distinction between topological and metric representations</w:t>
      </w:r>
      <w:r w:rsidR="00761DED" w:rsidRPr="00761DED">
        <w:rPr>
          <w:noProof/>
        </w:rPr>
        <w:t>)</w:t>
      </w:r>
      <w:r w:rsidR="00761DED">
        <w:fldChar w:fldCharType="end"/>
      </w:r>
      <w:r>
        <w:t xml:space="preserve">. Based on what we know of other selective cells in the hippocampus (i.e. orientation selective), </w:t>
      </w:r>
      <w:r w:rsidR="00CC0BD9">
        <w:t>we</w:t>
      </w:r>
      <w:r w:rsidR="00940598">
        <w:t xml:space="preserve"> would</w:t>
      </w:r>
      <w:r>
        <w:t xml:space="preserve"> </w:t>
      </w:r>
      <w:r w:rsidR="00940598">
        <w:t>predict</w:t>
      </w:r>
      <w:r>
        <w:t xml:space="preserve"> that time cells </w:t>
      </w:r>
      <w:r w:rsidR="00940598">
        <w:t>should exist which fire relative</w:t>
      </w:r>
      <w:r>
        <w:t xml:space="preserve"> to </w:t>
      </w:r>
      <w:r w:rsidR="00940598">
        <w:t>task-relevant temporal stimuli, i.e. a topological representation of time. H</w:t>
      </w:r>
      <w:r>
        <w:t>owever</w:t>
      </w:r>
      <w:r w:rsidR="00940598">
        <w:t>,</w:t>
      </w:r>
      <w:r>
        <w:t xml:space="preserve"> without the manipulation allowing for </w:t>
      </w:r>
      <w:r w:rsidR="00940598">
        <w:t xml:space="preserve">the re-exploration of temporal moments, </w:t>
      </w:r>
      <w:r>
        <w:t>it is difficult to dissociate the two</w:t>
      </w:r>
      <w:r w:rsidR="00940598">
        <w:t xml:space="preserve"> possibilities as temporal relations always occur at precisely the same temporal distance from one another</w:t>
      </w:r>
      <w:r>
        <w:t xml:space="preserve">. This task presents a manipulation which might one day lead to a better understanding of these </w:t>
      </w:r>
      <w:r>
        <w:lastRenderedPageBreak/>
        <w:t>temporal representations</w:t>
      </w:r>
      <w:r w:rsidR="00940598">
        <w:t>, though this behavioral evidence, alone, will not be sufficient to disentangle these possibilities</w:t>
      </w:r>
      <w:r>
        <w:t>.</w:t>
      </w:r>
    </w:p>
    <w:p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7C3648">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w:t>
      </w:r>
      <w:proofErr w:type="spellStart"/>
      <w:r>
        <w:t>misassignments</w:t>
      </w:r>
      <w:proofErr w:type="spellEnd"/>
      <w:r>
        <w:t xml:space="preserve">, from earlier in this section). Across all trials, a significantly higher number of </w:t>
      </w:r>
      <w:proofErr w:type="spellStart"/>
      <w:r>
        <w:t>misassignments</w:t>
      </w:r>
      <w:proofErr w:type="spellEnd"/>
      <w:r>
        <w:t xml:space="preserve"> are to same-context locations that should occur by chance. Moreover, this effect actually increases across trials as the impact of context on distance judgements holds steady and the overall number of </w:t>
      </w:r>
      <w:proofErr w:type="spellStart"/>
      <w:r>
        <w:t>misassignments</w:t>
      </w:r>
      <w:proofErr w:type="spellEnd"/>
      <w:r>
        <w:t xml:space="preserve"> decreases, suggesting that this bias is not easily corrected with restudy and reflects an organizational principle which causes within-context items to be associated to each other but not necessarily with the same precision on an individual-item level. </w:t>
      </w:r>
    </w:p>
    <w:p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w:t>
      </w:r>
      <w:r w:rsidR="001E19AD">
        <w:lastRenderedPageBreak/>
        <w:t>systematic biases in both distance judgements and relational memory errors which do not necessarily improve with restudy.</w:t>
      </w:r>
    </w:p>
    <w:p w:rsidR="004C38FD" w:rsidRDefault="007353F3" w:rsidP="004C38FD">
      <w:pPr>
        <w:pStyle w:val="Heading4"/>
      </w:pPr>
      <w:r>
        <w:t xml:space="preserve">1.2.3 </w:t>
      </w:r>
      <w:r w:rsidR="004C38FD">
        <w:t>Spatiotemporal Navigation, Sampling, and Information Encoding in Virtual Reality</w:t>
      </w:r>
    </w:p>
    <w:p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w:t>
      </w:r>
      <w:proofErr w:type="spellStart"/>
      <w:r w:rsidR="005B43EC">
        <w:t>systematicity</w:t>
      </w:r>
      <w:proofErr w:type="spellEnd"/>
      <w:r w:rsidR="005B43EC">
        <w:t xml:space="preserve">, and contiguity of </w:t>
      </w:r>
      <w:r w:rsidR="002E59E4">
        <w:t>navigation</w:t>
      </w:r>
      <w:r w:rsidR="005B43EC">
        <w:t xml:space="preserve">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4C7410">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xml:space="preserve">) and novel metrics which relate to </w:t>
      </w:r>
      <w:proofErr w:type="spellStart"/>
      <w:r w:rsidR="005B43EC">
        <w:t>systematicity</w:t>
      </w:r>
      <w:proofErr w:type="spellEnd"/>
      <w:r w:rsidR="005B43EC">
        <w:t xml:space="preserve"> of </w:t>
      </w:r>
      <w:r w:rsidR="002E59E4">
        <w:t>navigation</w:t>
      </w:r>
      <w:r w:rsidR="005B43EC">
        <w:t xml:space="preserve"> (i.e. </w:t>
      </w:r>
      <w:proofErr w:type="spellStart"/>
      <w:r w:rsidR="005B43EC">
        <w:t>Lacunarity</w:t>
      </w:r>
      <w:proofErr w:type="spellEnd"/>
      <w:r w:rsidR="005B43EC">
        <w:t>) are specifically examined to observe relationships with</w:t>
      </w:r>
      <w:r>
        <w:t xml:space="preserve"> relational memory and contextual biases at test. Additionally, an analysis of the order of </w:t>
      </w:r>
      <w:r w:rsidR="002E59E4">
        <w:t>navigation</w:t>
      </w:r>
      <w:r>
        <w:t xml:space="preserve"> versus order of reconstruction and associated accuracies (more akin to the </w:t>
      </w:r>
      <w:proofErr w:type="spellStart"/>
      <w:r>
        <w:t>Recency</w:t>
      </w:r>
      <w:proofErr w:type="spellEnd"/>
      <w:r>
        <w:t xml:space="preserve"> and Contiguity effects explored in traditional temporal free recall tasks) is </w:t>
      </w:r>
      <w:r w:rsidR="005B43EC">
        <w:t>examined</w:t>
      </w:r>
      <w:r>
        <w:t>.</w:t>
      </w:r>
    </w:p>
    <w:p w:rsidR="00706068" w:rsidRDefault="00706068" w:rsidP="00706068">
      <w:pPr>
        <w:spacing w:line="360" w:lineRule="auto"/>
      </w:pPr>
      <w:r>
        <w:t xml:space="preserve">In this task, individual improvements in spatial and temporal navigation are shown to relate to improvements in memory in those domains </w:t>
      </w:r>
      <w:proofErr w:type="spellStart"/>
      <w:r>
        <w:t>separably</w:t>
      </w:r>
      <w:proofErr w:type="spellEnd"/>
      <w:r>
        <w:t>,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w:t>
      </w:r>
      <w:proofErr w:type="spellStart"/>
      <w:r>
        <w:t>systematicity</w:t>
      </w:r>
      <w:proofErr w:type="spellEnd"/>
      <w:r>
        <w:t xml:space="preserve">,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w:t>
      </w:r>
      <w:r>
        <w:lastRenderedPageBreak/>
        <w:t xml:space="preserve">exploring an otherwise temporally-flexible environment in the implied, forward order with increasing contiguity is suggested to be a critical element in improving temporal, relational, and contextual memory organization. </w:t>
      </w:r>
    </w:p>
    <w:bookmarkEnd w:id="5"/>
    <w:p w:rsidR="00FA74FB" w:rsidRDefault="00FA74FB" w:rsidP="003E19B9">
      <w:pPr>
        <w:spacing w:line="360" w:lineRule="auto"/>
      </w:pPr>
      <w:r>
        <w:br w:type="page"/>
      </w:r>
    </w:p>
    <w:p w:rsidR="0072413B" w:rsidRPr="004F1A08" w:rsidRDefault="007353F3" w:rsidP="00563ABB">
      <w:pPr>
        <w:pStyle w:val="Heading1"/>
        <w:rPr>
          <w:rStyle w:val="IntenseEmphasis"/>
        </w:rPr>
      </w:pPr>
      <w:bookmarkStart w:id="6" w:name="_Toc505879079"/>
      <w:r>
        <w:rPr>
          <w:rStyle w:val="IntenseEmphasis"/>
        </w:rPr>
        <w:lastRenderedPageBreak/>
        <w:t xml:space="preserve">Chapter 2: </w:t>
      </w:r>
      <w:r w:rsidR="0072413B" w:rsidRPr="004F1A08">
        <w:rPr>
          <w:rStyle w:val="IntenseEmphasis"/>
        </w:rPr>
        <w:t>Reconstructing Relational Information</w:t>
      </w:r>
      <w:bookmarkEnd w:id="6"/>
    </w:p>
    <w:p w:rsidR="0072413B" w:rsidRDefault="007353F3" w:rsidP="00563ABB">
      <w:pPr>
        <w:pStyle w:val="Heading2"/>
      </w:pPr>
      <w:bookmarkStart w:id="7" w:name="_Toc505879080"/>
      <w:r>
        <w:t xml:space="preserve">2.1 </w:t>
      </w:r>
      <w:r w:rsidR="0072413B">
        <w:t>Introduction</w:t>
      </w:r>
      <w:bookmarkEnd w:id="7"/>
    </w:p>
    <w:p w:rsidR="0072413B" w:rsidRDefault="0072413B" w:rsidP="00AA15F8">
      <w:pPr>
        <w:spacing w:line="360" w:lineRule="auto"/>
      </w:pPr>
      <w:r>
        <w:t xml:space="preserve">Relational memory is critically supported by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"http://www.mendeley.com/documents/?uuid=b524a8ab-6a7a-4af7-9b31-bb76137da8ff" ] } ], "mendeley" : { "formattedCitation" : "(R. J. Allen, Vargha-Khadem, &amp; Baddeley, 2014; Charan Ranganath &amp; Ritchey, 2012b; M. Lou Smith &amp; Milner, 1981; Watson et al., 2013)", "manualFormatting" : "(Hartley et al., 2007; R. J. Allen, Vargha-Khadem, &amp; Baddeley, 2014; Smith &amp; Milner, 1981a; Watson, Voss, Warren, Tranel, &amp; Cohen, 2013)", "plainTextFormattedCitation" : "(R. J. Allen, Vargha-Khadem, &amp; Baddeley, 2014; Charan Ranganath &amp; Ritchey, 2012b; M. Lou Smith &amp; Milner, 1981; Watson et al., 2013)", "previouslyFormattedCitation" : "(R. J. Allen, Vargha-Khadem, &amp; Baddeley, 2014; Charan Ranganath &amp; Ritchey, 2012b;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rsidR="0072413B" w:rsidRDefault="0072413B" w:rsidP="00AA15F8">
      <w:pPr>
        <w:spacing w:line="360" w:lineRule="auto"/>
        <w:rPr>
          <w:noProof/>
        </w:rPr>
      </w:pPr>
      <w:r>
        <w:t>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w:t>
      </w:r>
      <w:proofErr w:type="spellStart"/>
      <w:r>
        <w:t>vMWM</w:t>
      </w:r>
      <w:proofErr w:type="spellEnd"/>
      <w:r>
        <w:t xml:space="preserve">), some theories of hippocampal function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"(PBM; Yonelinas, 2013)", "plainTextFormattedCitation" : "(Yonelinas, 2013)", "previouslyFormattedCitation" : "(Yonelinas, 2013)"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w:t>
      </w:r>
      <w:proofErr w:type="spellStart"/>
      <w:r>
        <w:t>configural</w:t>
      </w:r>
      <w:proofErr w:type="spellEnd"/>
      <w:r>
        <w:t xml:space="preserve">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761DED">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"previouslyFormattedCitation"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w:t>
      </w:r>
      <w:proofErr w:type="gramStart"/>
      <w:r>
        <w:t>terminologically,</w:t>
      </w:r>
      <w:proofErr w:type="gramEnd"/>
      <w:r>
        <w:t xml:space="preserve"> the use of the word “item” here is specific to location information (with identity information being separated out as identity-location information). </w:t>
      </w:r>
      <w:bookmarkStart w:id="8"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8"/>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2B7776">
        <w:instrText>ADDIN CSL_CITATION { "citationItems" : [ { "id" : "ITEM-1", "itemData" : { "DOI" : "10.1038/381425a0", "ISBN" : "0028-0836 (Print)\\r0028-0836 (Linking)", "ISSN" : "0028-0836", "PMID" : "8632799", "abstract" : "The human hippocampus has been implicated in memory, in particular episodic or declarative memory. In rats, hippocampal lesions cause selective spatial deficits, and hippocampal complex spike cells (place cells) exhibit spatially localized firing, suggesting a role in spatial memory, although broader functions have also been suggested.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"author" : [ { "dropping-particle" : "", "family" : "O'Keefe", "given" : "John", "non-dropping-particle" : "", "parse-names" : false, "suffix" : "" }, { "dropping-particle" : "", "family" : "Burgess", "given" : "Neil", "non-dropping-particle" : "", "parse-names" : false, "suffix" : "" }, { "dropping-particle" : "", "family" : "O' Keefe", "given" : "John", "non-dropping-particle" : "", "parse-names" : false, "suffix" : "" }, { "dropping-particle" : "", "family" : "Burgess", "given" : "Neil", "non-dropping-particle" : "", "parse-names" : false, "suffix" :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"http://www.mendeley.com/documents/?uuid=f39fd0b6-215a-4a43-adb2-e0cbdb5dca88" ] }, { "id" : "ITEM-2", "itemData" : { "DOI" : "0270-6474/96/160823-13", "ISBN" : "0270-6474 (Print)\\n0270-6474 (Linking)",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"http://www.mendeley.com/documents/?uuid=4ae4dfa6-dded-4b91-90eb-900cd773bba4" ] }, { "id" : "ITEM-3", "itemData" : { "ISBN" : "0270-6474 (Print)\\n0270-6474 (Linking)",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"Katalin M", "non-dropping-particle" : "", "parse-names" : false, "suffix" : "" }, { "dropping-particle" : "", "family" : "Skaggs", "given" : "William E", "non-dropping-particle" : "", "parse-names" : false, "suffix" : "" }, { "dropping-particle" : "", "family" : "McNaughton", "given" : "Bruce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"http://www.mendeley.com/documents/?uuid=820b4cee-4b25-4d85-a29f-de6e1a43e45e" ] } ], "mendeley" : { "formattedCitation" : "(K M Gothard, Skaggs, Moore, &amp; McNaughton, 1996; Katalin M Gothard, Skaggs, &amp; McNaughton, 1996; John O\u2019Keefe et al., 1996)", "plainTextFormattedCitation" : "(K M Gothard, Skaggs, Moore, &amp; McNaughton, 1996; Katalin M Gothard, Skaggs, &amp; McNaughton, 1996; John O\u2019Keefe et al., 1996)", "previouslyFormattedCitation" : "(K M Gothard, Skaggs, Moore, &amp; McNaughton, 1996; Katalin M Gothard, Skaggs, &amp; McNaughton, 1996; John O\u2019Keefe et al., 1996)" }, "properties" : {  }, "schema" : "https://github.com/citation-style-language/schema/raw/master/csl-citation.json" }</w:instrText>
      </w:r>
      <w:r w:rsidRPr="007F1A10">
        <w:fldChar w:fldCharType="separate"/>
      </w:r>
      <w:r w:rsidR="007C3648" w:rsidRPr="007C3648">
        <w:rPr>
          <w:noProof/>
        </w:rPr>
        <w:t>(K M Gothard, Skaggs, Moore, &amp; McNaughton, 1996; Katalin M Gothard, Skaggs, &amp; McNaughton, 1996; John O’Keefe et al.,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w:t>
      </w:r>
      <w:r w:rsidRPr="007F1A10">
        <w:lastRenderedPageBreak/>
        <w:t xml:space="preserve">transient </w:t>
      </w:r>
      <w:r w:rsidRPr="007F1A10">
        <w:fldChar w:fldCharType="begin" w:fldLock="1"/>
      </w:r>
      <w:r w:rsidR="007C3648">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"http://www.mendeley.com/documents/?uuid=b524a8ab-6a7a-4af7-9b31-bb76137da8ff"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7C3648">
        <w:instrText>ADDIN CSL_CITATION { "citationItems" : [ { "id" : "ITEM-1", "itemData" : { "DOI" : "10.1037/0735-7044.107.5.740", "ISBN" : "0735-7044 (Print)\\r0735-7044 (Linking)",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"Michael", "non-dropping-particle" : "", "parse-names" : false, "suffix" : "" }, { "dropping-particle" : "", "family" : "Eichenbaum", "given" : "Howard",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"http://www.mendeley.com/documents/?uuid=4c4b9c73-ddf5-4a4e-b8df-4cd1a8d12346"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4C7410">
        <w:instrText>ADDIN CSL_CITATION { "citationItems" : [ { "id" : "ITEM-1", "itemData" : { "DOI" : "0270-647/93/134549-13$05.00/0", "ISBN" : "0270-6474 (Print)\\r0270-6474 (Linking)",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"http://www.mendeley.com/documents/?uuid=dc63d526-9cf0-406b-8003-632488d12bc6"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rsidR="0072413B" w:rsidRDefault="0072413B" w:rsidP="00AA15F8">
      <w:pPr>
        <w:spacing w:line="360" w:lineRule="auto"/>
      </w:pPr>
      <w:bookmarkStart w:id="9" w:name="_Hlk494820043"/>
      <w:r>
        <w:t xml:space="preserve">In addition to first-order (i.e. pairwise) and higher-order (i.e. compound) relations, we can begin to consider the question of how general, Gestalten shape information, i.e. </w:t>
      </w:r>
      <w:proofErr w:type="spellStart"/>
      <w:r>
        <w:t>configural</w:t>
      </w:r>
      <w:proofErr w:type="spellEnd"/>
      <w:r>
        <w:t xml:space="preserve"> features which constitute parts of a unified whole, may be used independently of the hippocampus to maintain more global spatial information. </w:t>
      </w:r>
      <w:bookmarkEnd w:id="9"/>
      <w:r>
        <w:t>While the current data cannot provide a definitive response to this proposal, the relevant data are suggestive and considered.</w:t>
      </w:r>
    </w:p>
    <w:p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rsidR="0072413B" w:rsidRDefault="007353F3" w:rsidP="00563ABB">
      <w:pPr>
        <w:pStyle w:val="Heading2"/>
      </w:pPr>
      <w:bookmarkStart w:id="10" w:name="_Toc505879081"/>
      <w:r>
        <w:t xml:space="preserve">2.2 </w:t>
      </w:r>
      <w:r w:rsidR="0072413B">
        <w:t>Materials and Methods</w:t>
      </w:r>
      <w:bookmarkEnd w:id="10"/>
    </w:p>
    <w:p w:rsidR="0072413B" w:rsidRDefault="007353F3" w:rsidP="00563ABB">
      <w:pPr>
        <w:pStyle w:val="Heading3"/>
      </w:pPr>
      <w:r>
        <w:t xml:space="preserve">2.2.1 </w:t>
      </w:r>
      <w:r w:rsidR="0072413B">
        <w:t>Participants</w:t>
      </w:r>
    </w:p>
    <w:p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proofErr w:type="gramStart"/>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participants with hippocampal amnesia.</w:t>
      </w:r>
      <w:proofErr w:type="gramEnd"/>
      <w:r>
        <w:t xml:space="preserve"> </w:t>
      </w:r>
      <w:proofErr w:type="gramStart"/>
      <w:r w:rsidRPr="009F3C76">
        <w:rPr>
          <w:lang w:eastAsia="ja-JP"/>
        </w:rPr>
        <w:t>Hand.</w:t>
      </w:r>
      <w:proofErr w:type="gramEnd"/>
      <w:r w:rsidRPr="009F3C76">
        <w:rPr>
          <w:lang w:eastAsia="ja-JP"/>
        </w:rPr>
        <w:t xml:space="preserve">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4C7410">
        <w:rPr>
          <w:lang w:eastAsia="ja-JP"/>
        </w:rPr>
        <w:instrText>ADDIN CSL_CITATION { "citationItems" : [ { "id" : "ITEM-1", "itemData" : { "DOI" : "10.1080/13803390590949287", "ISBN" : "1380-3395 (Print)\\r1380-3395 (Linking)", "ISSN" : "13803395", "PMID" : "16624778", "abstract" : "Journal of Clinical and Experimental Neuropsychology, 28:457\u2013476, 2006 Copyright \u00a9 Taylor &amp; Francis Group, LLC ISSN: 1380-3395 DOI: 10.1080/13803390590949287 NCEN 1380-3395 0000-0000 JournalofClinicalandExperimentalNeuropsychology,Vol.28,No.04,",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"http://www.mendeley.com/documents/?uuid=50b71fbe-38b7-43a0-8ffd-3c1549d03f25" ] }, { "id" : "ITEM-2", "itemData" : { "DOI" : "10.1523/JNEUROSCI.4735-04.2005", "ISBN" : "1529-2401 (Electronic)\\r0270-6474 (Linking)", "ISSN" : "0270-6474", "PMID" : "15788772", "abstract" : "The recollection of emotional autobiographical memories has received little attention in patients with memory disorders. Here, we addressed this topic in amnesic patients with damage to the hippocampus (HC group; n = 8) or the hippocampus, amygdala, and surrounding cortices (HC+ group; n = 2). These patients were asked to recollect emotional events from their lives. HC patients produced recollections that were strikingly similar to those of brain-damaged (n = 10) and healthy (n = 25) comparison participants, in terms of both quantity and quality. In contrast, HC+ patients produced a lower proportion of unpleasant memories compared with the other participants. Specifically, the ratings and words used to describe recollections in the HC+ patients were more affectively positive. All groups produced more memories from between 10 and 30 years of age (the so-called autobiographical memory \"bump\") compared with other time periods in their lives. These results suggest that structures surrounding the hippocampus, but not the hippocampus itself, may be necessary for the recollection of highly emotional, unpleasant autobiographical memories. The amygdala and surrounding cortices of the medial temporal lobe may be a necessary component in the neural circuitry necessary for vivid recollection of unpleasant emotional events.", "author" : [ { "dropping-particle" : "", "family" : "Buchanan", "given" : "Tony W", "non-dropping-particle" : "", "parse-names" : false, "suffix" : "" } ], "container-title" : "Journal of Neuroscience", "id" : "ITEM-2", "issue" : "12", "issued" : { "date-parts" : [ [ "2005" ] ] }, "page" : "3151-3160", "title" : "Emotional Autobiographical Memories in Amnesic Patients with Medial Temporal Lobe Damage", "type" : "article-journal", "volume" : "25" }, "uris" : [ "http://www.mendeley.com/documents/?uuid=50da3880-97c2-45c1-a4f1-335bc8e8192e" ] } ], "mendeley" : { "formattedCitation" : "(J. S. Allen, Tranel, Bruss, &amp; Damasio, 2006; Buchanan, 2005)", "plainTextFormattedCitation" : "(J. S. Allen, Tranel, Bruss, &amp; Damasio, 2006; Buchanan, 2005)", "previouslyFormattedCitation" : "(J. S. Allen, Tranel, Bruss, &amp; Damasio, 2006; Buchanan, 2005)" }, "properties" : {  }, "schema" : "https://github.com/citation-style-language/schema/raw/master/csl-citation.json" }</w:instrText>
      </w:r>
      <w:r>
        <w:rPr>
          <w:lang w:eastAsia="ja-JP"/>
        </w:rPr>
        <w:fldChar w:fldCharType="separate"/>
      </w:r>
      <w:r w:rsidR="004C7410" w:rsidRPr="004C7410">
        <w:rPr>
          <w:noProof/>
          <w:lang w:eastAsia="ja-JP"/>
        </w:rPr>
        <w:t>(J. S. Allen, Tranel, Bruss, &amp; Damasio, 2006; Buchanan,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rsidR="0072413B" w:rsidRDefault="0072413B" w:rsidP="00AA15F8">
      <w:pPr>
        <w:spacing w:line="360" w:lineRule="auto"/>
      </w:pPr>
      <w:r w:rsidRPr="00D354A7">
        <w:t xml:space="preserve">Two </w:t>
      </w:r>
      <w:proofErr w:type="gramStart"/>
      <w:r w:rsidRPr="00D354A7">
        <w:t>patients</w:t>
      </w:r>
      <w:proofErr w:type="gramEnd"/>
      <w:r w:rsidRPr="00D354A7">
        <w:t xml:space="preserve">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xml:space="preserve">). Structural MRI examinations completed on 2 of the 3 patients confirmed bilateral hippocampal damage and volumetric analyses revealed significantly reduced hippocampal volumes. Participant 2563 </w:t>
      </w:r>
      <w:proofErr w:type="gramStart"/>
      <w:r w:rsidRPr="00D354A7">
        <w:t>wears</w:t>
      </w:r>
      <w:proofErr w:type="gramEnd"/>
      <w:r w:rsidRPr="00D354A7">
        <w:t xml:space="preserve"> a pacemaker and was unable to undergo MRI examination and thus their damage was confirmed by computerized tomography; damage was confined to the hippocampus.</w:t>
      </w:r>
    </w:p>
    <w:p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rsidR="0072413B" w:rsidRDefault="007353F3" w:rsidP="00563ABB">
      <w:pPr>
        <w:pStyle w:val="Heading3"/>
      </w:pPr>
      <w:r>
        <w:t xml:space="preserve">2.2.2 </w:t>
      </w:r>
      <w:r w:rsidR="0072413B">
        <w:t>Experimental Paradigm</w:t>
      </w:r>
    </w:p>
    <w:p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4C7410">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"http://www.mendeley.com/documents/?uuid=960054e8-b6bf-4f2d-817e-ed6d98108264"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xml:space="preserve">: A sample trial from the spatial reconstruction task; A, B, and C show different interpretations of the same reconstruction where the objects are in the reconstructed locations and the dots are the target locations from the study phase. (A) </w:t>
      </w:r>
      <w:proofErr w:type="gramStart"/>
      <w:r>
        <w:rPr>
          <w:rFonts w:ascii="Arial" w:hAnsi="Arial" w:cs="Arial"/>
          <w:color w:val="262626"/>
          <w:sz w:val="20"/>
          <w:szCs w:val="20"/>
          <w:shd w:val="clear" w:color="auto" w:fill="FFFFFF"/>
        </w:rPr>
        <w:t>shows</w:t>
      </w:r>
      <w:proofErr w:type="gramEnd"/>
      <w:r>
        <w:rPr>
          <w:rFonts w:ascii="Arial" w:hAnsi="Arial" w:cs="Arial"/>
          <w:color w:val="262626"/>
          <w:sz w:val="20"/>
          <w:szCs w:val="20"/>
          <w:shd w:val="clear" w:color="auto" w:fill="FFFFFF"/>
        </w:rPr>
        <w:t xml:space="preserve">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w:t>
      </w:r>
      <w:proofErr w:type="gramStart"/>
      <w:r>
        <w:rPr>
          <w:rFonts w:ascii="Arial" w:hAnsi="Arial" w:cs="Arial"/>
          <w:color w:val="262626"/>
          <w:sz w:val="20"/>
          <w:szCs w:val="20"/>
          <w:shd w:val="clear" w:color="auto" w:fill="FFFFFF"/>
        </w:rPr>
        <w:t>shows</w:t>
      </w:r>
      <w:proofErr w:type="gramEnd"/>
      <w:r>
        <w:rPr>
          <w:rFonts w:ascii="Arial" w:hAnsi="Arial" w:cs="Arial"/>
          <w:color w:val="262626"/>
          <w:sz w:val="20"/>
          <w:szCs w:val="20"/>
          <w:shd w:val="clear" w:color="auto" w:fill="FFFFFF"/>
        </w:rPr>
        <w:t xml:space="preserve">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rsidR="007353F3" w:rsidRDefault="007353F3" w:rsidP="007353F3">
      <w:pPr>
        <w:pStyle w:val="Heading3"/>
      </w:pPr>
      <w:r>
        <w:t>2.2.3 Analysis Methods</w:t>
      </w:r>
    </w:p>
    <w:p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w:t>
      </w:r>
      <w:r>
        <w:lastRenderedPageBreak/>
        <w:t>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w:t>
      </w:r>
      <w:proofErr w:type="spellStart"/>
      <w:r>
        <w:t>misassigned</w:t>
      </w:r>
      <w:proofErr w:type="spellEnd"/>
      <w:r>
        <w:t xml:space="preserve"> to each other’s locations, and “cycles,” in which more than two items are </w:t>
      </w:r>
      <w:proofErr w:type="spellStart"/>
      <w:r>
        <w:t>misassigned</w:t>
      </w:r>
      <w:proofErr w:type="spellEnd"/>
      <w:r>
        <w:t xml:space="preserve"> to each other’s locations, are identified). </w:t>
      </w:r>
    </w:p>
    <w:p w:rsidR="0072413B" w:rsidRPr="006D4DE0" w:rsidRDefault="002605A8" w:rsidP="00563ABB">
      <w:pPr>
        <w:pStyle w:val="Heading4"/>
      </w:pPr>
      <w:r>
        <w:rPr>
          <w:rFonts w:eastAsiaTheme="minorEastAsia"/>
        </w:rPr>
        <w:t xml:space="preserve">2.2.3.1 </w:t>
      </w:r>
      <w:r w:rsidR="0072413B">
        <w:rPr>
          <w:rFonts w:eastAsiaTheme="minorEastAsia"/>
        </w:rPr>
        <w:t>Identity Remapping</w:t>
      </w:r>
    </w:p>
    <w:p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w:t>
      </w:r>
      <w:proofErr w:type="spellStart"/>
      <w:r>
        <w:t>misassociation</w:t>
      </w:r>
      <w:proofErr w:type="spellEnd"/>
      <w:r>
        <w:t xml:space="preserve"> in the reconstruction). This can be solved using the following Assignment Problem </w:t>
      </w:r>
      <w:r>
        <w:fldChar w:fldCharType="begin" w:fldLock="1"/>
      </w:r>
      <w:r w:rsidR="007C3648">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"http://www.mendeley.com/documents/?uuid=5239c6fb-144b-44bb-b0e2-cc708fcb10a5"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rsidR="0072413B" w:rsidRDefault="00EA401C"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rsidR="0072413B" w:rsidRDefault="0072413B" w:rsidP="00AA15F8">
      <w:pPr>
        <w:spacing w:line="360" w:lineRule="auto"/>
      </w:pPr>
      <w:proofErr w:type="gramStart"/>
      <w:r>
        <w:t>where</w:t>
      </w:r>
      <w:proofErr w:type="gramEnd"/>
      <w:r>
        <w:t xml:space="preserv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rsidR="0072413B" w:rsidRDefault="002605A8" w:rsidP="00563ABB">
      <w:pPr>
        <w:pStyle w:val="Heading4"/>
      </w:pPr>
      <w:r>
        <w:rPr>
          <w:rFonts w:eastAsiaTheme="minorEastAsia"/>
        </w:rPr>
        <w:lastRenderedPageBreak/>
        <w:t xml:space="preserve">2.2.3.2 </w:t>
      </w:r>
      <w:r w:rsidR="0072413B">
        <w:t>Global Error Transformations</w:t>
      </w:r>
    </w:p>
    <w:p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rsidR="0072413B" w:rsidRDefault="0072413B" w:rsidP="00AA15F8">
      <w:pPr>
        <w:spacing w:line="360" w:lineRule="auto"/>
      </w:pPr>
      <w:proofErr w:type="gramStart"/>
      <w:r>
        <w:t>where</w:t>
      </w:r>
      <w:proofErr w:type="gramEnd"/>
      <w:r>
        <w:t xml:space="preserv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w:t>
      </w:r>
      <w:proofErr w:type="spellStart"/>
      <w:r>
        <w:t>slation</w:t>
      </w:r>
      <w:proofErr w:type="spellEnd"/>
      <w:r>
        <w:t xml:space="preserve"> vector. </w:t>
      </w:r>
      <m:oMath>
        <m:r>
          <m:rPr>
            <m:sty m:val="bi"/>
          </m:rPr>
          <w:rPr>
            <w:rFonts w:ascii="Cambria Math" w:eastAsiaTheme="minorEastAsia" w:hAnsi="Cambria Math"/>
          </w:rPr>
          <m:t>A</m:t>
        </m:r>
      </m:oMath>
      <w:r>
        <w:t xml:space="preserve"> </w:t>
      </w:r>
      <w:proofErr w:type="gramStart"/>
      <w:r>
        <w:t>can</w:t>
      </w:r>
      <w:proofErr w:type="gramEnd"/>
      <w:r>
        <w:t xml:space="preserve"> be decomposed into a single </w:t>
      </w:r>
      <m:oMath>
        <m:r>
          <w:rPr>
            <w:rFonts w:ascii="Cambria Math" w:hAnsi="Cambria Math"/>
          </w:rPr>
          <m:t>θ</m:t>
        </m:r>
      </m:oMath>
      <w:r>
        <w:t xml:space="preserve"> value which represents the magnitude of rotation around the point set center. This transformation can be computed using </w:t>
      </w:r>
      <w:proofErr w:type="spellStart"/>
      <w:r>
        <w:rPr>
          <w:rFonts w:eastAsiaTheme="minorEastAsia"/>
        </w:rPr>
        <w:t>Umeyama’s</w:t>
      </w:r>
      <w:proofErr w:type="spellEnd"/>
      <w:r>
        <w:rPr>
          <w:rFonts w:eastAsiaTheme="minorEastAsia"/>
        </w:rPr>
        <w:t xml:space="preserve">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7C3648">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"http://www.mendeley.com/documents/?uuid=9e233554-07d0-45d7-9a7f-78c3cf2f49a6"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rsidR="0072413B" w:rsidRDefault="0072413B" w:rsidP="00AA15F8">
      <w:pPr>
        <w:spacing w:line="360" w:lineRule="auto"/>
        <w:rPr>
          <w:rFonts w:eastAsiaTheme="minorEastAsia"/>
        </w:rPr>
      </w:pPr>
      <w:proofErr w:type="gramStart"/>
      <w:r>
        <w:t>where</w:t>
      </w:r>
      <w:proofErr w:type="gramEnd"/>
      <w:r>
        <w:t xml:space="preserv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proofErr w:type="spellStart"/>
      <w:r>
        <w:rPr>
          <w:rFonts w:eastAsiaTheme="minorEastAsia"/>
        </w:rPr>
        <w:lastRenderedPageBreak/>
        <w:t>Umeyama’s</w:t>
      </w:r>
      <w:proofErr w:type="spellEnd"/>
      <w:r>
        <w:rPr>
          <w:rFonts w:eastAsiaTheme="minorEastAsia"/>
        </w:rPr>
        <w:t xml:space="preserve">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xml:space="preserve">.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w:t>
      </w:r>
      <w:proofErr w:type="gramStart"/>
      <w:r>
        <w:t>nor</w:t>
      </w:r>
      <w:proofErr w:type="gramEnd"/>
      <w:r>
        <w:t xml:space="preserve"> due to item identity errors). To accomplish this goal, we determine accuracy based on the data by creating a statistical distribution of the misplacement after correcting for item-identity and global error and use the confidence intervals for the distribution (in </w:t>
      </w:r>
      <w:proofErr w:type="gramStart"/>
      <w:r>
        <w:t>this case, 95% confidence intervals</w:t>
      </w:r>
      <w:proofErr w:type="gramEnd"/>
      <w:r>
        <w:t>)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rsidR="0072413B" w:rsidRDefault="002605A8" w:rsidP="00563ABB">
      <w:pPr>
        <w:pStyle w:val="Heading4"/>
      </w:pPr>
      <w:r>
        <w:rPr>
          <w:rFonts w:eastAsiaTheme="minorEastAsia"/>
        </w:rPr>
        <w:lastRenderedPageBreak/>
        <w:t xml:space="preserve">2.2.3.4 </w:t>
      </w:r>
      <w:r w:rsidR="0072413B">
        <w:t>Compound Identity Error Evaluation</w:t>
      </w:r>
    </w:p>
    <w:p w:rsidR="0072413B" w:rsidRDefault="0072413B" w:rsidP="00AA15F8">
      <w:pPr>
        <w:spacing w:line="360" w:lineRule="auto"/>
      </w:pPr>
      <w:r>
        <w:t xml:space="preserve">Finally, once all item-location assignment and global errors have been subtracted from the data and placement location accuracies have been </w:t>
      </w:r>
      <w:proofErr w:type="gramStart"/>
      <w:r>
        <w:t>determined,</w:t>
      </w:r>
      <w:proofErr w:type="gramEnd"/>
      <w:r>
        <w:t xml:space="preserve">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xml:space="preserve">, as the metric described here includes location accuracy (with item identity ignored) as part of the requirement for being called a “swap”. We believe that this new metric is more consistent with the general item-location </w:t>
      </w:r>
      <w:commentRangeStart w:id="11"/>
      <w:proofErr w:type="spellStart"/>
      <w:r>
        <w:t>misbinding</w:t>
      </w:r>
      <w:commentRangeEnd w:id="11"/>
      <w:proofErr w:type="spellEnd"/>
      <w:r w:rsidR="00E3593B">
        <w:rPr>
          <w:rStyle w:val="CommentReference"/>
        </w:rPr>
        <w:commentReference w:id="11"/>
      </w:r>
      <w:r>
        <w:t xml:space="preserve"> interpretation of a “swap” error. These error types are collectively called compound errors.</w:t>
      </w:r>
    </w:p>
    <w:p w:rsidR="0072413B" w:rsidRDefault="0072413B" w:rsidP="00AA15F8">
      <w:pPr>
        <w:spacing w:line="360" w:lineRule="auto"/>
      </w:pPr>
      <w:r>
        <w:t xml:space="preserve">In summary, this process produces a set of nine output metrics. </w:t>
      </w:r>
      <w:proofErr w:type="gramStart"/>
      <w:r>
        <w:t>The 1&amp;2) translation (x and y), 3) scaling, and 4) rotation magnitudes from the transformation step, 5) the number of items within the location accuracy threshold after removing both the item identities and the number of compound errors of various types.</w:t>
      </w:r>
      <w:proofErr w:type="gramEnd"/>
      <w:r>
        <w:t xml:space="preserve">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rsidR="0072413B" w:rsidRDefault="002605A8" w:rsidP="007353F3">
      <w:pPr>
        <w:pStyle w:val="Heading4"/>
      </w:pPr>
      <w:r>
        <w:rPr>
          <w:rFonts w:eastAsiaTheme="minorEastAsia"/>
        </w:rPr>
        <w:t xml:space="preserve">2.2.3.5 </w:t>
      </w:r>
      <w:r w:rsidR="0072413B">
        <w:t>Gestalten Shape-Like Information</w:t>
      </w:r>
    </w:p>
    <w:p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rsidR="0072413B" w:rsidRDefault="002605A8" w:rsidP="007353F3">
      <w:pPr>
        <w:pStyle w:val="Heading4"/>
      </w:pPr>
      <w:r>
        <w:rPr>
          <w:rFonts w:eastAsiaTheme="minorEastAsia"/>
        </w:rPr>
        <w:t xml:space="preserve">2.2.3.6 </w:t>
      </w:r>
      <w:r w:rsidR="0072413B">
        <w:t xml:space="preserve">Statistical Analysis </w:t>
      </w:r>
    </w:p>
    <w:p w:rsidR="0072413B" w:rsidRDefault="0072413B" w:rsidP="00AA15F8">
      <w:pPr>
        <w:spacing w:line="360" w:lineRule="auto"/>
      </w:pPr>
      <w:bookmarkStart w:id="12"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w:t>
      </w:r>
      <w:proofErr w:type="gramStart"/>
      <w:r>
        <w:t xml:space="preserve">degrees of freedom for each </w:t>
      </w:r>
      <w:r w:rsidRPr="00101211">
        <w:rPr>
          <w:i/>
        </w:rPr>
        <w:t>t</w:t>
      </w:r>
      <w:r>
        <w:t>-test is</w:t>
      </w:r>
      <w:proofErr w:type="gramEnd"/>
      <w:r>
        <w:t xml:space="preserve">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w:t>
      </w:r>
      <w:proofErr w:type="spellStart"/>
      <w:r>
        <w:t>Feldt</w:t>
      </w:r>
      <w:proofErr w:type="spellEnd"/>
      <w:r>
        <w:t xml:space="preserve"> correction for non-</w:t>
      </w:r>
      <w:proofErr w:type="spellStart"/>
      <w:r>
        <w:t>sphericity</w:t>
      </w:r>
      <w:proofErr w:type="spellEnd"/>
      <w:r>
        <w:t>.</w:t>
      </w:r>
    </w:p>
    <w:bookmarkEnd w:id="12"/>
    <w:p w:rsidR="0072413B" w:rsidRDefault="002605A8" w:rsidP="007353F3">
      <w:pPr>
        <w:pStyle w:val="Heading4"/>
      </w:pPr>
      <w:r>
        <w:rPr>
          <w:rFonts w:eastAsiaTheme="minorEastAsia"/>
        </w:rPr>
        <w:t xml:space="preserve">2.2.3.7 </w:t>
      </w:r>
      <w:r w:rsidR="0072413B">
        <w:t>Reanalysis of Watson et al. (2013) Set Size Data</w:t>
      </w:r>
    </w:p>
    <w:p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w:t>
      </w:r>
      <w:proofErr w:type="gramStart"/>
      <w:r>
        <w:t>measures</w:t>
      </w:r>
      <w:proofErr w:type="gramEnd"/>
      <w:r>
        <w:t xml:space="preserve"> ANOVA was run to determine if the average error magnitudes across set sizes differed for each type of error. There was an overlap of one patient in both studies, 1846, though the data were collected approximately 4 years apart.</w:t>
      </w:r>
    </w:p>
    <w:p w:rsidR="0072413B" w:rsidRDefault="007353F3" w:rsidP="00563ABB">
      <w:pPr>
        <w:pStyle w:val="Heading2"/>
      </w:pPr>
      <w:bookmarkStart w:id="13" w:name="_Toc505879082"/>
      <w:r>
        <w:t xml:space="preserve">2.3 </w:t>
      </w:r>
      <w:r w:rsidR="0072413B">
        <w:t>Results</w:t>
      </w:r>
      <w:bookmarkEnd w:id="13"/>
    </w:p>
    <w:p w:rsidR="0072413B" w:rsidRPr="00E40A64" w:rsidRDefault="007353F3" w:rsidP="00563ABB">
      <w:pPr>
        <w:pStyle w:val="Heading3"/>
      </w:pPr>
      <w:r>
        <w:t xml:space="preserve">2.3.1 </w:t>
      </w:r>
      <w:r w:rsidR="0072413B">
        <w:t>Differences in Misplacement Accounted for by Global Errors</w:t>
      </w:r>
    </w:p>
    <w:p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7C3648">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w:t>
      </w:r>
      <w:proofErr w:type="gramStart"/>
      <w:r>
        <w:rPr>
          <w:rFonts w:ascii="Calibri" w:eastAsia="Times New Roman" w:hAnsi="Calibri" w:cs="Calibri"/>
          <w:color w:val="000000"/>
        </w:rPr>
        <w:t xml:space="preserve"> A) Misplacement Across Analysis Steps</w:t>
      </w:r>
      <w:proofErr w:type="gramEnd"/>
      <w:r>
        <w:rPr>
          <w:rFonts w:ascii="Calibri" w:eastAsia="Times New Roman" w:hAnsi="Calibri" w:cs="Calibri"/>
          <w:color w:val="000000"/>
        </w:rPr>
        <w:t>,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rsidR="0072413B" w:rsidRPr="0045573F" w:rsidRDefault="0072413B" w:rsidP="00AA15F8">
      <w:pPr>
        <w:spacing w:line="360" w:lineRule="auto"/>
        <w:rPr>
          <w:rFonts w:cstheme="minorHAnsi"/>
        </w:rPr>
      </w:pPr>
      <w:bookmarkStart w:id="14"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a repeated measures ANOVA was performed (Huynh -</w:t>
      </w:r>
      <w:proofErr w:type="spellStart"/>
      <w:r>
        <w:rPr>
          <w:rFonts w:cstheme="minorHAnsi"/>
        </w:rPr>
        <w:t>Feldt</w:t>
      </w:r>
      <w:proofErr w:type="spellEnd"/>
      <w:r>
        <w:rPr>
          <w:rFonts w:cstheme="minorHAnsi"/>
        </w:rPr>
        <w:t xml:space="preserve">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4"/>
    </w:p>
    <w:p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fference between means is 33.0 pixels</w:t>
      </w:r>
      <w:proofErr w:type="gramStart"/>
      <w:r>
        <w:rPr>
          <w:rFonts w:cstheme="minorHAnsi"/>
        </w:rPr>
        <w:t xml:space="preserve">; </w:t>
      </w:r>
      <w:proofErr w:type="gramEnd"/>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6480" cy="3027680"/>
                    </a:xfrm>
                    <a:prstGeom prst="rect">
                      <a:avLst/>
                    </a:prstGeom>
                  </pic:spPr>
                </pic:pic>
              </a:graphicData>
            </a:graphic>
          </wp:inline>
        </w:drawing>
      </w:r>
    </w:p>
    <w:p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rsidR="00DA6AEA" w:rsidRPr="00DA6AEA" w:rsidRDefault="00DA6AEA" w:rsidP="00DA6AEA">
      <w:pPr>
        <w:pStyle w:val="Heading3"/>
      </w:pPr>
      <w:bookmarkStart w:id="15" w:name="_Hlk496019781"/>
      <w:r w:rsidRPr="00DA6AEA">
        <w:lastRenderedPageBreak/>
        <w:t>2.3.2 First-Order and Higher-Order Relational Errors</w:t>
      </w:r>
    </w:p>
    <w:p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Importantly, however, patients had more placements of items in another item’s studied location (i.e. correct item-location relations with incorrect identity-location relation)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 xml:space="preserve">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w:t>
      </w:r>
      <w:proofErr w:type="gramStart"/>
      <w:r>
        <w:rPr>
          <w:rFonts w:ascii="Calibri" w:eastAsia="Times New Roman" w:hAnsi="Calibri" w:cs="Calibri"/>
          <w:color w:val="000000"/>
        </w:rPr>
        <w:t>t(</w:t>
      </w:r>
      <w:proofErr w:type="gramEnd"/>
      <w:r>
        <w:rPr>
          <w:rFonts w:ascii="Calibri" w:eastAsia="Times New Roman" w:hAnsi="Calibri" w:cs="Calibri"/>
          <w:color w:val="000000"/>
        </w:rPr>
        <w:t xml:space="preserve">4.71)=0.71,p=0.51)). </w:t>
      </w:r>
    </w:p>
    <w:p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 xml:space="preserve">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t>
      </w:r>
      <w:proofErr w:type="gramStart"/>
      <w:r w:rsidRPr="00A01A8B">
        <w:rPr>
          <w:rFonts w:ascii="Calibri" w:eastAsia="Times New Roman" w:hAnsi="Calibri" w:cs="Calibri"/>
          <w:color w:val="000000"/>
        </w:rPr>
        <w:t>was</w:t>
      </w:r>
      <w:proofErr w:type="gramEnd"/>
      <w:r w:rsidRPr="00A01A8B">
        <w:rPr>
          <w:rFonts w:ascii="Calibri" w:eastAsia="Times New Roman" w:hAnsi="Calibri" w:cs="Calibri"/>
          <w:color w:val="000000"/>
        </w:rPr>
        <w:t xml:space="preserve"> not impaired in hippocampal damaged patients.</w:t>
      </w:r>
      <w:bookmarkEnd w:id="15"/>
    </w:p>
    <w:p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rsidR="0072413B" w:rsidRDefault="007353F3" w:rsidP="00563ABB">
      <w:pPr>
        <w:pStyle w:val="Heading3"/>
      </w:pPr>
      <w:r>
        <w:t xml:space="preserve">2.3.3 </w:t>
      </w:r>
      <w:r w:rsidR="0072413B" w:rsidRPr="005B7E2B">
        <w:t>Differences in Accuracy of Item-Location Associations across Set Sizes</w:t>
      </w:r>
    </w:p>
    <w:p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p>
    <w:p w:rsidR="0072413B" w:rsidRDefault="007353F3" w:rsidP="00563ABB">
      <w:pPr>
        <w:pStyle w:val="Heading2"/>
      </w:pPr>
      <w:bookmarkStart w:id="16" w:name="_Toc505879083"/>
      <w:r>
        <w:t xml:space="preserve">2.4 </w:t>
      </w:r>
      <w:r w:rsidR="0072413B">
        <w:t>Discussion</w:t>
      </w:r>
      <w:bookmarkEnd w:id="16"/>
    </w:p>
    <w:p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7" w:name="_Hlk495427905"/>
      <w:r>
        <w:rPr>
          <w:rStyle w:val="CommentReference"/>
        </w:rPr>
        <w:t xml:space="preserve">. </w:t>
      </w:r>
      <w:bookmarkEnd w:id="17"/>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rsidR="0072413B" w:rsidRDefault="0072413B" w:rsidP="00AA15F8">
      <w:pPr>
        <w:spacing w:line="360" w:lineRule="auto"/>
      </w:pPr>
      <w:bookmarkStart w:id="18" w:name="_Hlk495427674"/>
      <w:r>
        <w:t xml:space="preserve">What causes this sudden increase in identity-location errors in comparison participants at higher set sizes? </w:t>
      </w:r>
      <w:bookmarkEnd w:id="18"/>
      <w:r>
        <w:t xml:space="preserve">One possibility requires consideration of accurate identity-location placements in isolation of other metrics. Across all set sizes, hippocampal patients make approximately one accurate identity-location placement. This accuracy could be due, in part, to </w:t>
      </w:r>
      <w:proofErr w:type="gramStart"/>
      <w:r>
        <w:t>a maintenance</w:t>
      </w:r>
      <w:proofErr w:type="gramEnd"/>
      <w:r>
        <w:t xml:space="preserve"> of a single identity-location relation in working memory across the relatively short time span between study and test. Comparison participants, on the other hand, make accurate identity-location placements proportional to the set size. </w:t>
      </w:r>
    </w:p>
    <w:p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9"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0" w:name="_Hlk494819886"/>
      <w:bookmarkEnd w:id="19"/>
      <w:r>
        <w:t>Gestalten perceptual features</w:t>
      </w:r>
      <w:bookmarkStart w:id="21" w:name="_Hlk495428041"/>
      <w:r>
        <w:t xml:space="preserve">, i.e. </w:t>
      </w:r>
      <w:proofErr w:type="spellStart"/>
      <w:r>
        <w:t>configural</w:t>
      </w:r>
      <w:proofErr w:type="spellEnd"/>
      <w:r>
        <w:t xml:space="preserve"> features which constitute parts of a unified whole, rather than relations </w:t>
      </w:r>
      <w:bookmarkEnd w:id="20"/>
      <w:bookmarkEnd w:id="21"/>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w:t>
      </w:r>
      <w:proofErr w:type="gramStart"/>
      <w:r>
        <w:t>,</w:t>
      </w:r>
      <w:proofErr w:type="gramEnd"/>
      <w:r>
        <w:t xml:space="preserve">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7C3648">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"http://www.mendeley.com/documents/?uuid=c20cd3f4-8962-41d3-91cb-cc9c7fc36f5b"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w:t>
      </w:r>
      <w:proofErr w:type="spellStart"/>
      <w:r>
        <w:t>Kolarik</w:t>
      </w:r>
      <w:proofErr w:type="spellEnd"/>
      <w:r>
        <w:t xml:space="preserve">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2" w:name="_Hlk495428017"/>
      <w:r>
        <w:t xml:space="preserve">It is possible individual relational information </w:t>
      </w:r>
      <w:r w:rsidRPr="00530826">
        <w:rPr>
          <w:i/>
        </w:rPr>
        <w:t>is</w:t>
      </w:r>
      <w:r>
        <w:t xml:space="preserve"> being stored separately via a different brain region(s). For example, the </w:t>
      </w:r>
      <w:proofErr w:type="spellStart"/>
      <w:r>
        <w:t>parahippocampal</w:t>
      </w:r>
      <w:proofErr w:type="spellEnd"/>
      <w:r>
        <w:t xml:space="preserve"> place area has been shown to be involved in processing geometric information about scenes </w:t>
      </w:r>
      <w:r>
        <w:fldChar w:fldCharType="begin" w:fldLock="1"/>
      </w:r>
      <w:r w:rsidR="007C3648">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4C7410">
        <w:instrText>ADDIN CSL_CITATION { "citationItems" : [ { "id" : "ITEM-1", "itemData" : { "DOI" : "10.1016/j.cub.2016.02.066", "ISSN" : "09609822", "PMID" : "27020742", "abstract" : "Thirty years of research suggests that environmental boundaries - e.g., the walls of an experimental chamber or room - exert powerful influence on navigational behavior, often to the exclusion of other cues [1-9]. Consistent with this behavioral work, neurons in brain structures that instantiate spatial memory often exhibit firing fields that are strongly controlled by environmental boundaries [10-15]. Despite the clear importance of environmental boundaries for spatial coding, however, a brain region that mediates the perception of boundary information has not yet been identified. We hypothesized that the occipital place area (OPA), a scene-selective region located near the transverse occipital sulcus [16], might provide this perceptual source by extracting boundary information from visual scenes during navigation. To test this idea, we used transcranial magnetic stimulation (TMS) to interrupt processing in the OPA while subjects performed a virtual-reality memory task that required them to learn the spatial locations of test objects that were either fixed in place relative to the boundary of the environment or moved in tandem with a landmark object. Consistent with our prediction, we found that TMS to the right OPA impaired spatial memory for boundary-tethered, but not landmark-tethered, objects. Moreover, this effect was found when the boundary was defined by a wall, but not when it was defined by a marking on the ground. These results show that the OPA is causally involved in boundary-based spatial navigation and suggest that the OPA is the perceptual source of the boundary information that controls navigational behavior.",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"container-title" : "Current Biology", "id" : "ITEM-1", "issue" : "8", "issued" : { "date-parts" : [ [ "2016" ] ] }, "page" : "1104-1109", "title" : "The Occipital Place Area Is Causally Involved in Representing Environmental Boundaries during Navigation", "type" : "article-journal", "volume" : "26" }, "uris" : [ "http://www.mendeley.com/documents/?uuid=2e8c7af2-2ad1-476a-9692-4a3a8991f121" ] } ], "mendeley" : { "formattedCitation" : "(Julian, Ryan, Hamilton, &amp; Epstein, 2016)", "plainTextFormattedCitation" : "(Julian, Ryan, Hamilton, &amp; Epstein, 2016)", "previouslyFormattedCitation" : "(Julian, Ryan, Hamilton, &amp; Epstein, 2016)" }, "properties" : {  }, "schema" : "https://github.com/citation-style-language/schema/raw/master/csl-citation.json" }</w:instrText>
      </w:r>
      <w:r>
        <w:fldChar w:fldCharType="separate"/>
      </w:r>
      <w:r w:rsidR="004C7410" w:rsidRPr="004C7410">
        <w:rPr>
          <w:noProof/>
        </w:rPr>
        <w:t>(Julian, Ryan, Hamilton, &amp; Epstein,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2"/>
      <w:r>
        <w:t xml:space="preserve">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w:t>
      </w:r>
      <w:proofErr w:type="gramStart"/>
      <w:r>
        <w:t>be</w:t>
      </w:r>
      <w:proofErr w:type="gramEnd"/>
      <w:r>
        <w:t xml:space="preserv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rsidR="0072413B" w:rsidRDefault="0072413B" w:rsidP="0072413B"/>
    <w:p w:rsidR="0072413B" w:rsidRDefault="0072413B">
      <w:pPr>
        <w:rPr>
          <w:rFonts w:asciiTheme="majorHAnsi" w:eastAsiaTheme="majorEastAsia" w:hAnsiTheme="majorHAnsi" w:cstheme="majorBidi"/>
          <w:color w:val="A5A5A5" w:themeColor="accent1" w:themeShade="BF"/>
          <w:sz w:val="32"/>
          <w:szCs w:val="32"/>
        </w:rPr>
      </w:pPr>
      <w:r>
        <w:br w:type="page"/>
      </w:r>
    </w:p>
    <w:p w:rsidR="00101B0D" w:rsidRPr="00101B0D" w:rsidRDefault="007353F3" w:rsidP="00101B0D">
      <w:pPr>
        <w:pStyle w:val="Heading1"/>
      </w:pPr>
      <w:bookmarkStart w:id="23" w:name="_Toc505879084"/>
      <w:r>
        <w:lastRenderedPageBreak/>
        <w:t xml:space="preserve">Chapter 3: </w:t>
      </w:r>
      <w:r w:rsidR="00101B0D" w:rsidRPr="00101B0D">
        <w:t>Memory during Time Travel: Spatiotemporal Navigation, Contextual Boundaries, and Relational Memory Errors in Virtual Reality</w:t>
      </w:r>
      <w:bookmarkEnd w:id="23"/>
    </w:p>
    <w:p w:rsidR="00101B0D" w:rsidRDefault="007353F3" w:rsidP="00101B0D">
      <w:pPr>
        <w:pStyle w:val="Heading2"/>
      </w:pPr>
      <w:bookmarkStart w:id="24" w:name="_Toc505879085"/>
      <w:r>
        <w:t xml:space="preserve">3.1 </w:t>
      </w:r>
      <w:r w:rsidR="00101B0D">
        <w:t>Introduction</w:t>
      </w:r>
      <w:bookmarkEnd w:id="24"/>
    </w:p>
    <w:p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"http://www.mendeley.com/documents/?uuid=2d0ebcaf-9d63-471e-90d5-a80fd086f741" ] } ], "mendeley" : { "formattedCitation" : "(DuBrow &amp; Davachi, 2013; Tulving, 2002)", "plainTextFormattedCitation" : "(DuBrow &amp; Davachi, 2013; Tulving, 2002)", "previouslyFormattedCitation" : "(DuBrow &amp; Davachi, 2013; Tulving, 2002)" }, "properties" : {  }, "schema" : "https://github.com/citation-style-language/schema/raw/master/csl-citation.json" }</w:instrText>
      </w:r>
      <w:r>
        <w:fldChar w:fldCharType="separate"/>
      </w:r>
      <w:r w:rsidR="004C7410" w:rsidRPr="004C7410">
        <w:rPr>
          <w:noProof/>
        </w:rPr>
        <w:t>(DuBrow &amp; Davachi, 2013; Tulving, 2002)</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w:t>
      </w:r>
      <w:proofErr w:type="spellStart"/>
      <w:r>
        <w:t>explorable</w:t>
      </w:r>
      <w:proofErr w:type="spellEnd"/>
      <w:r>
        <w:t xml:space="preserv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proofErr w:type="gramStart"/>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w:t>
      </w:r>
      <w:proofErr w:type="gramEnd"/>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w:t>
      </w:r>
      <w:proofErr w:type="spellStart"/>
      <w:r>
        <w:t>Horecka</w:t>
      </w:r>
      <w:proofErr w:type="spellEnd"/>
      <w:r>
        <w:t xml:space="preserve"> et al., 2017, under review). In healthy individuals, identity-location binding errors and compound memory errors (i.e. those in which groups of items are </w:t>
      </w:r>
      <w:proofErr w:type="spellStart"/>
      <w:r>
        <w:t>misbound</w:t>
      </w:r>
      <w:proofErr w:type="spellEnd"/>
      <w:r>
        <w:t xml:space="preserve">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4C7410">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"http://www.mendeley.com/documents/?uuid=0502b6a4-60e2-4d8e-8933-eb06b62d752f"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4C7410">
        <w:instrText>ADDIN CSL_CITATION { "citationItems" : [ { "id" : "ITEM-1", "itemData" : { "DOI" : "10.1038/nn834", "ISBN" : "1097-6256 (Print)\\r1097-6256 (Linking)", "ISSN" : "10976256", "PMID" : "11976705", "abstract" : "Recent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 : "5", "issued" : { "date-parts" : [ [ "2002", "3", "25" ] ] }, "page" : "458-462", "title" : "Critical role of the hippocampus in memory for sequences of events", "type" : "article-journal", "volume" : "5" }, "uris" : [ "http://www.mendeley.com/documents/?uuid=70204ad8-f0c3-4ee8-a7b6-2e02a0d3013f" ] }, { "id" : "ITEM-2", "itemData" : { "DOI" : "10.1037/0735-7044.116.2.286", "ISBN" : "0735-7044", "ISSN" : "1939-0084", "PMID" : "11996313", "abstract" : "Memory for the temporal order of a sequence of odors was assessed in rats. A sequence of 5 odors mixed in sand was presented in digging cups, 1 at a time, to each rat in a sequence that varied on each trial. A reward was buried in each cup. After the 5th odor, 2 of the previous 5 odors were presented simultaneously; to receive a reward, the rat had to choose the odor that occurred earliest in the sequence. Temporal separations of 1, 2, or 3 represented the number of odors that occurred between the 2 odors in the sequence. Once a preoperative criterion was reached, each rat received a hippocampal (HIP) or cortical control lesion and was retested on the task. On postoperative trials, the HIP group was impaired relative to controls. However, the HIP group could discriminate between the odors. The data suggest that the hippocampus is involved in separating sensory events in time so that 1 event can be remembered separately from another event.",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"http://www.mendeley.com/documents/?uuid=445c0633-52f0-43d6-a24d-182f8c5dc662" ] } ], "mendeley" : { "formattedCitation" : "(Fortin, Agster, &amp; Eichenbaum, 2002; Kesner, Gilbert, &amp; Barua, 2002)", "plainTextFormattedCitation" : "(Fortin, Agster, &amp; Eichenbaum, 2002; Kesner, Gilbert, &amp; Barua, 2002)", "previouslyFormattedCitation" : "(Fortin, Agster, &amp; Eichenbaum, 2002; Kesner, Gilbert, &amp; Barua, 2002)" }, "properties" : {  }, "schema" : "https://github.com/citation-style-language/schema/raw/master/csl-citation.json" }</w:instrText>
      </w:r>
      <w:r>
        <w:fldChar w:fldCharType="separate"/>
      </w:r>
      <w:r w:rsidR="004C7410" w:rsidRPr="004C7410">
        <w:rPr>
          <w:noProof/>
        </w:rPr>
        <w:t>(Fortin, Agster, &amp; Eichenbaum, 2002; Kesner, Gilbert, &amp; Barua, 2002)</w:t>
      </w:r>
      <w:r>
        <w:fldChar w:fldCharType="end"/>
      </w:r>
      <w:r>
        <w:t xml:space="preserve">. However, in all of these examples, event series have been viewed </w:t>
      </w:r>
      <w:proofErr w:type="spellStart"/>
      <w:r>
        <w:t>unidirectionally</w:t>
      </w:r>
      <w:proofErr w:type="spellEnd"/>
      <w:r>
        <w:t xml:space="preserve">, critically restricting the directionality of temporal relations and information. Although physical space-time may have the restriction of direction-of-flow in time, this restriction can be, at least in part, artificially overcome in simulation. </w:t>
      </w:r>
    </w:p>
    <w:p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w:t>
      </w:r>
      <w:proofErr w:type="spellStart"/>
      <w:r>
        <w:t>Zacks</w:t>
      </w:r>
      <w:proofErr w:type="spellEnd"/>
      <w:r>
        <w:t xml:space="preserve">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lastRenderedPageBreak/>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w:t>
      </w:r>
      <w:proofErr w:type="spellStart"/>
      <w:r>
        <w:t>Zacks</w:t>
      </w:r>
      <w:proofErr w:type="spellEnd"/>
      <w:r>
        <w:t xml:space="preserve">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rsidR="00101B0D" w:rsidRDefault="007353F3" w:rsidP="00101B0D">
      <w:pPr>
        <w:pStyle w:val="Heading2"/>
      </w:pPr>
      <w:bookmarkStart w:id="25" w:name="_Toc505879086"/>
      <w:r>
        <w:t xml:space="preserve">3.2 </w:t>
      </w:r>
      <w:r w:rsidR="00101B0D">
        <w:t>Methods</w:t>
      </w:r>
      <w:bookmarkEnd w:id="25"/>
    </w:p>
    <w:p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w:t>
      </w:r>
      <w:r w:rsidR="00F075F7">
        <w:t xml:space="preserve">oss context boundary distance. </w:t>
      </w:r>
    </w:p>
    <w:p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rsidR="003E19B9" w:rsidRDefault="003E19B9">
      <w:pPr>
        <w:rPr>
          <w:noProof/>
        </w:rPr>
      </w:pPr>
      <w:r>
        <w:rPr>
          <w:noProof/>
        </w:rPr>
        <w:br w:type="page"/>
      </w:r>
    </w:p>
    <w:p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rsidR="00E3593B" w:rsidRPr="00586EE6" w:rsidRDefault="00E3593B"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rsidR="00E3593B" w:rsidRPr="00586EE6" w:rsidRDefault="00E3593B"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rsidR="00E3593B" w:rsidRPr="00586EE6" w:rsidRDefault="00E3593B"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cD7wA&#10;AADbAAAADwAAAGRycy9kb3ducmV2LnhtbERPy6rCMBDdX/AfwgjurqkKItUoRRAE3WgFt0MzttVm&#10;Upqo0a83C8Hl4bwXq2Aa8aDO1ZYVjIYJCOLC6ppLBad88z8D4TyyxsYyKXiRg9Wy97fAVNsnH+hx&#10;9KWIIexSVFB536ZSuqIig25oW+LIXWxn0EfYlVJ3+IzhppHjJJlKgzXHhgpbWldU3I53o0DmZnoO&#10;NXORUdhn73W+4/FVqUE/ZHMQnoL/ib/urVYwievjl/gD5PI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i2xwPvAAAANsAAAAPAAAAAAAAAAAAAAAAAJgCAABkcnMvZG93bnJldi54&#10;bWxQSwUGAAAAAAQABAD1AAAAgQMAAAAA&#10;" stroked="f">
                  <v:fill opacity="32896f"/>
                  <v:textbox>
                    <w:txbxContent>
                      <w:p w:rsidR="00E3593B" w:rsidRPr="00586EE6" w:rsidRDefault="00E3593B"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5lMEA&#10;AADbAAAADwAAAGRycy9kb3ducmV2LnhtbESPQYvCMBSE7wv+h/AEb2uqgizVtBRBWFgv2gWvj+bZ&#10;VpuX0kSN/nojLOxxmJlvmHUeTCduNLjWsoLZNAFBXFndcq3gt9x+foFwHlljZ5kUPMhBno0+1phq&#10;e+c93Q6+FhHCLkUFjfd9KqWrGjLoprYnjt7JDgZ9lEMt9YD3CDednCfJUhpsOS402NOmoepyuBoF&#10;sjTLY2iZq4LCrnhuyh+en5WajEOxAuEp+P/wX/tbK1jM4P0l/gCZ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XuZTBAAAA2wAAAA8AAAAAAAAAAAAAAAAAmAIAAGRycy9kb3du&#10;cmV2LnhtbFBLBQYAAAAABAAEAPUAAACGAwAAAAA=&#10;" stroked="f">
                  <v:fill opacity="32896f"/>
                  <v:textbox>
                    <w:txbxContent>
                      <w:p w:rsidR="00E3593B" w:rsidRPr="00586EE6" w:rsidRDefault="00E3593B"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31sIA&#10;AADcAAAADwAAAGRycy9kb3ducmV2LnhtbESPQYvCMBSE7wv+h/AEb9t0C4pUoxRBEPSiFbw+mrdt&#10;d5uX0kSN/nojLOxxmJlvmOU6mE7caHCtZQVfSQqCuLK65VrBudx+zkE4j6yxs0wKHuRgvRp9LDHX&#10;9s5Hup18LSKEXY4KGu/7XEpXNWTQJbYnjt63HQz6KIda6gHvEW46maXpTBpsOS402NOmoer3dDUK&#10;ZGlml9AyVwWFQ/HclHvOfpSajEOxAOEp+P/wX3unFWTTDN5n4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vfWwgAAANwAAAAPAAAAAAAAAAAAAAAAAJgCAABkcnMvZG93&#10;bnJldi54bWxQSwUGAAAAAAQABAD1AAAAhwMAAAAA&#10;" stroked="f">
                  <v:fill opacity="32896f"/>
                  <v:textbox>
                    <w:txbxContent>
                      <w:p w:rsidR="00E3593B" w:rsidRPr="00586EE6" w:rsidRDefault="00E3593B"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rsidR="00E3593B" w:rsidRDefault="00E3593B" w:rsidP="00101B0D">
                            <w:r w:rsidRPr="0073570F">
                              <w:rPr>
                                <w:b/>
                              </w:rPr>
                              <w:t xml:space="preserve">Figure </w:t>
                            </w:r>
                            <w:r>
                              <w:rPr>
                                <w:b/>
                              </w:rPr>
                              <w:t>3.</w:t>
                            </w:r>
                            <w:r w:rsidRPr="0073570F">
                              <w:rPr>
                                <w:b/>
                              </w:rPr>
                              <w:t>1</w:t>
                            </w:r>
                            <w:r>
                              <w:t xml:space="preserve">: The two types of events an item can undergo in time and a visualization of the environment. A) </w:t>
                            </w:r>
                            <w:proofErr w:type="gramStart"/>
                            <w:r>
                              <w:t>shows</w:t>
                            </w:r>
                            <w:proofErr w:type="gramEnd"/>
                            <w:r>
                              <w:t xml:space="preserve">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rsidR="00E3593B" w:rsidRDefault="00E3593B" w:rsidP="00101B0D">
                      <w:r w:rsidRPr="0073570F">
                        <w:rPr>
                          <w:b/>
                        </w:rPr>
                        <w:t xml:space="preserve">Figure </w:t>
                      </w:r>
                      <w:r>
                        <w:rPr>
                          <w:b/>
                        </w:rPr>
                        <w:t>3.</w:t>
                      </w:r>
                      <w:r w:rsidRPr="0073570F">
                        <w:rPr>
                          <w:b/>
                        </w:rPr>
                        <w:t>1</w:t>
                      </w:r>
                      <w:r>
                        <w:t xml:space="preserve">: The two types of events an item can undergo in time and a visualization of the environment. A) </w:t>
                      </w:r>
                      <w:proofErr w:type="gramStart"/>
                      <w:r>
                        <w:t>shows</w:t>
                      </w:r>
                      <w:proofErr w:type="gramEnd"/>
                      <w:r>
                        <w:t xml:space="preserve">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rsidR="00101B0D" w:rsidRDefault="00101B0D" w:rsidP="00AA15F8">
      <w:pPr>
        <w:spacing w:line="360" w:lineRule="auto"/>
      </w:pPr>
      <w:r>
        <w:t xml:space="preserve">Second, an evaluation of relational memory efficacy was performed identity-location </w:t>
      </w:r>
      <w:proofErr w:type="spellStart"/>
      <w:r>
        <w:t>misassignment</w:t>
      </w:r>
      <w:proofErr w:type="spellEnd"/>
      <w:r>
        <w:t xml:space="preserve"> in space and in time (</w:t>
      </w:r>
      <w:proofErr w:type="spellStart"/>
      <w:r>
        <w:t>Horecka</w:t>
      </w:r>
      <w:proofErr w:type="spellEnd"/>
      <w:r>
        <w:t xml:space="preserve">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w:t>
      </w:r>
      <w:proofErr w:type="spellStart"/>
      <w:r>
        <w:t>misassignments</w:t>
      </w:r>
      <w:proofErr w:type="spellEnd"/>
      <w:r>
        <w:t xml:space="preserve"> are the number of instances in which an item was </w:t>
      </w:r>
      <w:proofErr w:type="spellStart"/>
      <w:r>
        <w:t>misassigned</w:t>
      </w:r>
      <w:proofErr w:type="spellEnd"/>
      <w:r>
        <w:t xml:space="preserve"> to another item’s location within a distance which was deemed “accurate” (see </w:t>
      </w:r>
      <w:proofErr w:type="spellStart"/>
      <w:r>
        <w:t>Horecka</w:t>
      </w:r>
      <w:proofErr w:type="spellEnd"/>
      <w:r>
        <w:t xml:space="preserve"> et al., 2017 for details). Identity-location </w:t>
      </w:r>
      <w:proofErr w:type="spellStart"/>
      <w:r>
        <w:t>misassignment</w:t>
      </w:r>
      <w:proofErr w:type="spellEnd"/>
      <w:r>
        <w:t xml:space="preserve"> has previously been identified as critically dependent on the hippocampus (</w:t>
      </w:r>
      <w:proofErr w:type="spellStart"/>
      <w:r>
        <w:t>Horecka</w:t>
      </w:r>
      <w:proofErr w:type="spellEnd"/>
      <w:r>
        <w:t xml:space="preserve"> et al. 2017).</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rsidR="00101B0D" w:rsidRDefault="00101B0D" w:rsidP="00AA15F8">
      <w:pPr>
        <w:spacing w:line="360" w:lineRule="auto"/>
      </w:pPr>
      <w:r>
        <w:t xml:space="preserve">Finally, the impact of context on relational memory errors was evaluated by determining the number of identity-location </w:t>
      </w:r>
      <w:proofErr w:type="spellStart"/>
      <w:r>
        <w:t>misassignments</w:t>
      </w:r>
      <w:proofErr w:type="spellEnd"/>
      <w:r>
        <w:t xml:space="preserve"> to another within-context item (i.e. the other item with which it shared a temporal context) or an across-context item. Chance level for within- and across-context </w:t>
      </w:r>
      <w:proofErr w:type="spellStart"/>
      <w:r>
        <w:t>misassignments</w:t>
      </w:r>
      <w:proofErr w:type="spellEnd"/>
      <w:r>
        <w:t xml:space="preserve">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w:t>
      </w:r>
      <w:proofErr w:type="spellStart"/>
      <w:r>
        <w:t>misassignments</w:t>
      </w:r>
      <w:proofErr w:type="spellEnd"/>
      <w:r>
        <w:t xml:space="preserve"> each (i.e. items a and b within a context can be </w:t>
      </w:r>
      <w:proofErr w:type="spellStart"/>
      <w:r>
        <w:t>misassigned</w:t>
      </w:r>
      <w:proofErr w:type="spellEnd"/>
      <w:r>
        <w:t xml:space="preserve"> a</w:t>
      </w:r>
      <w:r>
        <w:sym w:font="Wingdings" w:char="F0E0"/>
      </w:r>
      <w:r>
        <w:t>b’s location or b</w:t>
      </w:r>
      <w:r>
        <w:sym w:font="Wingdings" w:char="F0E0"/>
      </w:r>
      <w:r>
        <w:t>a’s location).</w:t>
      </w:r>
    </w:p>
    <w:p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rsidR="00101B0D" w:rsidRDefault="00101B0D" w:rsidP="00AA15F8">
      <w:pPr>
        <w:spacing w:line="360" w:lineRule="auto"/>
      </w:pPr>
      <w:r>
        <w:t xml:space="preserve">All analyses which compare trial-by-trial performance use repeated measures analysis of variance using SPSS. </w:t>
      </w:r>
      <w:proofErr w:type="gramStart"/>
      <w:r>
        <w:t>Where appropriate, Huynh-</w:t>
      </w:r>
      <w:proofErr w:type="spellStart"/>
      <w:r>
        <w:t>Feldt</w:t>
      </w:r>
      <w:proofErr w:type="spellEnd"/>
      <w:r>
        <w:t xml:space="preserve"> correction was applied.</w:t>
      </w:r>
      <w:proofErr w:type="gramEnd"/>
      <w:r>
        <w:t xml:space="preserve">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rsidR="00101B0D" w:rsidRDefault="007353F3" w:rsidP="00101B0D">
      <w:pPr>
        <w:pStyle w:val="Heading2"/>
      </w:pPr>
      <w:bookmarkStart w:id="26" w:name="_Toc505879087"/>
      <w:r>
        <w:t xml:space="preserve">3.3 </w:t>
      </w:r>
      <w:r w:rsidR="00101B0D">
        <w:t>Results</w:t>
      </w:r>
      <w:bookmarkEnd w:id="26"/>
    </w:p>
    <w:p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rsidR="003E19B9" w:rsidRDefault="003E19B9">
      <w:r>
        <w:br w:type="page"/>
      </w:r>
    </w:p>
    <w:p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rsidR="00E3593B" w:rsidRDefault="00E3593B"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rsidR="00E3593B" w:rsidRDefault="00E3593B"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rsidR="00101B0D" w:rsidRDefault="00101B0D" w:rsidP="00AA15F8">
      <w:pPr>
        <w:spacing w:line="360" w:lineRule="auto"/>
      </w:pPr>
      <w:r>
        <w:t xml:space="preserve">Relational memory errors (identity-location </w:t>
      </w:r>
      <w:proofErr w:type="spellStart"/>
      <w:r>
        <w:t>misassignments</w:t>
      </w:r>
      <w:proofErr w:type="spellEnd"/>
      <w:r>
        <w:t xml:space="preserve">)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rsidR="00E3593B" w:rsidRDefault="00E3593B" w:rsidP="00101B0D">
                            <w:r>
                              <w:rPr>
                                <w:b/>
                              </w:rPr>
                              <w:t>Figure 3.3</w:t>
                            </w:r>
                            <w:r>
                              <w:t xml:space="preserve">: Relational memory errors were evaluated in both space and time independently by measuring the number of items which were assigned to another item’s location (i.e. a </w:t>
                            </w:r>
                            <w:proofErr w:type="spellStart"/>
                            <w:r>
                              <w:t>misbinding</w:t>
                            </w:r>
                            <w:proofErr w:type="spellEnd"/>
                            <w:r>
                              <w:t>).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rsidR="00E3593B" w:rsidRDefault="00E3593B" w:rsidP="00101B0D">
                      <w:r>
                        <w:rPr>
                          <w:b/>
                        </w:rPr>
                        <w:t>Figure 3.3</w:t>
                      </w:r>
                      <w:r>
                        <w:t xml:space="preserve">: Relational memory errors were evaluated in both space and time independently by measuring the number of items which were assigned to another item’s location (i.e. a </w:t>
                      </w:r>
                      <w:proofErr w:type="spellStart"/>
                      <w:r>
                        <w:t>misbinding</w:t>
                      </w:r>
                      <w:proofErr w:type="spellEnd"/>
                      <w:r>
                        <w:t>). The number of these errors in time was greater than the number in space. This difference did not change across trials, though both errors decreased as accuracy improved.</w:t>
                      </w:r>
                    </w:p>
                  </w:txbxContent>
                </v:textbox>
                <w10:anchorlock/>
              </v:shape>
            </w:pict>
          </mc:Fallback>
        </mc:AlternateContent>
      </w:r>
    </w:p>
    <w:p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was observed that within-context items were placed closer together than across context items in time (paired sample t-test; t(109)=9.78, p&lt;0.001). This effect was numerically larger for the across context distances, but both within and across differed significantly from 0 (</w:t>
      </w:r>
      <w:proofErr w:type="gramStart"/>
      <w:r>
        <w:t>t(</w:t>
      </w:r>
      <w:proofErr w:type="gramEnd"/>
      <w:r>
        <w:t xml:space="preserve">42)=16.02, p&lt;0.001 and t(42)=10.61, p&lt;0.001, </w:t>
      </w:r>
      <w:r>
        <w:lastRenderedPageBreak/>
        <w:t>respectively). A 2x4 (within and across by trial number) repeated measures ANOVA was used to compare within and across over trials. A significant main effect of within vs. across was found (</w:t>
      </w:r>
      <w:proofErr w:type="gramStart"/>
      <w:r>
        <w:t>F(</w:t>
      </w:r>
      <w:proofErr w:type="gramEnd"/>
      <w:r>
        <w:t>1, 106)=80.84, p&lt;0.001) but no interaction effect was present. No significant mai</w:t>
      </w:r>
      <w:r w:rsidR="00F075F7">
        <w:t xml:space="preserve">n effect of trial was present. </w:t>
      </w:r>
    </w:p>
    <w:p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rsidR="00E3593B" w:rsidRDefault="00E3593B"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rsidR="00E3593B" w:rsidRDefault="00E3593B"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rsidR="003E19B9" w:rsidRDefault="00101B0D" w:rsidP="00AA15F8">
      <w:pPr>
        <w:spacing w:line="360" w:lineRule="auto"/>
      </w:pPr>
      <w:r>
        <w:t xml:space="preserve">Finally, when evaluating the identity-location </w:t>
      </w:r>
      <w:proofErr w:type="spellStart"/>
      <w:r>
        <w:t>misassignments</w:t>
      </w:r>
      <w:proofErr w:type="spellEnd"/>
      <w:r>
        <w:t xml:space="preserve"> (i.e. the number of items placed in another item’s location) within vs. across contexts, within-context items were </w:t>
      </w:r>
      <w:proofErr w:type="spellStart"/>
      <w:r>
        <w:t>misassigned</w:t>
      </w:r>
      <w:proofErr w:type="spellEnd"/>
      <w:r>
        <w:t xml:space="preserve">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w:t>
      </w:r>
      <w:proofErr w:type="spellStart"/>
      <w:r>
        <w:t>misassignment</w:t>
      </w:r>
      <w:proofErr w:type="spellEnd"/>
      <w:r>
        <w:t xml:space="preserve"> proportion and trial was found (</w:t>
      </w:r>
      <w:proofErr w:type="gramStart"/>
      <w:r>
        <w:t>F(</w:t>
      </w:r>
      <w:proofErr w:type="gramEnd"/>
      <w:r>
        <w:t xml:space="preserve">3, 147)=12.12, p&lt;0.001). Follow-up t-tests showed a significant increase in within-context </w:t>
      </w:r>
      <w:proofErr w:type="spellStart"/>
      <w:r>
        <w:t>misassignments</w:t>
      </w:r>
      <w:proofErr w:type="spellEnd"/>
      <w:r>
        <w:t xml:space="preserve">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w:t>
      </w:r>
      <w:r>
        <w:lastRenderedPageBreak/>
        <w:t xml:space="preserve">context </w:t>
      </w:r>
      <w:proofErr w:type="spellStart"/>
      <w:r>
        <w:t>misassignment</w:t>
      </w:r>
      <w:proofErr w:type="spellEnd"/>
      <w:r>
        <w:t xml:space="preserve"> proportion as they are one minus each other. To determine if this effect is present in the absolute number of items being </w:t>
      </w:r>
      <w:proofErr w:type="spellStart"/>
      <w:r>
        <w:t>misassigned</w:t>
      </w:r>
      <w:proofErr w:type="spellEnd"/>
      <w:r>
        <w:t xml:space="preserve">, another 2x4 repeated measures ANOVA was performed on the number of items to be </w:t>
      </w:r>
      <w:proofErr w:type="spellStart"/>
      <w:r>
        <w:t>misassigned</w:t>
      </w:r>
      <w:proofErr w:type="spellEnd"/>
      <w:r>
        <w:t xml:space="preserve"> within or across context. A main effect of within and across context measures was found (</w:t>
      </w:r>
      <w:proofErr w:type="gramStart"/>
      <w:r>
        <w:t>F(</w:t>
      </w:r>
      <w:proofErr w:type="gramEnd"/>
      <w:r>
        <w:t xml:space="preserve">1, 168)=5.74, p=0.02) as well as an interaction between within and across context and trial (F(3, 168)=11.42, p&lt;0.001). Follow-up t-tests show a significant increase in within-context </w:t>
      </w:r>
      <w:proofErr w:type="spellStart"/>
      <w:r>
        <w:t>misassignments</w:t>
      </w:r>
      <w:proofErr w:type="spellEnd"/>
      <w:r>
        <w:t xml:space="preserve"> between trials 1 and 2 (</w:t>
      </w:r>
      <w:proofErr w:type="gramStart"/>
      <w:r>
        <w:t>t(</w:t>
      </w:r>
      <w:proofErr w:type="gramEnd"/>
      <w:r>
        <w:t xml:space="preserve">42)=-2.34, p=0.024) but not significant increase between trials 2 and 3 or 3 and 4 (t(42)=-1.11 and 1.50, p=0.27 and 0.14, respectively). A significant decrease in across context </w:t>
      </w:r>
      <w:proofErr w:type="spellStart"/>
      <w:r>
        <w:t>misassignment</w:t>
      </w:r>
      <w:proofErr w:type="spellEnd"/>
      <w:r>
        <w:t xml:space="preserve"> was seen between trials 1 and 2 (</w:t>
      </w:r>
      <w:proofErr w:type="gramStart"/>
      <w:r>
        <w:t>t(</w:t>
      </w:r>
      <w:proofErr w:type="gramEnd"/>
      <w:r>
        <w:t xml:space="preserve">42)=3.44, p=0.001) and trials 2 and 3 (t(42)=4.61, p&lt;0.001) but not trials 3 and 4 (t(42)=1.40, p=0.17. </w:t>
      </w:r>
    </w:p>
    <w:p w:rsidR="003E19B9" w:rsidRDefault="003E19B9">
      <w:r>
        <w:br w:type="page"/>
      </w:r>
    </w:p>
    <w:p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101B0D" w:rsidRDefault="00101B0D" w:rsidP="00101B0D">
      <w:pPr>
        <w:jc w:val="right"/>
      </w:pPr>
      <w:commentRangeStart w:id="27"/>
      <w:r>
        <w:rPr>
          <w:noProof/>
        </w:rPr>
        <w:drawing>
          <wp:inline distT="0" distB="0" distL="0" distR="0" wp14:anchorId="3794FEC6" wp14:editId="69FEC267">
            <wp:extent cx="5928360" cy="2895600"/>
            <wp:effectExtent l="0" t="0" r="15240" b="0"/>
            <wp:docPr id="275" name="Chart 27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27"/>
      <w:r w:rsidR="00E3593B">
        <w:rPr>
          <w:rStyle w:val="CommentReference"/>
        </w:rPr>
        <w:commentReference w:id="27"/>
      </w:r>
    </w:p>
    <w:p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rsidR="00E3593B" w:rsidRDefault="00E3593B" w:rsidP="00101B0D">
                            <w:r>
                              <w:rPr>
                                <w:b/>
                              </w:rPr>
                              <w:t>Figure 3.5</w:t>
                            </w:r>
                            <w:r>
                              <w:t xml:space="preserve">: The proportion of items which have been assigned to another item’s location within vs. across context. Although the within context items should be </w:t>
                            </w:r>
                            <w:proofErr w:type="spellStart"/>
                            <w:r>
                              <w:t>misassigned</w:t>
                            </w:r>
                            <w:proofErr w:type="spellEnd"/>
                            <w:r>
                              <w:t xml:space="preserve"> to each other’s locations by chance at a rate of approximately 14%, we see a substantially higher occurrence of &gt;40%. Interestingly, this effect only gets stronger across trials despite improved accuracy across all non-context based error metrics (including number of </w:t>
                            </w:r>
                            <w:proofErr w:type="spellStart"/>
                            <w:r>
                              <w:t>misbound</w:t>
                            </w:r>
                            <w:proofErr w:type="spellEnd"/>
                            <w:r>
                              <w:t xml:space="preserve"> items). Note that this same pattern is present when the </w:t>
                            </w:r>
                            <w:proofErr w:type="gramStart"/>
                            <w:r>
                              <w:t>number of items assigned within versus across are</w:t>
                            </w:r>
                            <w:proofErr w:type="gramEnd"/>
                            <w:r>
                              <w:t xml:space="preserv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rsidR="00E3593B" w:rsidRDefault="00E3593B" w:rsidP="00101B0D">
                      <w:r>
                        <w:rPr>
                          <w:b/>
                        </w:rPr>
                        <w:t>Figure 3.5</w:t>
                      </w:r>
                      <w:r>
                        <w:t xml:space="preserve">: The proportion of items which have been assigned to another item’s location within vs. across context. Although the within context items should be </w:t>
                      </w:r>
                      <w:proofErr w:type="spellStart"/>
                      <w:r>
                        <w:t>misassigned</w:t>
                      </w:r>
                      <w:proofErr w:type="spellEnd"/>
                      <w:r>
                        <w:t xml:space="preserve"> to each other’s locations by chance at a rate of approximately 14%, we see a substantially higher occurrence of &gt;40%. Interestingly, this effect only gets stronger across trials despite improved accuracy across all non-context based error metrics (including number of </w:t>
                      </w:r>
                      <w:proofErr w:type="spellStart"/>
                      <w:r>
                        <w:t>misbound</w:t>
                      </w:r>
                      <w:proofErr w:type="spellEnd"/>
                      <w:r>
                        <w:t xml:space="preserve"> items). Note that this same pattern is present when the </w:t>
                      </w:r>
                      <w:proofErr w:type="gramStart"/>
                      <w:r>
                        <w:t>number of items assigned within versus across are</w:t>
                      </w:r>
                      <w:proofErr w:type="gramEnd"/>
                      <w:r>
                        <w:t xml:space="preserve"> compared directly (rather than as a proportion of the overall errors).</w:t>
                      </w:r>
                    </w:p>
                  </w:txbxContent>
                </v:textbox>
                <w10:anchorlock/>
              </v:shape>
            </w:pict>
          </mc:Fallback>
        </mc:AlternateContent>
      </w:r>
    </w:p>
    <w:p w:rsidR="00101B0D" w:rsidRDefault="007353F3" w:rsidP="00101B0D">
      <w:pPr>
        <w:pStyle w:val="Heading2"/>
        <w:rPr>
          <w:rStyle w:val="Heading1Char"/>
        </w:rPr>
      </w:pPr>
      <w:bookmarkStart w:id="28" w:name="_Toc505879088"/>
      <w:r>
        <w:rPr>
          <w:rStyle w:val="Heading1Char"/>
        </w:rPr>
        <w:lastRenderedPageBreak/>
        <w:t xml:space="preserve">3.4 </w:t>
      </w:r>
      <w:r w:rsidR="00101B0D" w:rsidRPr="007717E1">
        <w:rPr>
          <w:rStyle w:val="Heading1Char"/>
        </w:rPr>
        <w:t>Discussion</w:t>
      </w:r>
      <w:bookmarkEnd w:id="28"/>
    </w:p>
    <w:p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w:t>
      </w:r>
      <w:proofErr w:type="spellStart"/>
      <w:r>
        <w:t>omnidirectionally</w:t>
      </w:r>
      <w:proofErr w:type="spellEnd"/>
      <w:r>
        <w:t xml:space="preserve">,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w:t>
      </w:r>
      <w:proofErr w:type="spellStart"/>
      <w:r>
        <w:t>misassigned</w:t>
      </w:r>
      <w:proofErr w:type="spellEnd"/>
      <w:r>
        <w:t xml:space="preserve">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7C3648">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"9", "1" ] ] }, "page" : "11078-11083", "publisher" : "National Academy of Sciences", "title" : "Human hippocampus represents space and time during retrieval of real-world memories", "type" : "article-journal", "volume" : "112" }, "uris" : [ "http://www.mendeley.com/documents/?uuid=099c76f5-87fc-4875-94ee-e4bb2f8699dc"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4C7410">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have been identified in the hippocampus and its role in navigation </w:t>
      </w:r>
      <w:r>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Eichenbaum, 2017)", "plainTextFormattedCitation" : "(Howard Eichenbaum, 2017b)", "previouslyFormattedCitation" : "(Howard Eichenbaum, 2017b)"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possibilities, however, when using a relational memory error metric which has been shown to be particularly sensitive to hippocampal damage in human patients (</w:t>
      </w:r>
      <w:proofErr w:type="spellStart"/>
      <w:r>
        <w:t>Horecka</w:t>
      </w:r>
      <w:proofErr w:type="spellEnd"/>
      <w:r>
        <w:t xml:space="preserve">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w:t>
      </w:r>
      <w:proofErr w:type="spellStart"/>
      <w:r>
        <w:t>explorable</w:t>
      </w:r>
      <w:proofErr w:type="spellEnd"/>
      <w:r>
        <w:t xml:space="preserv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w:t>
      </w:r>
      <w:commentRangeStart w:id="29"/>
      <w:proofErr w:type="spellStart"/>
      <w:r>
        <w:t>misbinding</w:t>
      </w:r>
      <w:commentRangeEnd w:id="29"/>
      <w:proofErr w:type="spellEnd"/>
      <w:r w:rsidR="00E3593B">
        <w:rPr>
          <w:rStyle w:val="CommentReference"/>
        </w:rPr>
        <w:commentReference w:id="29"/>
      </w:r>
      <w:r>
        <w:t xml:space="preserve">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w:t>
      </w:r>
      <w:proofErr w:type="spellStart"/>
      <w:r>
        <w:t>allocentrically</w:t>
      </w:r>
      <w:proofErr w:type="spellEnd"/>
      <w:r>
        <w:t xml:space="preserve"> and egocentrically in the same</w:t>
      </w:r>
      <w:r w:rsidR="00761DED">
        <w:t xml:space="preserve"> way the spatial position can? </w:t>
      </w:r>
      <w:r>
        <w:t xml:space="preserve">In spatial navigation, Cognitive Map Theory says that </w:t>
      </w:r>
      <w:proofErr w:type="spellStart"/>
      <w:r>
        <w:t>allocentric</w:t>
      </w:r>
      <w:proofErr w:type="spellEnd"/>
      <w:r>
        <w:t xml:space="preserve">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w:t>
      </w:r>
      <w:proofErr w:type="spellStart"/>
      <w:r>
        <w:t>allocentric</w:t>
      </w:r>
      <w:proofErr w:type="spellEnd"/>
      <w:r>
        <w:t xml:space="preserve">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w:t>
      </w:r>
      <w:proofErr w:type="spellStart"/>
      <w:r>
        <w:t>allocentric</w:t>
      </w:r>
      <w:proofErr w:type="spellEnd"/>
      <w:r>
        <w:t xml:space="preserve"> perspective.</w:t>
      </w:r>
      <w:r w:rsidR="00761DED">
        <w:t xml:space="preserve"> Future examinations of temporal </w:t>
      </w:r>
      <w:r w:rsidR="002E59E4">
        <w:t>navigation</w:t>
      </w:r>
      <w:r w:rsidR="00761DED">
        <w:t xml:space="preserve"> should more directly interrogate the potential of </w:t>
      </w:r>
      <w:proofErr w:type="spellStart"/>
      <w:r w:rsidR="00761DED">
        <w:t>allocentric</w:t>
      </w:r>
      <w:proofErr w:type="spellEnd"/>
      <w:r w:rsidR="00761DED">
        <w:t xml:space="preserve"> and egocentric strategies in non-spatial domains.</w:t>
      </w:r>
    </w:p>
    <w:p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w:t>
      </w:r>
      <w:r>
        <w:lastRenderedPageBreak/>
        <w:t>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w:t>
      </w:r>
      <w:proofErr w:type="gramStart"/>
      <w:r>
        <w:t>effects</w:t>
      </w:r>
      <w:proofErr w:type="gramEnd"/>
      <w:r>
        <w:t xml:space="preserve">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7C3648">
        <w:instrText>ADDIN CSL_CITATION { "citationItems" : [ { "id" : "ITEM-1", "itemData" : { "DOI" : "10.1037/0033-295X.102.3.419", "ISBN" : "0033-295X (Print)\\r0033-295X (Linking)", "ISSN" : "0033-295X",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"http://www.mendeley.com/documents/?uuid=f48f0cf9-4bd5-4fe8-a7a1-698d3462c59b"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7C3648" w:rsidRPr="007C3648">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w:t>
      </w:r>
      <w:proofErr w:type="spellStart"/>
      <w:r>
        <w:t>misassignments</w:t>
      </w:r>
      <w:proofErr w:type="spellEnd"/>
      <w:r>
        <w:t xml:space="preserve"> (i.e. relational memory errors) where an item is placed in another item’s location within vs. across a context boundary. </w:t>
      </w:r>
      <w:proofErr w:type="gramStart"/>
      <w:r>
        <w:t xml:space="preserve">If this error were to occur by chance (via randomly ordering the items), we would expect approximately 14% of </w:t>
      </w:r>
      <w:proofErr w:type="spellStart"/>
      <w:r>
        <w:t>misassignments</w:t>
      </w:r>
      <w:proofErr w:type="spellEnd"/>
      <w:r>
        <w:t xml:space="preserve"> to be to a within-context location.</w:t>
      </w:r>
      <w:proofErr w:type="gramEnd"/>
      <w:r>
        <w:t xml:space="preserve"> However, we find the error occurs more than twice as often as expected within-context. Moreover, within-context </w:t>
      </w:r>
      <w:proofErr w:type="spellStart"/>
      <w:r>
        <w:t>misassignment</w:t>
      </w:r>
      <w:proofErr w:type="spellEnd"/>
      <w:r>
        <w:t xml:space="preserve"> errors become more common (as a proportion of the total number of </w:t>
      </w:r>
      <w:proofErr w:type="spellStart"/>
      <w:r>
        <w:t>misassignments</w:t>
      </w:r>
      <w:proofErr w:type="spellEnd"/>
      <w:r>
        <w:t xml:space="preserve">) on repeated study both as a proportion of the number of </w:t>
      </w:r>
      <w:proofErr w:type="spellStart"/>
      <w:r>
        <w:t>misassignments</w:t>
      </w:r>
      <w:proofErr w:type="spellEnd"/>
      <w:r>
        <w:t xml:space="preserve">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xml:space="preserve">,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w:t>
      </w:r>
      <w:proofErr w:type="spellStart"/>
      <w:r>
        <w:t>misassignment</w:t>
      </w:r>
      <w:proofErr w:type="spellEnd"/>
      <w:r>
        <w:t xml:space="preserve">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w:t>
      </w:r>
      <w:r w:rsidR="00F075F7">
        <w:t xml:space="preserve">mporal relational information. </w:t>
      </w:r>
      <w:r>
        <w:t>In other words, more information may improve relational memory, to a point. This question could be tested by increasing the number of within-context items to see if this improves within-context order memory.</w:t>
      </w:r>
    </w:p>
    <w:p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w:t>
      </w:r>
      <w:proofErr w:type="spellStart"/>
      <w:r>
        <w:t>misassigned</w:t>
      </w:r>
      <w:proofErr w:type="spellEnd"/>
      <w:r>
        <w:t xml:space="preserve">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rsidR="00FA74FB" w:rsidRDefault="0072413B" w:rsidP="00A92435">
      <w:pPr>
        <w:rPr>
          <w:rFonts w:asciiTheme="majorHAnsi" w:eastAsiaTheme="majorEastAsia" w:hAnsiTheme="majorHAnsi" w:cstheme="majorBidi"/>
          <w:color w:val="A5A5A5" w:themeColor="accent1" w:themeShade="BF"/>
          <w:sz w:val="32"/>
          <w:szCs w:val="32"/>
        </w:rPr>
      </w:pPr>
      <w:r>
        <w:br w:type="page"/>
      </w:r>
    </w:p>
    <w:p w:rsidR="00563ABB" w:rsidRDefault="007353F3" w:rsidP="00563ABB">
      <w:pPr>
        <w:pStyle w:val="Heading1"/>
      </w:pPr>
      <w:bookmarkStart w:id="30" w:name="_Toc496446945"/>
      <w:bookmarkStart w:id="31" w:name="_Toc505879089"/>
      <w:r>
        <w:lastRenderedPageBreak/>
        <w:t xml:space="preserve">Chapter 4: </w:t>
      </w:r>
      <w:r w:rsidR="00563ABB">
        <w:t>Spatiotemporal Navigation, Sampling, and Information Encoding in Virtual Reality</w:t>
      </w:r>
      <w:bookmarkEnd w:id="30"/>
      <w:bookmarkEnd w:id="31"/>
    </w:p>
    <w:p w:rsidR="00563ABB" w:rsidRDefault="00563ABB" w:rsidP="00563ABB"/>
    <w:p w:rsidR="00563ABB" w:rsidRDefault="007353F3" w:rsidP="00563ABB">
      <w:pPr>
        <w:pStyle w:val="Heading2"/>
      </w:pPr>
      <w:bookmarkStart w:id="32" w:name="_Toc505879090"/>
      <w:r>
        <w:t xml:space="preserve">4.1 </w:t>
      </w:r>
      <w:r w:rsidR="00563ABB">
        <w:t>Introduction</w:t>
      </w:r>
      <w:bookmarkEnd w:id="32"/>
    </w:p>
    <w:bookmarkStart w:id="33" w:name="_Hlk498967680"/>
    <w:p w:rsidR="00F24602"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w:t>
      </w:r>
      <w:r w:rsidR="00462E89">
        <w:t>ctory from one place to another</w:t>
      </w:r>
      <w:r>
        <w:t>.</w:t>
      </w:r>
      <w:r w:rsidR="00462E89">
        <w:t>”</w:t>
      </w:r>
      <w:r>
        <w:t xml:space="preserve"> This definition captures a surprising amount of cases which would be commonly considered navigation, and it has been echoed in recent reviews of navigation and hippocampal function in various species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w:t>
      </w:r>
      <w:r w:rsidR="00462E89">
        <w:rPr>
          <w:noProof/>
        </w:rPr>
        <w:t xml:space="preserve">e.g. </w:t>
      </w:r>
      <w:r w:rsidR="007B454C" w:rsidRPr="007B454C">
        <w:rPr>
          <w:noProof/>
        </w:rPr>
        <w:t>Howard Eichenbaum, 2017b)</w:t>
      </w:r>
      <w:r>
        <w:fldChar w:fldCharType="end"/>
      </w:r>
      <w:r>
        <w:t>. Interestingly, however, the word “place” in this context strongly implies that navigation is generally restricted to space</w:t>
      </w:r>
      <w:r w:rsidR="00462E89">
        <w:t>, much like “place”</w:t>
      </w:r>
      <w:r>
        <w:t xml:space="preserve"> is used as the term to describe cells which fire relative to </w:t>
      </w:r>
      <w:r w:rsidR="00DB4B3E">
        <w:t>distal cues</w:t>
      </w:r>
      <w:r>
        <w:t xml:space="preserve"> in space, i.e. “place” cells; </w:t>
      </w:r>
      <w:r>
        <w:fldChar w:fldCharType="begin" w:fldLock="1"/>
      </w:r>
      <w:r w:rsidR="004C7410">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and elaborated upon in the context of hippocampal function by</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Cognitive Map Theory suggests that, at least in space, the hippocampus is responsible for maintaining map-like</w:t>
      </w:r>
      <w:r w:rsidR="00DB4B3E">
        <w:t xml:space="preserve"> r</w:t>
      </w:r>
      <w:r>
        <w:t xml:space="preserve">epresentations, and this theory has been validated to various degrees across many human and rodent lesion studies </w:t>
      </w:r>
      <w:r>
        <w:fldChar w:fldCharType="begin" w:fldLock="1"/>
      </w:r>
      <w:r w:rsidR="007C3648">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"http://www.mendeley.com/documents/?uuid=529551b5-1bb4-423c-ba94-b734b1e8de9f"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w:t>
      </w:r>
      <w:proofErr w:type="spellStart"/>
      <w:r>
        <w:t>Tolman</w:t>
      </w:r>
      <w:proofErr w:type="spellEnd"/>
      <w:r>
        <w:t xml:space="preserve"> himself did not restrict this theory to space; however, later uses of the theory have tended to isolate space in exclusion of any other domains. Despite this isolation of navigation to space, “time” cells in the hippocampus have been identified</w:t>
      </w:r>
      <w:r w:rsidR="00462E89">
        <w:t>,</w:t>
      </w:r>
      <w:r>
        <w:t xml:space="preserve">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and extensive evidence suggest</w:t>
      </w:r>
      <w:r w:rsidR="00462E89">
        <w:t>s that</w:t>
      </w:r>
      <w:r>
        <w:t xml:space="preserve"> the hippocampus is involved in mapping far more than just spatial </w:t>
      </w:r>
      <w:r w:rsidR="005041D4">
        <w:t>information</w:t>
      </w:r>
      <w:r w:rsidR="007B454C">
        <w:t xml:space="preserve"> </w:t>
      </w:r>
      <w:r w:rsidR="007B454C">
        <w:fldChar w:fldCharType="begin" w:fldLock="1"/>
      </w:r>
      <w:r w:rsidR="002B7776">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"ITEM-8", "issue" : "3", "issued" : { "date-parts" : [ [ "2015", "11" ] ] }, "page" : "578-589", "publisher" : "Elsevier Inc.", "title" : "During Running in Place, Grid Cells Integrate Elapsed Time and Distance Run", "type" : "article-journal", "volume" : "88" }, "uris" : [ "http://www.mendeley.com/documents/?uuid=dbfa8f1e-d13e-40b0-b710-c65ae63c0edc"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2017c; Howard et al., 2014; Konkel et al., 2008; B. J. J. Kraus et al., 2015; Charan Ranganath &amp; Hsieh, 2016; Schiller et al., 2015; Warren et al., 2015)", "plainTextFormattedCitation" : "(Neal J. Cohen &amp; Eichenbaum, 1993; H. Eichenbaum, Dudchenko, Wood, Shapiro, &amp; Tanila, 1999; Howard Eichenbaum, 2015, 2017c; Howard et al., 2014; Konkel et al., 2008; B. J. J. Kraus et al., 2015; Charan Ranganath &amp; Hsieh, 2016; Schiller et al., 2015; Warren et al., 2015)", "previouslyFormattedCitation" : "(Neal J. Cohen &amp; Eichenbaum, 1993; H. Eichenbaum, Dudchenko, Wood, Shapiro, &amp; Tanila, 1999; Howard Eichenbaum, 2015, 2017c; Howard et al., 2014; Konkel et al., 2008; B. J. J. Kraus et al., 2015; Charan Ranganath &amp; Hsieh, 2016; Schiller et al., 2015; Warren et al., 2015)" }, "properties" : {  }, "schema" : "https://github.com/citation-style-language/schema/raw/master/csl-citation.json" }</w:instrText>
      </w:r>
      <w:r w:rsidR="007B454C">
        <w:fldChar w:fldCharType="separate"/>
      </w:r>
      <w:r w:rsidR="007C3648" w:rsidRPr="007C3648">
        <w:rPr>
          <w:noProof/>
        </w:rPr>
        <w:t>(Neal J. Cohen &amp; Eichenbaum, 1993; H. Eichenbaum, Dudchenko, Wood, Shapiro, &amp; Tanila, 1999; Howard Eichenbaum, 2015, 2017c; Howard et al., 2014; Konkel et al., 2008; B. J. J. Kraus et al., 2015; Charan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w:t>
      </w:r>
      <w:r w:rsidR="00462E89">
        <w:t>introduced a task that can successfully interrogate relational and contextual memory for both time and space, simultaneously, but it did not examine how information sampling (via navigatio</w:t>
      </w:r>
      <w:r w:rsidR="00F075F7">
        <w:t xml:space="preserve">n) during study informed these </w:t>
      </w:r>
      <w:r w:rsidR="00462E89">
        <w:t>memory measures.</w:t>
      </w:r>
      <w:r>
        <w:t xml:space="preserve"> </w:t>
      </w:r>
      <w:r w:rsidR="00F24602">
        <w:t>In this work, we demonstrate methods which are applied to the behavioral navigation data collected in the task described in Chapter 3 to examine the relationship between spatiotemporal navigation, learning of temporal sequences, and relational and contextual memory in space and time.</w:t>
      </w:r>
    </w:p>
    <w:p w:rsidR="001545AB" w:rsidRDefault="00F24602" w:rsidP="00AA15F8">
      <w:pPr>
        <w:spacing w:line="360" w:lineRule="auto"/>
      </w:pPr>
      <w:r>
        <w:lastRenderedPageBreak/>
        <w:t>Although temporal sequence memory has been studied extensively</w:t>
      </w:r>
      <w:r w:rsidR="00761DED">
        <w:t xml:space="preserve"> and is thought to critically rely on the hippocampus </w:t>
      </w:r>
      <w:r w:rsidR="00761DED">
        <w:fldChar w:fldCharType="begin" w:fldLock="1"/>
      </w:r>
      <w:r w:rsidR="00761DED">
        <w:instrText>ADDIN CSL_CITATION { "citationItems" : [ { "id" : "ITEM-1",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"ITEM-1", "issue" : "1", "issued" : { "date-parts" : [ [ "2016" ] ] }, "page" : "93-110", "title" : "The hippocampus: A special place for time", "type" : "article-journal", "volume" : "1369" }, "uris" : [ "http://www.mendeley.com/documents/?uuid=21777744-1d73-42f6-819e-96209baac8a0" ] } ], "mendeley" : { "formattedCitation" : "(Charan Ranganath &amp; Hsieh, 2016)", "manualFormatting" : "(see Ranganath &amp; Hsieh, 2016 for a review)", "plainTextFormattedCitation" : "(Charan Ranganath &amp; Hsieh, 2016)", "previouslyFormattedCitation" : "(Charan Ranganath &amp; Hsieh, 2016)"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Ranganath &amp; Hsieh, 2016</w:t>
      </w:r>
      <w:r w:rsidR="00761DED">
        <w:rPr>
          <w:noProof/>
        </w:rPr>
        <w:t xml:space="preserve"> for a review</w:t>
      </w:r>
      <w:r w:rsidR="00761DED" w:rsidRPr="00761DED">
        <w:rPr>
          <w:noProof/>
        </w:rPr>
        <w:t>)</w:t>
      </w:r>
      <w:r w:rsidR="00761DED">
        <w:fldChar w:fldCharType="end"/>
      </w:r>
      <w:r>
        <w:t xml:space="preserve">, the ability to selectively sample and navigate through a temporal sequence and the subsequent impact on memory for the sequence has never been examined. </w:t>
      </w:r>
      <w:r w:rsidR="00BA058B">
        <w:t>In addition to the hippocampus,</w:t>
      </w:r>
      <w:r w:rsidR="00761DED">
        <w:t xml:space="preserve"> </w:t>
      </w:r>
      <w:r>
        <w:t xml:space="preserve">other cortical regions such as </w:t>
      </w:r>
      <w:proofErr w:type="spellStart"/>
      <w:r>
        <w:t>perirhinal</w:t>
      </w:r>
      <w:proofErr w:type="spellEnd"/>
      <w:r>
        <w:t xml:space="preserve">, </w:t>
      </w:r>
      <w:proofErr w:type="spellStart"/>
      <w:r>
        <w:t>parahippocampal</w:t>
      </w:r>
      <w:proofErr w:type="spellEnd"/>
      <w:r>
        <w:t>, and prefrontal cortices may also be critically involved with certain aspects of sequence memory</w:t>
      </w:r>
      <w:r w:rsidR="00761DED">
        <w:t xml:space="preserve"> </w:t>
      </w:r>
      <w:r w:rsidR="00761DED">
        <w:fldChar w:fldCharType="begin" w:fldLock="1"/>
      </w:r>
      <w:r w:rsidR="00CD6720">
        <w:instrText>ADDIN CSL_CITATION { "citationItems" : [ { "id" : "ITEM-1", "itemData" : { "DOI" : "10.1038/nrn3338", "ISSN" : "1471-003X", "abstract" : "Nature Reviews Neuroscience 13, 713 (2012). doi:10.1038/nrn3338", "author" : [ { "dropping-particle" : "", "family" : "Ranganath", "given" : "Charan", "non-dropping-particle" : "", "parse-names" : false, "suffix" : "" }, { "dropping-particle" : "", "family" : "Ritchey", "given" : "Maureen", "non-dropping-particle" : "", "parse-names" : false, "suffix" : "" } ], "container-title" : "Nature Publishing Group", "id" : "ITEM-1", "issue" : "10", "issued" : { "date-parts" : [ [ "2012" ] ] }, "page" : "713-726", "title" : "Two cortical systems for memory- guided behaviour", "type" : "article-journal", "volume" : "13" }, "uris" : [ "http://www.mendeley.com/documents/?uuid=a4572216-779e-44f1-86b6-c6b35b17907b" ] }, { "id" : "ITEM-2", "itemData" : { "DOI" : "10.1016/j.neuroimage.2015.07.040", "ISBN" : "1095-9572 (Electronic)\\r1053-8119 (Linking)", "ISSN" : "10959572", "PMID" : "26209802", "abstract" : "Episodic memory entails the ability to remember what happened when. Although the available evidence indicates that the hippocampus plays a role in structuring serial order information during retrieval of event sequences, information processed in the hippocampus must be conveyed to other cortical and subcortical areas in order to guide behavior. However, the extent to which other brain regions contribute to the temporal organization of episodic memory remains unclear. Here, we examined multivoxel activity pattern changes during retrieval of learned and random object sequences, focusing on a neocortical \"core recollection network\" that includes the medial prefrontal cortex, retrosplenial cortex, and angular gyrus, as well as on striatal areas including the caudate nucleus and putamen that have been implicated in processing of sequence information. The results demonstrate that regions of the core recollection network carry information about temporal positions within object sequences, irrespective of object information. This schematic coding of temporal information is in contrast to the putamen, which carried information specific to objects in learned sequences, and the caudate, which carried information about objects, irrespective of sequence context. Our results suggest a role for the cortical recollection network in the representation of temporal structure of events during episodic retrieval, and highlight the possible mechanisms by which the striatal areas may contribute to this process. More broadly, the results indicate that temporal sequence retrieval is a useful paradigm for dissecting the contributions of specific brain regions to episodic memory.", "author" : [ { "dropping-particle" : "", "family" : "Hsieh", "given" : "Liang Tien", "non-dropping-particle" : "", "parse-names" : false, "suffix" : "" }, { "dropping-particle" : "", "family" : "Ranganath", "given" : "Charan", "non-dropping-particle" : "", "parse-names" : false, "suffix" : "" } ], "container-title" : "NeuroImage", "id" : "ITEM-2", "issue" : "121", "issued" : { "date-parts" : [ [ "2015" ] ] }, "page" : "78-90", "title" : "Cortical and subcortical contributions to sequence retrieval: Schematic coding of temporal context in the neocortical recollection network", "type" : "article-journal", "volume" : "121" }, "uris" : [ "http://www.mendeley.com/documents/?uuid=5c056819-a430-47e4-9d1d-72a2bc3fdae2" ] }, { "id" : "ITEM-3", "itemData" : { "author" : [ { "dropping-particle" : "", "family" : "Ranganath", "given" : "C.", "non-dropping-particle" : "", "parse-names" : false, "suffix" : "" }, { "dropping-particle" : "", "family" : "Blumenfeld", "given" : "R S", "non-dropping-particle" : "", "parse-names" : false, "suffix" : "" } ], "chapter-number" : "3", "container-title" : "Learning and Memory: A Comprehensive Reference", "edition" : "3", "editor" : [ { "dropping-particle" : "", "family" : "Byrne", "given" : "J.H.", "non-dropping-particle" : "", "parse-names" : false, "suffix" : "" } ], "id" : "ITEM-3", "issued" : { "date-parts" : [ [ "2008" ] ] }, "page" : "261-279", "publisher" : "Oxford: Acadmic Press", "title" : "Prefrontal Cortex and Memory", "type" : "chapter" }, "uris" : [ "http://www.mendeley.com/documents/?uuid=44cd5be0-308e-4907-a44b-04a545eae1dc" ] } ], "mendeley" : { "formattedCitation" : "(L. T. Hsieh &amp; Ranganath, 2015; C. Ranganath &amp; Blumenfeld, 2008; Charan Ranganath &amp; Ritchey, 2012a)", "plainTextFormattedCitation" : "(L. T. Hsieh &amp; Ranganath, 2015; C. Ranganath &amp; Blumenfeld, 2008; Charan Ranganath &amp; Ritchey, 2012a)", "previouslyFormattedCitation" : "(L. T. Hsieh &amp; Ranganath, 2015; C. Ranganath &amp; Blumenfeld, 2008; Charan Ranganath &amp; Ritchey, 2012a)" }, "properties" : {  }, "schema" : "https://github.com/citation-style-language/schema/raw/master/csl-citation.json" }</w:instrText>
      </w:r>
      <w:r w:rsidR="00761DED">
        <w:fldChar w:fldCharType="separate"/>
      </w:r>
      <w:r w:rsidR="00CD6720" w:rsidRPr="00CD6720">
        <w:rPr>
          <w:noProof/>
        </w:rPr>
        <w:t>(L. T. Hsieh &amp; Ranganath, 2015; C. Ranganath &amp; Blumenfeld, 2008; Charan Ranganath &amp; Ritchey, 2012a)</w:t>
      </w:r>
      <w:r w:rsidR="00761DED">
        <w:fldChar w:fldCharType="end"/>
      </w:r>
      <w:r>
        <w:t xml:space="preserve">. In particular, it has been hypothesized that the Posterior Medial (PM) network (consisting of </w:t>
      </w:r>
      <w:proofErr w:type="spellStart"/>
      <w:r>
        <w:t>parahippocampal</w:t>
      </w:r>
      <w:proofErr w:type="spellEnd"/>
      <w:r>
        <w:t xml:space="preserve"> cortex, </w:t>
      </w:r>
      <w:proofErr w:type="spellStart"/>
      <w:r>
        <w:t>retrolental</w:t>
      </w:r>
      <w:proofErr w:type="spellEnd"/>
      <w:r>
        <w:t xml:space="preserve"> cortex, </w:t>
      </w:r>
      <w:proofErr w:type="spellStart"/>
      <w:r>
        <w:t>precuneus</w:t>
      </w:r>
      <w:proofErr w:type="spellEnd"/>
      <w:r>
        <w:t>, angular gyrus, and ventromedial prefrontal cortex) may play a more pronounced role when the temporal structure is well-learned and meaningful</w:t>
      </w:r>
      <w:r w:rsidR="00761DED">
        <w:t xml:space="preserve"> </w:t>
      </w:r>
      <w:r w:rsidR="00761DED">
        <w:fldChar w:fldCharType="begin" w:fldLock="1"/>
      </w:r>
      <w:r w:rsidR="00761DED">
        <w:instrText>ADDIN CSL_CITATION { "citationItems" : [ { "id" : "ITEM-1",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"ITEM-1", "issue" : "10", "issued" : { "date-parts" : [ [ "2012", "9", "20" ] ] }, "page" : "713-726", "title" : "Two cortical systems for memory-guided behaviour", "type" : "article-journal", "volume" : "13" }, "uris" : [ "http://www.mendeley.com/documents/?uuid=339760d1-db1b-43db-8591-de82d57a29d7" ] } ], "mendeley" : { "formattedCitation" : "(Charan Ranganath &amp; Ritchey, 2012b)", "plainTextFormattedCitation" : "(Charan Ranganath &amp; Ritchey, 2012b)", "previouslyFormattedCitation" : "(Charan Ranganath &amp; Ritchey, 2012b)" }, "properties" : {  }, "schema" : "https://github.com/citation-style-language/schema/raw/master/csl-citation.json" }</w:instrText>
      </w:r>
      <w:r w:rsidR="00761DED">
        <w:fldChar w:fldCharType="separate"/>
      </w:r>
      <w:r w:rsidR="00761DED" w:rsidRPr="00761DED">
        <w:rPr>
          <w:noProof/>
        </w:rPr>
        <w:t>(Charan Ranganath &amp; Ritchey, 2012b)</w:t>
      </w:r>
      <w:r w:rsidR="00761DED">
        <w:fldChar w:fldCharType="end"/>
      </w:r>
      <w:r>
        <w:t xml:space="preserve">. </w:t>
      </w:r>
      <w:r w:rsidR="00BA058B">
        <w:t xml:space="preserve">Therefore, it would be reasonable to predict that the PM network would also be involved in exploration of a temporal structure, in addition to the hippocampus. Hippocampal function has also been linked to the ability to use temporal context as an organizational element to allow the automatic retrieval of future elements in a sequence to aid in </w:t>
      </w:r>
      <w:commentRangeStart w:id="34"/>
      <w:r w:rsidR="00BA058B">
        <w:t xml:space="preserve">prediction </w:t>
      </w:r>
      <w:commentRangeEnd w:id="34"/>
      <w:r w:rsidR="00EA401C">
        <w:rPr>
          <w:rStyle w:val="CommentReference"/>
        </w:rPr>
        <w:commentReference w:id="34"/>
      </w:r>
      <w:r w:rsidR="005B60BA">
        <w:fldChar w:fldCharType="begin" w:fldLock="1"/>
      </w:r>
      <w:r w:rsidR="005B60BA">
        <w:instrText>ADDIN CSL_CITATION { "citationItems" : [ { "id" : "ITEM-1", "itemData" : { "DOI" : "10.1152/jn.00753.2014", "ISSN" : "0022-3077", "author" : [ { "dropping-particle" : "", "family" : "Luft", "given" : "Caroline D. B.", "non-dropping-particle" : "", "parse-names" : false, "suffix" : "" }, { "dropping-particle" : "", "family" : "Meeson", "given" : "Alan", "non-dropping-particle" : "", "parse-names" : false, "suffix" : "" }, { "dropping-particle" : "", "family" : "Welchman", "given" : "Andrew E.", "non-dropping-particle" : "", "parse-names" : false, "suffix" : "" }, { "dropping-particle" : "", "family" : "Kourtzi", "given" : "Zoe", "non-dropping-particle" : "", "parse-names" : false, "suffix" : "" } ], "container-title" : "Journal of Neurophysiology", "id" : "ITEM-1", "issue" : "9", "issued" : { "date-parts" : [ [ "2015", "5" ] ] }, "page" : "3159-3171", "title" : "Decoding the future from past experience: learning shapes predictions in early visual cortex", "type" : "article-journal", "volume" : "113" }, "uris" : [ "http://www.mendeley.com/documents/?uuid=d0a2f3c9-6a43-40c1-ad1c-e90e77c44484" ] }, { "id" : "ITEM-2", "itemData" : { "DOI" : "10.1016/j.visres.2013.10.017", "ISSN" : "00426989", "author" : [ { "dropping-particle" : "", "family" : "Baker", "given" : "Rosalind", "non-dropping-particle" : "", "parse-names" : false, "suffix" : "" }, { "dropping-particle" : "", "family" : "Dexter", "given" : "Matthew", "non-dropping-particle" : "", "parse-names" : false, "suffix" : "" }, { "dropping-particle" : "", "family" : "Hardwicke", "given" : "Tom E.", "non-dropping-particle" : "", "parse-names" : false, "suffix" : "" }, { "dropping-particle" : "", "family" : "Goldstone", "given" : "Aimee", "non-dropping-particle" : "", "parse-names" : false, "suffix" : "" }, { "dropping-particle" : "", "family" : "Kourtzi", "given" : "Zoe", "non-dropping-particle" : "", "parse-names" : false, "suffix" : "" } ], "container-title" : "Vision Research", "id" : "ITEM-2", "issued" : { "date-parts" : [ [ "2014", "6" ] ] }, "page" : "124-133", "title" : "Learning to predict: Exposure to temporal sequences facilitates prediction of future events", "type" : "article-journal", "volume" : "99" }, "uris" : [ "http://www.mendeley.com/documents/?uuid=b4fdeac9-f6ce-4921-ab7a-708f4dc31ac4" ] }, { "id" : "ITEM-3", "itemData" : { "DOI" : "10.1098/rstb.2008.0306", "ISSN" : "0962-8436", "author" : [ { "dropping-particle" : "", "family" : "Eichenbaum", "given" : "H.", "non-dropping-particle" : "", "parse-names" : false, "suffix" : "" }, { "dropping-particle" : "", "family" : "Fortin", "given" : "N. J.", "non-dropping-particle" : "", "parse-names" : false, "suffix" : "" } ], "container-title" : "Philosophical Transactions of the Royal Society B: Biological Sciences", "id" : "ITEM-3", "issue" : "1521", "issued" : { "date-parts" : [ [ "2009", "5", "12" ] ] }, "page" : "1183-1191", "title" : "The neurobiology of memory based predictions", "type" : "article-journal", "volume" : "364" }, "uris" : [ "http://www.mendeley.com/documents/?uuid=f3c03476-310c-407b-810b-a9edb16acfb5" ] }, { "id" : "ITEM-4", "itemData" : { "DOI" : "10.1098/rstb.2008.0316", "ISSN" : "0962-8436", "author" : [ { "dropping-particle" : "", "family" : "Lisman", "given" : "J.", "non-dropping-particle" : "", "parse-names" : false, "suffix" : "" }, { "dropping-particle" : "", "family" : "Redish", "given" : "A.D.", "non-dropping-particle" : "", "parse-names" : false, "suffix" : "" } ], "container-title" : "Philosophical Transactions of the Royal Society B: Biological Sciences", "id" : "ITEM-4", "issue" : "1521", "issued" : { "date-parts" : [ [ "2009", "5", "12" ] ] }, "page" : "1193-1201", "title" : "Prediction, sequences and the hippocampus", "type" : "article-journal", "volume" : "364" }, "uris" : [ "http://www.mendeley.com/documents/?uuid=4b1259d0-fcf2-4906-b620-7db9edb28854" ] } ], "mendeley" : { "formattedCitation" : "(Baker, Dexter, Hardwicke, Goldstone, &amp; Kourtzi, 2014; H. Eichenbaum &amp; Fortin, 2009; Lisman &amp; Redish, 2009; Luft, Meeson, Welchman, &amp; Kourtzi, 2015)", "plainTextFormattedCitation" : "(Baker, Dexter, Hardwicke, Goldstone, &amp; Kourtzi, 2014; H. Eichenbaum &amp; Fortin, 2009; Lisman &amp; Redish, 2009; Luft, Meeson, Welchman, &amp; Kourtzi, 2015)", "previouslyFormattedCitation" : "(Baker, Dexter, Hardwicke, Goldstone, &amp; Kourtzi, 2014; H. Eichenbaum &amp; Fortin, 2009; Lisman &amp; Redish, 2009; Luft, Meeson, Welchman, &amp; Kourtzi, 2015)" }, "properties" : {  }, "schema" : "https://github.com/citation-style-language/schema/raw/master/csl-citation.json" }</w:instrText>
      </w:r>
      <w:r w:rsidR="005B60BA">
        <w:fldChar w:fldCharType="separate"/>
      </w:r>
      <w:r w:rsidR="005B60BA" w:rsidRPr="005B60BA">
        <w:rPr>
          <w:noProof/>
        </w:rPr>
        <w:t>(Baker, Dexter, Hardwicke, Goldstone, &amp; Kourtzi, 2014; H. Eichenbaum &amp; Fortin, 2009; Lisman &amp; Redish, 2009; Luft, Meeson, Welchman, &amp; Kourtzi, 2015)</w:t>
      </w:r>
      <w:r w:rsidR="005B60BA">
        <w:fldChar w:fldCharType="end"/>
      </w:r>
      <w:r w:rsidR="00BA058B">
        <w:t xml:space="preserve">. It is unknown, however, whether or not this predictive functionality will bias behavior when the sequence </w:t>
      </w:r>
      <w:commentRangeStart w:id="35"/>
      <w:r w:rsidR="00BA058B">
        <w:t>can be viewed arbitrarily</w:t>
      </w:r>
      <w:commentRangeEnd w:id="35"/>
      <w:r w:rsidR="00EA401C">
        <w:rPr>
          <w:rStyle w:val="CommentReference"/>
        </w:rPr>
        <w:commentReference w:id="35"/>
      </w:r>
      <w:r w:rsidR="00BA058B">
        <w:t xml:space="preserve">. To assess these behavioral differences, we observe the order of interaction with the items in the temporal sequence to determine if a particular organizational structure is present which might aid in overall learning and memory performance. </w:t>
      </w:r>
      <w:r w:rsidR="00761DED">
        <w:t xml:space="preserve">One </w:t>
      </w:r>
      <w:r w:rsidR="00BA058B">
        <w:t xml:space="preserve">final </w:t>
      </w:r>
      <w:r w:rsidR="00761DED">
        <w:t xml:space="preserve">critical finding in </w:t>
      </w:r>
      <w:r w:rsidR="00CD6720">
        <w:t xml:space="preserve">the temporal memory literature relevant to </w:t>
      </w:r>
      <w:r w:rsidR="00BA058B">
        <w:t xml:space="preserve">temporal sequence </w:t>
      </w:r>
      <w:r w:rsidR="005B60BA">
        <w:t>learning and retrieval</w:t>
      </w:r>
      <w:r w:rsidR="00BA058B">
        <w:t xml:space="preserve"> can be found </w:t>
      </w:r>
      <w:r w:rsidR="00CD6720">
        <w:t xml:space="preserve">in a sequential retrieval task </w:t>
      </w:r>
      <w:r w:rsidR="005B60BA">
        <w:t xml:space="preserve">used by </w:t>
      </w:r>
      <w:r w:rsidR="005B60BA" w:rsidRPr="005B60BA">
        <w:rPr>
          <w:i/>
        </w:rPr>
        <w:t>Hsieh et al.</w:t>
      </w:r>
      <w:r w:rsidR="005B60BA">
        <w:t xml:space="preserve"> </w:t>
      </w:r>
      <w:r w:rsidR="00CD6720">
        <w:t>where participants were asked to learn the temporal order of objects with either consistent or random temporal positions</w:t>
      </w:r>
      <w:r w:rsidR="00BA058B">
        <w:t>.</w:t>
      </w:r>
      <w:r w:rsidR="00CD6720">
        <w:t xml:space="preserve"> </w:t>
      </w:r>
      <w:r w:rsidR="00BA058B">
        <w:t>I</w:t>
      </w:r>
      <w:r w:rsidR="00CD6720">
        <w:t xml:space="preserve">ndividuals with larger hippocampal sequence representation effects (as measured by voxel pattern similarity analysis) were better able to use sequence knowledge to optimize decision making </w:t>
      </w:r>
      <w:r w:rsidR="00CD6720">
        <w:fldChar w:fldCharType="begin" w:fldLock="1"/>
      </w:r>
      <w:r w:rsidR="00CD6720">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Gruber, Jenkins, &amp; Ranganath, 2014)", "plainTextFormattedCitation" : "(L.-T. Hsieh, Gruber, Jenkins, &amp; Ranganath, 2014)", "previouslyFormattedCitation" : "(L.-T. Hsieh, Gruber, Jenkins, &amp; Ranganath, 2014)" }, "properties" : {  }, "schema" : "https://github.com/citation-style-language/schema/raw/master/csl-citation.json" }</w:instrText>
      </w:r>
      <w:r w:rsidR="00CD6720">
        <w:fldChar w:fldCharType="separate"/>
      </w:r>
      <w:r w:rsidR="00CD6720" w:rsidRPr="00CD6720">
        <w:rPr>
          <w:noProof/>
        </w:rPr>
        <w:t xml:space="preserve">(L.-T. </w:t>
      </w:r>
      <w:proofErr w:type="gramStart"/>
      <w:r w:rsidR="00CD6720" w:rsidRPr="00CD6720">
        <w:rPr>
          <w:noProof/>
        </w:rPr>
        <w:t>Hsieh, Gruber, Jenkins, &amp; Ranganath, 2014)</w:t>
      </w:r>
      <w:r w:rsidR="00CD6720">
        <w:fldChar w:fldCharType="end"/>
      </w:r>
      <w:r w:rsidR="00CD6720">
        <w:t>.</w:t>
      </w:r>
      <w:proofErr w:type="gramEnd"/>
      <w:r w:rsidR="00CD6720">
        <w:t xml:space="preserve"> </w:t>
      </w:r>
      <w:r w:rsidR="00BA058B">
        <w:t xml:space="preserve">Together, this evidence suggests a critical role for the </w:t>
      </w:r>
      <w:commentRangeStart w:id="36"/>
      <w:r w:rsidR="00BA058B">
        <w:t>hippocampus in temporal navigation</w:t>
      </w:r>
      <w:r w:rsidR="005B60BA">
        <w:t xml:space="preserve"> </w:t>
      </w:r>
      <w:commentRangeEnd w:id="36"/>
      <w:r w:rsidR="00EA401C">
        <w:rPr>
          <w:rStyle w:val="CommentReference"/>
        </w:rPr>
        <w:commentReference w:id="36"/>
      </w:r>
      <w:r w:rsidR="005B60BA">
        <w:t xml:space="preserve">and sequence memory which this work attempts to advance through the examination of the relationship between changes in study-time navigation and </w:t>
      </w:r>
      <w:proofErr w:type="gramStart"/>
      <w:r w:rsidR="005B60BA">
        <w:t>relational</w:t>
      </w:r>
      <w:proofErr w:type="gramEnd"/>
      <w:r w:rsidR="005B60BA">
        <w:t xml:space="preserve"> and contextual memory</w:t>
      </w:r>
      <w:r w:rsidR="00BA058B">
        <w:t>.</w:t>
      </w:r>
    </w:p>
    <w:bookmarkEnd w:id="33"/>
    <w:p w:rsidR="001545AB" w:rsidRDefault="00CD6720" w:rsidP="00AA15F8">
      <w:pPr>
        <w:spacing w:line="360" w:lineRule="auto"/>
      </w:pPr>
      <w:commentRangeStart w:id="37"/>
      <w:r>
        <w:t xml:space="preserve">Although temporal </w:t>
      </w:r>
      <w:r w:rsidR="002E59E4">
        <w:t>navigation</w:t>
      </w:r>
      <w:r>
        <w:t xml:space="preserve"> is clearly a novel aspect of the spatiotemporal navigation task, s</w:t>
      </w:r>
      <w:r w:rsidR="001545AB">
        <w:t xml:space="preserve">patial navigation </w:t>
      </w:r>
      <w:r>
        <w:t>is also a large part of the overall task demands</w:t>
      </w:r>
      <w:commentRangeEnd w:id="37"/>
      <w:r w:rsidR="00EA401C">
        <w:rPr>
          <w:rStyle w:val="CommentReference"/>
        </w:rPr>
        <w:commentReference w:id="37"/>
      </w:r>
      <w:r>
        <w:t xml:space="preserve">. Spatial navigation </w:t>
      </w:r>
      <w:r w:rsidR="001545AB">
        <w:t xml:space="preserve">is a critical capability of all creatures’ survival </w:t>
      </w:r>
      <w:r w:rsidR="001545AB">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rsidR="001545AB">
        <w:fldChar w:fldCharType="separate"/>
      </w:r>
      <w:r w:rsidR="001545AB">
        <w:rPr>
          <w:noProof/>
        </w:rPr>
        <w:t>(Wolbers &amp; Hegarty, 2010)</w:t>
      </w:r>
      <w:r w:rsidR="001545AB">
        <w:fldChar w:fldCharType="end"/>
      </w:r>
      <w:r w:rsidR="001545AB">
        <w:t xml:space="preserve">, and it has been extensively studied phenomenologically in humans </w:t>
      </w:r>
      <w:r w:rsidR="001545AB">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rsidR="001545AB">
        <w:fldChar w:fldCharType="separate"/>
      </w:r>
      <w:r w:rsidR="001545AB">
        <w:rPr>
          <w:noProof/>
        </w:rPr>
        <w:t>(Dudchenko, 2010; Huth, 2013; Wolbers &amp; Hegarty, 2010)</w:t>
      </w:r>
      <w:r w:rsidR="001545AB">
        <w:fldChar w:fldCharType="end"/>
      </w:r>
      <w:r w:rsidR="001545AB">
        <w:t xml:space="preserve">, animals </w:t>
      </w:r>
      <w:r w:rsidR="001545AB">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rsidR="001545AB">
        <w:fldChar w:fldCharType="separate"/>
      </w:r>
      <w:r w:rsidR="00625AB3" w:rsidRPr="00625AB3">
        <w:rPr>
          <w:noProof/>
        </w:rPr>
        <w:t>(Poucet, 1993; Trullier, Wiener, Berthoz, &amp; Meyer, 1997)</w:t>
      </w:r>
      <w:r w:rsidR="001545AB">
        <w:fldChar w:fldCharType="end"/>
      </w:r>
      <w:r w:rsidR="001545AB">
        <w:t xml:space="preserve">, and even robotic navigation </w:t>
      </w:r>
      <w:r w:rsidR="001545AB">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rsidR="001545AB">
        <w:fldChar w:fldCharType="separate"/>
      </w:r>
      <w:r w:rsidR="001545AB">
        <w:rPr>
          <w:noProof/>
        </w:rPr>
        <w:t xml:space="preserve">(Franz &amp; Mallot, 2000; Levitt &amp; Lawton, </w:t>
      </w:r>
      <w:r w:rsidR="001545AB">
        <w:rPr>
          <w:noProof/>
        </w:rPr>
        <w:lastRenderedPageBreak/>
        <w:t>1990)</w:t>
      </w:r>
      <w:r w:rsidR="001545AB">
        <w:fldChar w:fldCharType="end"/>
      </w:r>
      <w:r w:rsidR="001545AB">
        <w:t xml:space="preserve"> which has, more recently, become an extremely popular topic in machine learning research </w:t>
      </w:r>
      <w:r w:rsidR="001545AB">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"plainTextFormattedCitation" : "(Mirowski et al., 2016)", "previouslyFormattedCitation" : "(Mirowski et al., 2016)" }, "properties" : {  }, "schema" : "https://github.com/citation-style-language/schema/raw/master/csl-citation.json" }</w:instrText>
      </w:r>
      <w:r w:rsidR="001545AB">
        <w:fldChar w:fldCharType="separate"/>
      </w:r>
      <w:r w:rsidR="004C7410" w:rsidRPr="004C7410">
        <w:rPr>
          <w:noProof/>
        </w:rPr>
        <w:t>(Mirowski et al., 2016)</w:t>
      </w:r>
      <w:r w:rsidR="001545AB">
        <w:fldChar w:fldCharType="end"/>
      </w:r>
      <w:r w:rsidR="001545AB">
        <w:t xml:space="preserve">. Traditionally, in a laboratory setting, tasks such as the Morris Water Maze (MWM; </w:t>
      </w:r>
      <w:r w:rsidR="001545AB">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rsidR="001545AB">
        <w:fldChar w:fldCharType="separate"/>
      </w:r>
      <w:r w:rsidR="001545AB">
        <w:rPr>
          <w:noProof/>
        </w:rPr>
        <w:t>Morris, 1981</w:t>
      </w:r>
      <w:r w:rsidR="001545AB">
        <w:fldChar w:fldCharType="end"/>
      </w:r>
      <w:r w:rsidR="001545AB">
        <w:t xml:space="preserve">) have been used to study both rodent and human navigation behaviors (using a virtual Morris Water Maze; </w:t>
      </w:r>
      <w:proofErr w:type="spellStart"/>
      <w:r w:rsidR="001545AB">
        <w:t>vMWM</w:t>
      </w:r>
      <w:proofErr w:type="spellEnd"/>
      <w:r w:rsidR="001545AB">
        <w:t xml:space="preserve">; </w:t>
      </w:r>
      <w:r w:rsidR="001545AB">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rsidR="001545AB">
        <w:fldChar w:fldCharType="separate"/>
      </w:r>
      <w:r w:rsidR="001545AB">
        <w:rPr>
          <w:noProof/>
        </w:rPr>
        <w:t>Moffat &amp; Resnick, 2002)</w:t>
      </w:r>
      <w:r w:rsidR="001545AB">
        <w:fldChar w:fldCharType="end"/>
      </w:r>
      <w:r w:rsidR="001545AB">
        <w:t>, showing</w:t>
      </w:r>
      <w:r w:rsidR="000C431F">
        <w:t xml:space="preserve"> that</w:t>
      </w:r>
      <w:r w:rsidR="001545AB">
        <w:t xml:space="preserve">, in older adults, smaller hippocampal volumes </w:t>
      </w:r>
      <w:r w:rsidR="000C431F">
        <w:t>relate to</w:t>
      </w:r>
      <w:r w:rsidR="001545AB">
        <w:t xml:space="preserve"> longer distance travelled and time taken in the task </w:t>
      </w:r>
      <w:r w:rsidR="001545AB">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rsidR="001545AB">
        <w:fldChar w:fldCharType="separate"/>
      </w:r>
      <w:r w:rsidR="001545AB">
        <w:rPr>
          <w:noProof/>
        </w:rPr>
        <w:t>(Maguire, Burgess, O’Keefe, &amp; O’Keefe, 1999; Moffat, 2009)</w:t>
      </w:r>
      <w:r w:rsidR="001545AB">
        <w:fldChar w:fldCharType="end"/>
      </w:r>
      <w:r w:rsidR="001545AB">
        <w:t xml:space="preserve">. </w:t>
      </w:r>
      <w:r w:rsidR="00625AB3">
        <w:t xml:space="preserve">Recently, more </w:t>
      </w:r>
      <w:r w:rsidR="001545AB">
        <w:t xml:space="preserve">complex behavioral tasks have been </w:t>
      </w:r>
      <w:r w:rsidR="00625AB3">
        <w:t>attempted,</w:t>
      </w:r>
      <w:r w:rsidR="001545AB">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rsidR="001545AB">
        <w:t xml:space="preserve">Several models of hippocampal function in navigation have come out of </w:t>
      </w:r>
      <w:r w:rsidR="00625AB3">
        <w:t>simpler tasks such as the MWM</w:t>
      </w:r>
      <w:r w:rsidR="001545AB">
        <w:t xml:space="preserve">. In rodents, theories of Pattern Separation/Pattern Completion </w:t>
      </w:r>
      <w:r w:rsidR="001545AB">
        <w:fldChar w:fldCharType="begin" w:fldLock="1"/>
      </w:r>
      <w:r w:rsidR="004C7410">
        <w:instrText>ADDIN CSL_CITATION { "citationItems" : [ { "id" : "ITEM-1",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"ITEM-1",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"(Rolls &amp; Kesner, 2006; Wilson &amp; Hulme, 1983)", "plainTextFormattedCitation" : "(Rolls &amp; Kesner, 2006; Wilson &amp; Hulme, 1983)", "previouslyFormattedCitation" : "(Rolls &amp; Kesner, 2006; Wilson &amp; Hulme, 1983)" }, "properties" : {  }, "schema" : "https://github.com/citation-style-language/schema/raw/master/csl-citation.json" }</w:instrText>
      </w:r>
      <w:r w:rsidR="001545AB">
        <w:fldChar w:fldCharType="separate"/>
      </w:r>
      <w:r w:rsidR="004C7410" w:rsidRPr="004C7410">
        <w:rPr>
          <w:noProof/>
        </w:rPr>
        <w:t>(Rolls &amp; Kesner, 2006; Wilson &amp; Hulme, 1983)</w:t>
      </w:r>
      <w:r w:rsidR="001545AB">
        <w:fldChar w:fldCharType="end"/>
      </w:r>
      <w:r w:rsidR="001545AB">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rsidR="001545AB">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rsidR="001545AB">
        <w:fldChar w:fldCharType="separate"/>
      </w:r>
      <w:r w:rsidR="001545AB">
        <w:rPr>
          <w:noProof/>
        </w:rPr>
        <w:t>Gilbert, Kesner, &amp; DeCoteau, 1998)</w:t>
      </w:r>
      <w:r w:rsidR="001545AB">
        <w:fldChar w:fldCharType="end"/>
      </w:r>
      <w:r w:rsidR="001545AB">
        <w:t xml:space="preserve">. Other have expanded on this theory suggesting that after converging “what” and “where” streams reach the DG and CA3 subregions of the hippocampus </w:t>
      </w:r>
      <w:r w:rsidR="001545AB">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rsidR="001545AB">
        <w:fldChar w:fldCharType="separate"/>
      </w:r>
      <w:r w:rsidR="001545AB">
        <w:rPr>
          <w:noProof/>
        </w:rPr>
        <w:t>(Knierim &amp; Neunuebel, 2016)</w:t>
      </w:r>
      <w:r w:rsidR="001545AB">
        <w:fldChar w:fldCharType="end"/>
      </w:r>
      <w:r w:rsidR="000C431F">
        <w:t>, DG specifically performs</w:t>
      </w:r>
      <w:r w:rsidR="001545AB">
        <w:t xml:space="preserve"> pattern separation </w:t>
      </w:r>
      <w:r w:rsidR="001545AB">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rsidR="001545AB">
        <w:fldChar w:fldCharType="separate"/>
      </w:r>
      <w:r w:rsidR="001545AB">
        <w:rPr>
          <w:noProof/>
        </w:rPr>
        <w:t>(Leutgeb, Leutgeb, Moser, &amp; Moser, 2007; McHugh et al., 2007)</w:t>
      </w:r>
      <w:r w:rsidR="001545AB">
        <w:fldChar w:fldCharType="end"/>
      </w:r>
      <w:r w:rsidR="001545AB">
        <w:t xml:space="preserve">, </w:t>
      </w:r>
      <w:proofErr w:type="spellStart"/>
      <w:r w:rsidR="001545AB">
        <w:t>orthogonalizing</w:t>
      </w:r>
      <w:proofErr w:type="spellEnd"/>
      <w:r w:rsidR="001545AB">
        <w:t xml:space="preserve"> inputs from one another, while CA3 performs pattern completion </w:t>
      </w:r>
      <w:r w:rsidR="001545AB">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rsidR="001545AB">
        <w:fldChar w:fldCharType="separate"/>
      </w:r>
      <w:r w:rsidR="001545AB">
        <w:rPr>
          <w:noProof/>
        </w:rPr>
        <w:t>(Leutgeb et al., 2007; Nakazawa et al., 2002; Neunuebel &amp; Knierim, 2014)</w:t>
      </w:r>
      <w:r w:rsidR="001545AB">
        <w:fldChar w:fldCharType="end"/>
      </w:r>
      <w:r w:rsidR="001545AB">
        <w:t xml:space="preserve">, auto-associating inputs with previously learned patterns. In humans, the Precision and Binding Model (PBM; </w:t>
      </w:r>
      <w:r w:rsidR="001545AB">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"Yonelinas, 2013)", "plainTextFormattedCitation" : "(Yonelinas, 2013)", "previouslyFormattedCitation" : "(Yonelinas, 2013)" }, "properties" : {  }, "schema" : "https://github.com/citation-style-language/schema/raw/master/csl-citation.json" }</w:instrText>
      </w:r>
      <w:r w:rsidR="001545AB">
        <w:fldChar w:fldCharType="separate"/>
      </w:r>
      <w:r w:rsidR="001545AB">
        <w:rPr>
          <w:noProof/>
        </w:rPr>
        <w:t>Yonelinas, 2013)</w:t>
      </w:r>
      <w:r w:rsidR="001545AB">
        <w:fldChar w:fldCharType="end"/>
      </w:r>
      <w:r w:rsidR="001545AB">
        <w:t xml:space="preserve">, whose </w:t>
      </w:r>
      <w:r w:rsidR="000C431F">
        <w:t xml:space="preserve">associated </w:t>
      </w:r>
      <w:r w:rsidR="001545AB">
        <w:t xml:space="preserve">evidence shows hippocampal damaged patients are impaired on finding the precise location of a hidden platform but can find the general location (i.e. quadrant; </w:t>
      </w:r>
      <w:r w:rsidR="001545AB">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rsidR="001545AB">
        <w:fldChar w:fldCharType="separate"/>
      </w:r>
      <w:r w:rsidR="001545AB">
        <w:rPr>
          <w:noProof/>
        </w:rPr>
        <w:t>Kolarik et al., 2016; Kolarik, Baer, Shahlaie, Yonelinas, &amp; Ekstrom, 2017)</w:t>
      </w:r>
      <w:r w:rsidR="001545AB">
        <w:fldChar w:fldCharType="end"/>
      </w:r>
      <w:r w:rsidR="001545AB">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"Eichenbaum, 2017c", "plainTextFormattedCitation" : "(Howard Eichenbaum, 2017b)", "previouslyFormattedCitation" : "(Howard Eichenbaum, 2017b)"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rsidR="001545AB">
        <w:t>. Some models suggest that the long axis of the hippocampus represents progressively more precise information when viewed from anterior to posterior (</w:t>
      </w:r>
      <w:proofErr w:type="spellStart"/>
      <w:r w:rsidR="001545AB">
        <w:t>Fanselow</w:t>
      </w:r>
      <w:proofErr w:type="spellEnd"/>
      <w:r w:rsidR="001545AB">
        <w:t xml:space="preserve"> &amp; Dong, 2010; </w:t>
      </w:r>
      <w:proofErr w:type="spellStart"/>
      <w:r w:rsidR="001545AB">
        <w:t>Nadel</w:t>
      </w:r>
      <w:proofErr w:type="spellEnd"/>
      <w:r w:rsidR="001545AB">
        <w:t xml:space="preserve">, </w:t>
      </w:r>
      <w:proofErr w:type="spellStart"/>
      <w:r w:rsidR="001545AB">
        <w:t>Hoscheidt</w:t>
      </w:r>
      <w:proofErr w:type="spellEnd"/>
      <w:r w:rsidR="001545AB">
        <w:t xml:space="preserve">, &amp; Ryan, 2013). </w:t>
      </w:r>
      <w:r>
        <w:t>In addition to precision of recall, particular strategies of navigation are known to relate to hippocampal activity. V</w:t>
      </w:r>
      <w:r w:rsidR="001545AB">
        <w:t xml:space="preserve">iew-matching strategies </w:t>
      </w:r>
      <w:r>
        <w:t xml:space="preserve">(i.e. those in which a particular perspective on a scene is used as the primary navigation cue) </w:t>
      </w:r>
      <w:r w:rsidR="001545AB">
        <w:t xml:space="preserve">can help overcome deficits in </w:t>
      </w:r>
      <w:proofErr w:type="spellStart"/>
      <w:r w:rsidR="001545AB">
        <w:t>allocentric</w:t>
      </w:r>
      <w:proofErr w:type="spellEnd"/>
      <w:r w:rsidR="001545AB">
        <w:t xml:space="preserve"> memory of space via the subject finding an egocentric perspective which allows acquisition of the target</w:t>
      </w:r>
      <w:r w:rsidR="00625AB3">
        <w:t xml:space="preserve"> </w:t>
      </w:r>
      <w:r w:rsidR="00625AB3">
        <w:fldChar w:fldCharType="begin" w:fldLock="1"/>
      </w:r>
      <w:r w:rsidR="00376B51">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376B51" w:rsidRPr="00376B51">
        <w:rPr>
          <w:noProof/>
        </w:rPr>
        <w:t>(Pecchia &amp; Vallortigara, 2010)</w:t>
      </w:r>
      <w:r w:rsidR="00625AB3">
        <w:fldChar w:fldCharType="end"/>
      </w:r>
      <w:r w:rsidR="001545AB">
        <w:t xml:space="preserve">. Moreover, not all navigation phenomena which occur in </w:t>
      </w:r>
      <w:r w:rsidR="001545AB">
        <w:lastRenderedPageBreak/>
        <w:t xml:space="preserve">rodents are equivalent in humans. </w:t>
      </w:r>
      <w:commentRangeStart w:id="38"/>
      <w:r w:rsidR="001545AB">
        <w:t>Rodents with hippocampal damage show a deficit in path integration</w:t>
      </w:r>
      <w:r w:rsidR="00376B51">
        <w:t xml:space="preserve"> (i.e. the ability to integrate changes in orientation during navigation in order to take a more direct path back to an origin point than the route away from the point)</w:t>
      </w:r>
      <w:r w:rsidR="001545AB">
        <w:t xml:space="preserve"> while human hippocampal damaged patients do not </w:t>
      </w:r>
      <w:r w:rsidR="00625AB3">
        <w:fldChar w:fldCharType="begin" w:fldLock="1"/>
      </w:r>
      <w:r w:rsidR="00376B51">
        <w:instrText>ADDIN CSL_CITATION { "citationItems" : [ { "id" : "ITEM-1", "itemData" : { "DOI" : "10.1007/s00221-010-2460-7", "ISBN" : "1432-1106 (Electronic)\\r0014-4819 (Linking)", "ISSN" : "00144819", "PMID" : "20972774", "abstract" : "Path integration is a fundamental mechanism of spatial navigation. In non-human species, it is assumed to be an online process in which a homing vector is updated continuously during an outward journey. In contrast, human path integration has been conceptualized as a configural process in which travelers store working memory representations of path segments, with the computation of a homing vector only occurring when required. To resolve this apparent discrepancy, we tested whether humans can employ different path integration strategies in the same task. Using a triangle completion paradigm, participants were instructed either to continuously update the start position during locomotion (continuous strategy) or to remember the shape of the outbound path and to calculate home vectors on basis of this representation (configural strategy). While overall homing accuracy was superior in the configural condition, participants were quicker to respond during continuous updating, strongly suggesting that homing vectors were computed online. Corroborating these findings, we observed reliable differences in head orientation during the outbound path: when participants applied the continuous updating strategy, the head deviated significantly from straight ahead in direction of the start place, which can be interpreted as a continuous motor expression of the homing vector. Head orientation-a novel online measure for path integration-can thus inform about the underlying updating mechanism already during locomotion. In addition to demonstrating that humans can employ different cognitive strategies during path integration, our two-systems view helps to resolve recent controversies regarding the role of the medial temporal lobe in human path integration.", "author" : [ { "dropping-particle" : "", "family" : "Wiener", "given" : "Jan M.", "non-dropping-particle" : "", "parse-names" : false, "suffix" : "" }, { "dropping-particle" : "", "family" : "Berthoz", "given" : "Alain", "non-dropping-particle" : "", "parse-names" : false, "suffix" : "" }, { "dropping-particle" : "", "family" : "Wolbers", "given" : "Thomas", "non-dropping-particle" : "", "parse-names" : false, "suffix" : "" } ], "container-title" : "Experimental Brain Research", "id" : "ITEM-1", "issue" : "1", "issued" : { "date-parts" : [ [ "2011" ] ] }, "page" : "61-71", "title" : "Dissociable cognitive mechanisms underlying human path integration", "type" : "article-journal", "volume" : "208" }, "uris" : [ "http://www.mendeley.com/documents/?uuid=a013d89a-5136-4ba0-84ca-89b689c40221" ] } ], "mendeley" : { "formattedCitation" : "(Wiener, Berthoz, &amp; Wolbers, 2011)", "plainTextFormattedCitation" : "(Wiener, Berthoz, &amp; Wolbers, 2011)", "previouslyFormattedCitation" : "(Wiener, Berthoz, &amp; Wolbers, 2011)" }, "properties" : {  }, "schema" : "https://github.com/citation-style-language/schema/raw/master/csl-citation.json" }</w:instrText>
      </w:r>
      <w:r w:rsidR="00625AB3">
        <w:fldChar w:fldCharType="separate"/>
      </w:r>
      <w:r w:rsidR="00376B51" w:rsidRPr="00376B51">
        <w:rPr>
          <w:noProof/>
        </w:rPr>
        <w:t>(Wiener, Berthoz, &amp; Wolbers, 2011)</w:t>
      </w:r>
      <w:r w:rsidR="00625AB3">
        <w:fldChar w:fldCharType="end"/>
      </w:r>
      <w:r w:rsidR="001545AB">
        <w:t xml:space="preserve">. </w:t>
      </w:r>
      <w:commentRangeEnd w:id="38"/>
      <w:r w:rsidR="00FB21BD">
        <w:rPr>
          <w:rStyle w:val="CommentReference"/>
        </w:rPr>
        <w:commentReference w:id="38"/>
      </w:r>
    </w:p>
    <w:p w:rsidR="00AD1CF4" w:rsidRDefault="001545AB" w:rsidP="00AA15F8">
      <w:pPr>
        <w:spacing w:line="360" w:lineRule="auto"/>
      </w:pPr>
      <w:r>
        <w:t xml:space="preserve">Several measures of behavior in navigation have been used historically </w:t>
      </w:r>
      <w:r w:rsidR="00376B51">
        <w:t xml:space="preserve">to evaluate the relationship between navigation and memory function, </w:t>
      </w:r>
      <w:r>
        <w:t xml:space="preserve">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advantages and disadvantages worth considering, especially if both spatial and temporal </w:t>
      </w:r>
      <w:r w:rsidR="002E59E4">
        <w:t>navigation</w:t>
      </w:r>
      <w:r>
        <w:t xml:space="preserve">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w:t>
      </w:r>
      <w:r w:rsidR="00AD1CF4">
        <w:t>Secondly</w:t>
      </w:r>
      <w:r>
        <w:t xml:space="preserve">, path crossing has far less meaning in 3D (2 spatial and 1 temporal </w:t>
      </w:r>
      <w:proofErr w:type="gramStart"/>
      <w:r>
        <w:t>axis</w:t>
      </w:r>
      <w:proofErr w:type="gramEnd"/>
      <w:r>
        <w:t xml:space="preserve">) than traditional 2D as it is unlikely for a 3D line to cross its self. </w:t>
      </w:r>
      <w:commentRangeStart w:id="39"/>
      <w:r w:rsidR="00AD1CF4">
        <w:t>Lastly, p</w:t>
      </w:r>
      <w:r>
        <w:t xml:space="preserve">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rsidR="00AD1CF4">
        <w:t>, however, the nature of “proximity” in a spatiotemporal environment is not entirely clear.</w:t>
      </w:r>
      <w:commentRangeEnd w:id="39"/>
      <w:r w:rsidR="00853CFA">
        <w:rPr>
          <w:rStyle w:val="CommentReference"/>
        </w:rPr>
        <w:commentReference w:id="39"/>
      </w:r>
    </w:p>
    <w:p w:rsidR="001545AB" w:rsidRDefault="00AD1CF4" w:rsidP="00AA15F8">
      <w:pPr>
        <w:spacing w:line="360" w:lineRule="auto"/>
      </w:pPr>
      <w:r>
        <w:t>T</w:t>
      </w:r>
      <w:r w:rsidR="001545AB">
        <w:t xml:space="preserve">he use of measures of fractal geometry </w:t>
      </w:r>
      <w:r w:rsidR="001545AB">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rsidR="001545AB">
        <w:fldChar w:fldCharType="separate"/>
      </w:r>
      <w:r w:rsidR="001545AB">
        <w:rPr>
          <w:noProof/>
        </w:rPr>
        <w:t>(Mandelbrot, 1967)</w:t>
      </w:r>
      <w:r w:rsidR="001545AB">
        <w:fldChar w:fldCharType="end"/>
      </w:r>
      <w:r w:rsidR="001545AB">
        <w:t xml:space="preserve"> has shown some success in measuring natural navigation patterns in migration and grazing </w:t>
      </w:r>
      <w:r w:rsidR="001545AB">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rsidR="001545AB">
        <w:fldChar w:fldCharType="separate"/>
      </w:r>
      <w:r w:rsidR="001545AB">
        <w:rPr>
          <w:noProof/>
        </w:rPr>
        <w:t>(Garcia, Carrère, Soussana, &amp; Baumont, 2005; Gautestad, 2011; Gautestad &amp; Mysterud, 2010)</w:t>
      </w:r>
      <w:r w:rsidR="001545AB">
        <w:fldChar w:fldCharType="end"/>
      </w:r>
      <w:r w:rsidR="001545AB">
        <w:t xml:space="preserve">. One particular measure of fractal geometry which has shown significant promise is Fractal Dimension (FD), a measure of the </w:t>
      </w:r>
      <w:r>
        <w:t xml:space="preserve">complexity of a path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This measure has been related to improved </w:t>
      </w:r>
      <w:r>
        <w:t xml:space="preserve">trial-over-trial </w:t>
      </w:r>
      <w:r w:rsidR="001545AB">
        <w:t xml:space="preserve">performance in the </w:t>
      </w:r>
      <w:proofErr w:type="spellStart"/>
      <w:r w:rsidR="001545AB">
        <w:t>vMWM</w:t>
      </w:r>
      <w:proofErr w:type="spellEnd"/>
      <w:r w:rsidR="001545AB">
        <w:t xml:space="preserve"> in humans independent of sex and age difference while sex and age tend to be related to more typical measures of navigation such as distance and time taken to perform the task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w:t>
      </w:r>
      <w:r w:rsidR="001545AB">
        <w:lastRenderedPageBreak/>
        <w:t xml:space="preserve">Moreover, FD has been shown to relate to hippocampal and </w:t>
      </w:r>
      <w:proofErr w:type="spellStart"/>
      <w:r w:rsidR="001545AB">
        <w:t>parahippocampal</w:t>
      </w:r>
      <w:proofErr w:type="spellEnd"/>
      <w:r w:rsidR="001545AB">
        <w:t xml:space="preserve"> gyrus volumes in healthy adults when distance and time did not. </w:t>
      </w:r>
      <w:r w:rsidR="00193486">
        <w:t>Finally, the process of computing FD also generates a second component which has not been analyzed in the past in the context of navigation. This second component</w:t>
      </w:r>
      <w:r w:rsidR="00783BAA">
        <w:t>,</w:t>
      </w:r>
      <w:r w:rsidR="00193486">
        <w:t xml:space="preserve"> known as </w:t>
      </w:r>
      <w:proofErr w:type="spellStart"/>
      <w:r w:rsidR="00193486">
        <w:t>Lacunarity</w:t>
      </w:r>
      <w:proofErr w:type="spellEnd"/>
      <w:r w:rsidR="000C431F">
        <w:t xml:space="preserve">, </w:t>
      </w:r>
      <w:r w:rsidR="00783BAA">
        <w:t xml:space="preserve">can be thought of as a measure of </w:t>
      </w:r>
      <w:proofErr w:type="spellStart"/>
      <w:r w:rsidR="00783BAA">
        <w:t>systematicity</w:t>
      </w:r>
      <w:proofErr w:type="spellEnd"/>
      <w:r w:rsidR="00783BAA">
        <w:t xml:space="preserve"> or compactness of a path. </w:t>
      </w:r>
      <w:proofErr w:type="spellStart"/>
      <w:r w:rsidR="00783BAA">
        <w:t>Lacunarity</w:t>
      </w:r>
      <w:proofErr w:type="spellEnd"/>
      <w:r w:rsidR="00783BAA">
        <w:t xml:space="preserve"> </w:t>
      </w:r>
      <w:r w:rsidR="000C431F">
        <w:t xml:space="preserve">has been applied to several domains involving texture analysis </w:t>
      </w:r>
      <w:r w:rsidR="00EB50C9">
        <w:fldChar w:fldCharType="begin" w:fldLock="1"/>
      </w:r>
      <w:r w:rsidR="004C7410">
        <w:instrText>ADDIN CSL_CITATION { "citationItems" : [ { "id" : "ITEM-1", "itemData" : { "DOI" : "10.1103/PhysRevE.53.5461", "ISSN" : "1063-651X",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"container-title" : "Physical Review E", "id" : "ITEM-1", "issue" : "5", "issued" : { "date-parts" : [ [ "1996", "5", "1" ] ] }, "page" : "5461-5468", "title" : "Lacunarity analysis: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4C7410">
        <w:instrText>ADDIN CSL_CITATION { "citationItems" : [ { "id" : "ITEM-1", "itemData" : { "DOI" : "10.1016/S0165-0270(96)00080-5", "ISSN" : "01650270", "author" : [ { "dropping-particle" : "", "family" : "Smith", "given" : "T.G.", "non-dropping-particle" : "", "parse-names" : false, "suffix" : "" }, { "dropping-particle" : "", "family" : "Lange", "given" : "G.D.", "non-dropping-particle" : "", "parse-names" : false, "suffix" : "" }, { "dropping-particle" : "", "family" : "Marks", "given" : "W.B.", "non-dropping-particle" : "", "parse-names" : false, "suffix" : "" } ], "container-title" : "Journal of Neuroscience Methods", "id" : "ITEM-1", "issue" : "2", "issued" : { "date-parts" : [ [ "1996", "11" ] ] }, "page" : "123-136", "title" : "Fractal methods and results in cellular morphology \u2014 dimensions,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4C7410">
        <w:instrText>ADDIN CSL_CITATION { "citationItems" : [ { "id" : "ITEM-1", "itemData" : { "author" : [ { "dropping-particle" : "", "family" : "Jelinek", "given" : "H. F.", "non-dropping-particle" : "", "parse-names" : false, "suffix" : "" }, { "dropping-particle" : "", "family" : "Karperien", "given" : "A.", "non-dropping-particle" : "", "parse-names" : false, "suffix" : "" }, { "dropping-particle" : "", "family" : "Milosevic", "given" : "N. T.", "non-dropping-particle" : "", "parse-names" : false, "suffix" : "" } ], "container-title" : "Proceedings of the 8th European Conference on Mathematical and Theoretical Biology", "id" : "ITEM-1", "issued" : { "date-parts" : [ [ "2011" ] ] }, "title" : "Reviewing Lacunarity Analysis and Classification of Microglia in Neuroscience", "type" : "article-journal", "volume" : "88" }, "uris" : [ "http://www.mendeley.com/documents/?uuid=01e79b54-0d56-4f09-b93c-d59597dc223f" ] } ], "mendeley" : { "formattedCitation" : "(Jelinek, Karperien, &amp; Milosevic, 2011)", "plainTextFormattedCitation" : "(Jelinek, Karperien, &amp; Milosevic, 2011)", "previouslyFormattedCitation" : "(Jelinek, Karperien, &amp; Milosevic, 2011)" }, "properties" : {  }, "schema" : "https://github.com/citation-style-language/schema/raw/master/csl-citation.json" }</w:instrText>
      </w:r>
      <w:r w:rsidR="00EB50C9">
        <w:fldChar w:fldCharType="separate"/>
      </w:r>
      <w:r w:rsidR="004C7410" w:rsidRPr="004C7410">
        <w:rPr>
          <w:noProof/>
        </w:rPr>
        <w:t>(Jelinek, Karperien, &amp; Milosevic, 2011)</w:t>
      </w:r>
      <w:r w:rsidR="00EB50C9">
        <w:fldChar w:fldCharType="end"/>
      </w:r>
      <w:r w:rsidR="000C431F">
        <w:t>.</w:t>
      </w:r>
      <w:r w:rsidR="00193486">
        <w:t xml:space="preserve"> </w:t>
      </w:r>
      <w:commentRangeStart w:id="40"/>
      <w:commentRangeStart w:id="41"/>
      <w:r w:rsidR="00783BAA">
        <w:t>This work intends to determine which, if any, of a subset of measures</w:t>
      </w:r>
      <w:r w:rsidR="001545AB">
        <w:t xml:space="preserve"> (enumerated in </w:t>
      </w:r>
      <w:r w:rsidR="00EB50C9">
        <w:t>the Methods section</w:t>
      </w:r>
      <w:r w:rsidR="001545AB">
        <w:t xml:space="preserve">) relate to test-time performance as measured via the metrics of relational and contextual memory discussed in Chapter </w:t>
      </w:r>
      <w:r w:rsidR="00941DA3">
        <w:t>3</w:t>
      </w:r>
      <w:r w:rsidR="001545AB">
        <w:t xml:space="preserve">. </w:t>
      </w:r>
      <w:commentRangeEnd w:id="40"/>
      <w:r w:rsidR="00853CFA">
        <w:rPr>
          <w:rStyle w:val="CommentReference"/>
        </w:rPr>
        <w:commentReference w:id="40"/>
      </w:r>
      <w:commentRangeEnd w:id="41"/>
      <w:r w:rsidR="00853CFA">
        <w:rPr>
          <w:rStyle w:val="CommentReference"/>
        </w:rPr>
        <w:commentReference w:id="41"/>
      </w:r>
    </w:p>
    <w:p w:rsidR="004E51A9" w:rsidRDefault="004E51A9" w:rsidP="00AA15F8">
      <w:pPr>
        <w:spacing w:line="360" w:lineRule="auto"/>
      </w:pPr>
      <w:commentRangeStart w:id="42"/>
      <w:r>
        <w:t xml:space="preserve">An additional advantage </w:t>
      </w:r>
      <w:commentRangeEnd w:id="42"/>
      <w:r w:rsidR="00A65939">
        <w:rPr>
          <w:rStyle w:val="CommentReference"/>
        </w:rPr>
        <w:commentReference w:id="42"/>
      </w:r>
      <w:r>
        <w:t xml:space="preserve">of this task design is the ability to examine learning across several trials of the </w:t>
      </w:r>
      <w:proofErr w:type="gramStart"/>
      <w:r>
        <w:t>same</w:t>
      </w:r>
      <w:proofErr w:type="gramEnd"/>
      <w:r>
        <w:t xml:space="preserve"> complex stimulus environment. Hierarchical Linear Models (HLMs) are well structured for the analysis of learning in that they allow the comparison of changes in a study variable to changes in a test variable and are used as a primary method of statistical analysis in this work.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p>
    <w:p w:rsidR="001545AB" w:rsidRDefault="001545AB" w:rsidP="00AA15F8">
      <w:pPr>
        <w:spacing w:after="0" w:line="360" w:lineRule="auto"/>
        <w:rPr>
          <w:rFonts w:ascii="Times New Roman" w:hAnsi="Times New Roman" w:cs="Times New Roman"/>
          <w:sz w:val="24"/>
          <w:szCs w:val="24"/>
        </w:rPr>
      </w:pPr>
      <w:commentRangeStart w:id="43"/>
      <w:commentRangeStart w:id="44"/>
      <w:r>
        <w:t xml:space="preserve">In summary, this work aims to determine if aspects of </w:t>
      </w:r>
      <w:r w:rsidR="00D240BA">
        <w:t xml:space="preserve">spatiotemporal </w:t>
      </w:r>
      <w:r>
        <w:t>navigation relate to relational and contextual reconstruction memory measures</w:t>
      </w:r>
      <w:r w:rsidR="00D240BA">
        <w:t>,</w:t>
      </w:r>
      <w:r w:rsidR="00EB50C9">
        <w:t xml:space="preserve"> as well as to assess </w:t>
      </w:r>
      <w:r w:rsidR="002E59E4">
        <w:t xml:space="preserve">navigation </w:t>
      </w:r>
      <w:r w:rsidR="00EB50C9">
        <w:t>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w:t>
      </w:r>
      <w:r w:rsidR="005B60BA">
        <w:t xml:space="preserve">examine how order of </w:t>
      </w:r>
      <w:r w:rsidR="00853DD0">
        <w:t xml:space="preserve">navigation </w:t>
      </w:r>
      <w:r w:rsidR="005B60BA">
        <w:t>of temporal sequences relate to subsequent memory</w:t>
      </w:r>
      <w:r w:rsidR="00853DD0">
        <w:t xml:space="preserve"> for the sequence when, uniquely, a sequence can be studied in any arbitrary order</w:t>
      </w:r>
      <w:r>
        <w:t>.</w:t>
      </w:r>
      <w:r>
        <w:rPr>
          <w:rFonts w:ascii="Times New Roman" w:hAnsi="Times New Roman" w:cs="Times New Roman"/>
          <w:sz w:val="24"/>
          <w:szCs w:val="24"/>
        </w:rPr>
        <w:t xml:space="preserve"> </w:t>
      </w:r>
      <w:commentRangeEnd w:id="43"/>
      <w:r w:rsidR="00A65939">
        <w:rPr>
          <w:rStyle w:val="CommentReference"/>
        </w:rPr>
        <w:commentReference w:id="43"/>
      </w:r>
      <w:commentRangeEnd w:id="44"/>
      <w:r w:rsidR="00660666">
        <w:rPr>
          <w:rStyle w:val="CommentReference"/>
        </w:rPr>
        <w:commentReference w:id="44"/>
      </w:r>
    </w:p>
    <w:p w:rsidR="00563ABB" w:rsidRDefault="007353F3" w:rsidP="00563ABB">
      <w:pPr>
        <w:pStyle w:val="Heading2"/>
      </w:pPr>
      <w:bookmarkStart w:id="45" w:name="_Toc505879091"/>
      <w:r>
        <w:lastRenderedPageBreak/>
        <w:t xml:space="preserve">4.2 </w:t>
      </w:r>
      <w:r w:rsidR="00563ABB">
        <w:t>Methods</w:t>
      </w:r>
      <w:bookmarkEnd w:id="45"/>
    </w:p>
    <w:p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xml:space="preserve">. Temporal navigation was </w:t>
      </w:r>
      <w:r>
        <w:lastRenderedPageBreak/>
        <w:t>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rsidR="00501467" w:rsidRDefault="00501467" w:rsidP="00AA15F8">
      <w:pPr>
        <w:spacing w:line="360" w:lineRule="auto"/>
      </w:pPr>
      <w:bookmarkStart w:id="46"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46"/>
    </w:p>
    <w:p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63ABB" w:rsidRDefault="00563ABB" w:rsidP="00563ABB">
      <w:r>
        <w:rPr>
          <w:noProof/>
        </w:rPr>
        <mc:AlternateContent>
          <mc:Choice Requires="wps">
            <w:drawing>
              <wp:inline distT="0" distB="0" distL="0" distR="0" wp14:anchorId="71109AC8" wp14:editId="24B98473">
                <wp:extent cx="5754370" cy="213360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133600"/>
                        </a:xfrm>
                        <a:prstGeom prst="rect">
                          <a:avLst/>
                        </a:prstGeom>
                        <a:solidFill>
                          <a:srgbClr val="FFFFFF"/>
                        </a:solidFill>
                        <a:ln w="9525">
                          <a:noFill/>
                          <a:miter lim="800000"/>
                          <a:headEnd/>
                          <a:tailEnd/>
                        </a:ln>
                      </wps:spPr>
                      <wps:txbx>
                        <w:txbxContent>
                          <w:p w:rsidR="00E3593B" w:rsidRDefault="00E3593B"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w:t>
                            </w:r>
                            <w:proofErr w:type="gramStart"/>
                            <w:r>
                              <w:t>set of event dots in test represent</w:t>
                            </w:r>
                            <w:proofErr w:type="gramEnd"/>
                            <w:r>
                              <w:t xml:space="preserve"> the reconstructed spatiotemporal locations of each event. Note the path in Trial 1 study is complex and inefficient while the path in trial 4 is substantially more efficient. </w:t>
                            </w:r>
                          </w:p>
                          <w:p w:rsidR="00E3593B" w:rsidRDefault="00E3593B" w:rsidP="00563ABB"/>
                        </w:txbxContent>
                      </wps:txbx>
                      <wps:bodyPr rot="0" vert="horz" wrap="square" lIns="91440" tIns="45720" rIns="91440" bIns="45720" anchor="t" anchorCtr="0">
                        <a:noAutofit/>
                      </wps:bodyPr>
                    </wps:wsp>
                  </a:graphicData>
                </a:graphic>
              </wp:inline>
            </w:drawing>
          </mc:Choice>
          <mc:Fallback>
            <w:pict>
              <v:shape id="_x0000_s1042" type="#_x0000_t202" style="width:453.1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" stroked="f">
                <v:textbox>
                  <w:txbxContent>
                    <w:p w:rsidR="00E3593B" w:rsidRDefault="00E3593B"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w:t>
                      </w:r>
                      <w:proofErr w:type="gramStart"/>
                      <w:r>
                        <w:t>set of event dots in test represent</w:t>
                      </w:r>
                      <w:proofErr w:type="gramEnd"/>
                      <w:r>
                        <w:t xml:space="preserve"> the reconstructed spatiotemporal locations of each event. Note the path in Trial 1 study is complex and inefficient while the path in trial 4 is substantially more efficient. </w:t>
                      </w:r>
                    </w:p>
                    <w:p w:rsidR="00E3593B" w:rsidRDefault="00E3593B" w:rsidP="00563ABB"/>
                  </w:txbxContent>
                </v:textbox>
                <w10:anchorlock/>
              </v:shape>
            </w:pict>
          </mc:Fallback>
        </mc:AlternateContent>
      </w:r>
    </w:p>
    <w:p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rsidR="005041D4" w:rsidRDefault="005041D4" w:rsidP="00AA15F8">
      <w:pPr>
        <w:spacing w:line="360" w:lineRule="auto"/>
      </w:pPr>
      <w:r>
        <w:t xml:space="preserve">The study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 xml:space="preserve">is presented </w:t>
      </w:r>
      <w:proofErr w:type="gramStart"/>
      <w:r w:rsidR="00562919">
        <w:t>here</w:t>
      </w:r>
      <w:r>
        <w:t>,</w:t>
      </w:r>
      <w:proofErr w:type="gramEnd"/>
      <w:r>
        <w:t xml:space="preserve">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rsidR="0027211D" w:rsidRDefault="005041D4" w:rsidP="00AA15F8">
      <w:pPr>
        <w:spacing w:line="360" w:lineRule="auto"/>
      </w:pPr>
      <w:commentRangeStart w:id="47"/>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Additionally, in the Daugherty study, both the hippocampus and </w:t>
      </w:r>
      <w:proofErr w:type="spellStart"/>
      <w:r>
        <w:t>parahippocampal</w:t>
      </w:r>
      <w:proofErr w:type="spellEnd"/>
      <w:r>
        <w:t xml:space="preserve"> gyrus volumes in healthy adults were related to FD, but not distance and time. As such, FD will be included in the current analysis as a study-time variable that might relate to later test-time variables of relational m</w:t>
      </w:r>
      <w:r w:rsidR="00FC566C">
        <w:t xml:space="preserve">emory such as </w:t>
      </w:r>
      <w:proofErr w:type="spellStart"/>
      <w:r w:rsidR="00FC566C">
        <w:t>misassignments</w:t>
      </w:r>
      <w:proofErr w:type="spellEnd"/>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r w:rsidR="00462E89" w:rsidRPr="00462E89">
        <w:rPr>
          <w:rStyle w:val="CommentReference"/>
        </w:rPr>
        <w:t xml:space="preserve"> </w:t>
      </w:r>
      <w:commentRangeEnd w:id="47"/>
      <w:r w:rsidR="00853CFA">
        <w:rPr>
          <w:rStyle w:val="CommentReference"/>
        </w:rPr>
        <w:commentReference w:id="47"/>
      </w:r>
    </w:p>
    <w:p w:rsidR="00501467" w:rsidRDefault="00FC566C" w:rsidP="00AA15F8">
      <w:pPr>
        <w:spacing w:line="360" w:lineRule="auto"/>
      </w:pPr>
      <w:r>
        <w:t xml:space="preserve">In the analysis of </w:t>
      </w:r>
      <w:r w:rsidR="00783BAA">
        <w:t>FD</w:t>
      </w:r>
      <w:r>
        <w:t>,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w:t>
      </w:r>
      <w:proofErr w:type="spellStart"/>
      <w:r>
        <w:t>Lacunarity</w:t>
      </w:r>
      <w:proofErr w:type="spellEnd"/>
      <w:r>
        <w:t xml:space="preserve">) has been </w:t>
      </w:r>
      <w:proofErr w:type="gramStart"/>
      <w:r>
        <w:t>discarded,</w:t>
      </w:r>
      <w:proofErr w:type="gramEnd"/>
      <w:r>
        <w:t xml:space="preserve"> however, this measure is of unique interest as it abstractly represents the degree of </w:t>
      </w:r>
      <w:proofErr w:type="spellStart"/>
      <w:r>
        <w:t>systematicity</w:t>
      </w:r>
      <w:proofErr w:type="spellEnd"/>
      <w:r>
        <w:t xml:space="preserve"> </w:t>
      </w:r>
      <w:r w:rsidR="00501467">
        <w:t xml:space="preserve">or compactness </w:t>
      </w:r>
      <w:r>
        <w:t xml:space="preserve">of the path. A larger </w:t>
      </w:r>
      <w:proofErr w:type="spellStart"/>
      <w:r w:rsidR="00462E89">
        <w:t>L</w:t>
      </w:r>
      <w:r>
        <w:t>acunarity</w:t>
      </w:r>
      <w:proofErr w:type="spellEnd"/>
      <w:r>
        <w:t xml:space="preserve"> is associated with less </w:t>
      </w:r>
      <w:proofErr w:type="spellStart"/>
      <w:r>
        <w:t>systematicity</w:t>
      </w:r>
      <w:proofErr w:type="spellEnd"/>
      <w:r w:rsidR="004C7410">
        <w:t>,</w:t>
      </w:r>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asymptotic regions of the measurement (thus, isolating the linear region of interest). In the </w:t>
      </w:r>
      <w:r w:rsidR="00501467">
        <w:lastRenderedPageBreak/>
        <w:t>actual analysis of participant data, the scale range was determined dynamically first, then an identical scale parameter was used for all participants in the final measurement for consistency.</w:t>
      </w:r>
    </w:p>
    <w:p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rsidR="00E3593B" w:rsidRDefault="00E3593B" w:rsidP="00501467">
                            <w:r>
                              <w:rPr>
                                <w:b/>
                              </w:rPr>
                              <w:t>Figure 4.2</w:t>
                            </w:r>
                            <w:r>
                              <w:t xml:space="preserve">: Dynamic Computational of Scale Parameters for FD and </w:t>
                            </w:r>
                            <w:proofErr w:type="spellStart"/>
                            <w:r>
                              <w:t>Lacunarity</w:t>
                            </w:r>
                            <w:proofErr w:type="spellEnd"/>
                            <w:r>
                              <w:t xml:space="preserve">.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w:t>
                            </w:r>
                            <w:proofErr w:type="spellStart"/>
                            <w:r>
                              <w:t>Lacunarity</w:t>
                            </w:r>
                            <w:proofErr w:type="spellEnd"/>
                            <w:r>
                              <w:t xml:space="preserve">. To dynamically find scale parameters, the Standard Error is computed for the sigmoid and any values exceeding one Standard Error from the Mean are excluded. This shrinks the scale window, the linear region which is fit, extracting FD and </w:t>
                            </w:r>
                            <w:proofErr w:type="spellStart"/>
                            <w:r>
                              <w:t>Lacunarity</w:t>
                            </w:r>
                            <w:proofErr w:type="spellEnd"/>
                            <w:r>
                              <w:t xml:space="preserve"> from slope and intercept of the green line.</w:t>
                            </w:r>
                          </w:p>
                        </w:txbxContent>
                      </wps:txbx>
                      <wps:bodyPr rot="0" vert="horz" wrap="square" lIns="91440" tIns="45720" rIns="91440" bIns="45720" anchor="t" anchorCtr="0">
                        <a:noAutofit/>
                      </wps:bodyPr>
                    </wps:wsp>
                  </a:graphicData>
                </a:graphic>
              </wp:inline>
            </w:drawing>
          </mc:Choice>
          <mc:Fallback>
            <w:pict>
              <v:shap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rsidR="00E3593B" w:rsidRDefault="00E3593B" w:rsidP="00501467">
                      <w:r>
                        <w:rPr>
                          <w:b/>
                        </w:rPr>
                        <w:t>Figure 4.2</w:t>
                      </w:r>
                      <w:r>
                        <w:t xml:space="preserve">: Dynamic Computational of Scale Parameters for FD and </w:t>
                      </w:r>
                      <w:proofErr w:type="spellStart"/>
                      <w:r>
                        <w:t>Lacunarity</w:t>
                      </w:r>
                      <w:proofErr w:type="spellEnd"/>
                      <w:r>
                        <w:t xml:space="preserve">.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w:t>
                      </w:r>
                      <w:proofErr w:type="spellStart"/>
                      <w:r>
                        <w:t>Lacunarity</w:t>
                      </w:r>
                      <w:proofErr w:type="spellEnd"/>
                      <w:r>
                        <w:t xml:space="preserve">. To dynamically find scale parameters, the Standard Error is computed for the sigmoid and any values exceeding one Standard Error from the Mean are excluded. This shrinks the scale window, the linear region which is fit, extracting FD and </w:t>
                      </w:r>
                      <w:proofErr w:type="spellStart"/>
                      <w:r>
                        <w:t>Lacunarity</w:t>
                      </w:r>
                      <w:proofErr w:type="spellEnd"/>
                      <w:r>
                        <w:t xml:space="preserve"> from slope and intercept of the green line.</w:t>
                      </w:r>
                    </w:p>
                  </w:txbxContent>
                </v:textbox>
                <w10:anchorlock/>
              </v:shape>
            </w:pict>
          </mc:Fallback>
        </mc:AlternateContent>
      </w:r>
    </w:p>
    <w:p w:rsidR="00501467" w:rsidRDefault="00501467" w:rsidP="00AA15F8">
      <w:pPr>
        <w:spacing w:line="360" w:lineRule="auto"/>
      </w:pPr>
      <w:r>
        <w:t xml:space="preserve">To see how these two measures (FD and </w:t>
      </w:r>
      <w:proofErr w:type="spellStart"/>
      <w:r>
        <w:t>Lacunarity</w:t>
      </w:r>
      <w:proofErr w:type="spellEnd"/>
      <w:r>
        <w:t xml:space="preserve">)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w:t>
      </w:r>
      <w:proofErr w:type="gramStart"/>
      <w:r>
        <w:t>interest,</w:t>
      </w:r>
      <w:proofErr w:type="gramEnd"/>
      <w:r>
        <w:t xml:space="preserve"> however by </w:t>
      </w:r>
      <w:proofErr w:type="spellStart"/>
      <w:r>
        <w:t>lowpass</w:t>
      </w:r>
      <w:proofErr w:type="spellEnd"/>
      <w:r>
        <w:t xml:space="preserve"> filtering these paths, we can generate artificial data with various spatial properties in order to examine example paths which have a range of </w:t>
      </w:r>
      <w:proofErr w:type="spellStart"/>
      <w:r>
        <w:t>Lacunarity</w:t>
      </w:r>
      <w:proofErr w:type="spellEnd"/>
      <w:r>
        <w:t xml:space="preserve"> and </w:t>
      </w:r>
      <w:r w:rsidR="00FA5755">
        <w:t>FD</w:t>
      </w:r>
      <w:r>
        <w:t xml:space="preserve">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t>
      </w:r>
      <w:proofErr w:type="gramStart"/>
      <w:r>
        <w:t>were</w:t>
      </w:r>
      <w:proofErr w:type="gramEnd"/>
      <w:r>
        <w:t xml:space="preserve"> filtered with an order 6 </w:t>
      </w:r>
      <w:commentRangeStart w:id="48"/>
      <w:r>
        <w:t xml:space="preserve">Butterworth </w:t>
      </w:r>
      <w:proofErr w:type="spellStart"/>
      <w:r>
        <w:t>Lowpass</w:t>
      </w:r>
      <w:proofErr w:type="spellEnd"/>
      <w:r>
        <w:t xml:space="preserve"> Filter </w:t>
      </w:r>
      <w:commentRangeEnd w:id="48"/>
      <w:r w:rsidR="00660666">
        <w:rPr>
          <w:rStyle w:val="CommentReference"/>
        </w:rPr>
        <w:commentReference w:id="48"/>
      </w:r>
      <w:r>
        <w:t xml:space="preserve">with increasingly strict frequency cutoff parameters. Notice that </w:t>
      </w:r>
      <w:r w:rsidR="0014116B">
        <w:t xml:space="preserve">for a given vertically-aligned pair of paths, the FD value is very nearly </w:t>
      </w:r>
      <w:proofErr w:type="gramStart"/>
      <w:r w:rsidR="0014116B">
        <w:t>identical,</w:t>
      </w:r>
      <w:proofErr w:type="gramEnd"/>
      <w:r w:rsidR="0014116B">
        <w:t xml:space="preserve"> while a large difference in </w:t>
      </w:r>
      <w:proofErr w:type="spellStart"/>
      <w:r w:rsidR="0014116B">
        <w:t>Lacunarity</w:t>
      </w:r>
      <w:proofErr w:type="spellEnd"/>
      <w:r w:rsidR="0014116B">
        <w:t xml:space="preserve"> is present (i.e. the path with the larger </w:t>
      </w:r>
      <w:proofErr w:type="spellStart"/>
      <w:r w:rsidR="0014116B">
        <w:t>Lacunarity</w:t>
      </w:r>
      <w:proofErr w:type="spellEnd"/>
      <w:r w:rsidR="0014116B">
        <w:t xml:space="preserve"> is less systematic/compact). Similarly, note that horizontally-aligned pairs of paths have similar </w:t>
      </w:r>
      <w:proofErr w:type="spellStart"/>
      <w:r w:rsidR="0014116B">
        <w:t>Lacunarity</w:t>
      </w:r>
      <w:proofErr w:type="spellEnd"/>
      <w:r w:rsidR="0014116B">
        <w:t xml:space="preserve"> values but very different FD (i.e. the path with a larger FD is more complex).</w:t>
      </w:r>
    </w:p>
    <w:p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rsidR="00F93664" w:rsidRDefault="00F14402" w:rsidP="005041D4">
      <w:commentRangeStart w:id="49"/>
      <w:r>
        <w:rPr>
          <w:noProof/>
        </w:rPr>
        <mc:AlternateContent>
          <mc:Choice Requires="wps">
            <w:drawing>
              <wp:inline distT="0" distB="0" distL="0" distR="0" wp14:anchorId="0ADFA032" wp14:editId="40114EA5">
                <wp:extent cx="5754370" cy="1619250"/>
                <wp:effectExtent l="0" t="0" r="0" b="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19250"/>
                        </a:xfrm>
                        <a:prstGeom prst="rect">
                          <a:avLst/>
                        </a:prstGeom>
                        <a:solidFill>
                          <a:srgbClr val="FFFFFF"/>
                        </a:solidFill>
                        <a:ln w="9525">
                          <a:noFill/>
                          <a:miter lim="800000"/>
                          <a:headEnd/>
                          <a:tailEnd/>
                        </a:ln>
                      </wps:spPr>
                      <wps:txbx>
                        <w:txbxContent>
                          <w:p w:rsidR="00E3593B" w:rsidRDefault="00E3593B" w:rsidP="00F14402">
                            <w:r>
                              <w:rPr>
                                <w:b/>
                              </w:rPr>
                              <w:t>Figure 4.3</w:t>
                            </w:r>
                            <w:r>
                              <w:t xml:space="preserve">: Comparison of </w:t>
                            </w:r>
                            <w:proofErr w:type="spellStart"/>
                            <w:r>
                              <w:t>Lacunarity</w:t>
                            </w:r>
                            <w:proofErr w:type="spellEnd"/>
                            <w:r>
                              <w:t xml:space="preserve"> and Fractal Dimension (FD) of various </w:t>
                            </w:r>
                            <w:proofErr w:type="spellStart"/>
                            <w:r>
                              <w:t>lowpass</w:t>
                            </w:r>
                            <w:proofErr w:type="spellEnd"/>
                            <w:r>
                              <w:t xml:space="preserve">-filtered random walks. The blue (top) dots represent fully random walks, while the Light, Medium and Heavy filtered paths were filtered with an Order 6 Butterworth </w:t>
                            </w:r>
                            <w:proofErr w:type="spellStart"/>
                            <w:r>
                              <w:t>Lowpass</w:t>
                            </w:r>
                            <w:proofErr w:type="spellEnd"/>
                            <w:r>
                              <w:t xml:space="preserve"> Filter with an assumed 30S/s sampling rate and frequency cutoffs of 0.4, 0.2, 0.08. Example paths (blue lines) associated with the extreme points in each group are overlaid on the plot. Although low FD is often correlated with higher </w:t>
                            </w:r>
                            <w:proofErr w:type="spellStart"/>
                            <w:r>
                              <w:t>Lacunarity</w:t>
                            </w:r>
                            <w:proofErr w:type="spellEnd"/>
                            <w:r>
                              <w:t xml:space="preserve">, they are not equivalent. Lower </w:t>
                            </w:r>
                            <w:proofErr w:type="spellStart"/>
                            <w:r>
                              <w:t>Lacunarity</w:t>
                            </w:r>
                            <w:proofErr w:type="spellEnd"/>
                            <w:r>
                              <w:t xml:space="preserve"> within a given filter group shows a more systematic filling of the space while higher FD shows an increase in path complexity. Note that all lines are identical in length. </w:t>
                            </w:r>
                          </w:p>
                        </w:txbxContent>
                      </wps:txbx>
                      <wps:bodyPr rot="0" vert="horz" wrap="square" lIns="91440" tIns="45720" rIns="91440" bIns="45720" anchor="t" anchorCtr="0">
                        <a:noAutofit/>
                      </wps:bodyPr>
                    </wps:wsp>
                  </a:graphicData>
                </a:graphic>
              </wp:inline>
            </w:drawing>
          </mc:Choice>
          <mc:Fallback>
            <w:pict>
              <v:shape id="_x0000_s1044" type="#_x0000_t202" style="width:453.1pt;height: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" stroked="f">
                <v:textbox>
                  <w:txbxContent>
                    <w:p w:rsidR="00E3593B" w:rsidRDefault="00E3593B" w:rsidP="00F14402">
                      <w:r>
                        <w:rPr>
                          <w:b/>
                        </w:rPr>
                        <w:t>Figure 4.3</w:t>
                      </w:r>
                      <w:r>
                        <w:t xml:space="preserve">: Comparison of </w:t>
                      </w:r>
                      <w:proofErr w:type="spellStart"/>
                      <w:r>
                        <w:t>Lacunarity</w:t>
                      </w:r>
                      <w:proofErr w:type="spellEnd"/>
                      <w:r>
                        <w:t xml:space="preserve"> and Fractal Dimension (FD) of various </w:t>
                      </w:r>
                      <w:proofErr w:type="spellStart"/>
                      <w:r>
                        <w:t>lowpass</w:t>
                      </w:r>
                      <w:proofErr w:type="spellEnd"/>
                      <w:r>
                        <w:t xml:space="preserve">-filtered random walks. The blue (top) dots represent fully random walks, while the Light, Medium and Heavy filtered paths were filtered with an Order 6 Butterworth </w:t>
                      </w:r>
                      <w:proofErr w:type="spellStart"/>
                      <w:r>
                        <w:t>Lowpass</w:t>
                      </w:r>
                      <w:proofErr w:type="spellEnd"/>
                      <w:r>
                        <w:t xml:space="preserve"> Filter with an assumed 30S/s sampling rate and frequency cutoffs of 0.4, 0.2, 0.08. Example paths (blue lines) associated with the extreme points in each group are overlaid on the plot. Although low FD is often correlated with higher </w:t>
                      </w:r>
                      <w:proofErr w:type="spellStart"/>
                      <w:r>
                        <w:t>Lacunarity</w:t>
                      </w:r>
                      <w:proofErr w:type="spellEnd"/>
                      <w:r>
                        <w:t xml:space="preserve">, they are not equivalent. Lower </w:t>
                      </w:r>
                      <w:proofErr w:type="spellStart"/>
                      <w:r>
                        <w:t>Lacunarity</w:t>
                      </w:r>
                      <w:proofErr w:type="spellEnd"/>
                      <w:r>
                        <w:t xml:space="preserve"> within a given filter group shows a more systematic filling of the space while higher FD shows an increase in path complexity. Note that all lines are identical in length. </w:t>
                      </w:r>
                    </w:p>
                  </w:txbxContent>
                </v:textbox>
                <w10:anchorlock/>
              </v:shape>
            </w:pict>
          </mc:Fallback>
        </mc:AlternateContent>
      </w:r>
    </w:p>
    <w:p w:rsidR="0027211D" w:rsidRDefault="00803C16" w:rsidP="00AA15F8">
      <w:pPr>
        <w:spacing w:line="360" w:lineRule="auto"/>
      </w:pPr>
      <w:r>
        <w:t xml:space="preserve">Beyond measures of path complexity and </w:t>
      </w:r>
      <w:proofErr w:type="spellStart"/>
      <w:r>
        <w:t>systematicity</w:t>
      </w:r>
      <w:proofErr w:type="spellEnd"/>
      <w:r>
        <w:t>,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w:t>
      </w:r>
      <w:commentRangeEnd w:id="49"/>
      <w:r w:rsidR="00660666">
        <w:rPr>
          <w:rStyle w:val="CommentReference"/>
        </w:rPr>
        <w:commentReference w:id="49"/>
      </w:r>
      <w:r w:rsidR="0027211D">
        <w:t>Most studies of context boundaries do not allow participants to arbitrarily cross boundaries and sample contexts freely</w:t>
      </w:r>
      <w:r w:rsidR="004C7410">
        <w:t xml:space="preserve"> </w:t>
      </w:r>
      <w:r w:rsidR="004C7410">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"ITEM-3",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"ITEM-3", "issued" : { "date-parts" : [ [ "2016" ] ] }, "page" : "107-114", "publisher" : "Elsevier Inc.", "title" : "Temporal binding within and across events", "type" : "article-journal", "volume" : "134" }, "uris" : [ "http://www.mendeley.com/documents/?uuid=9c7ff215-20a7-4b1f-b75a-204102d5b2eb" ] } ], "mendeley" : { "formattedCitation" : "(DuBrow &amp; Davachi, 2013, 2016; Ezzyat &amp; Davachi, 2014)", "plainTextFormattedCitation" : "(DuBrow &amp; Davachi, 2013, 2016; Ezzyat &amp; Davachi, 2014)", "previouslyFormattedCitation" : "(DuBrow &amp; Davachi, 2013, 2016; Ezzyat &amp; Davachi, 2014)" }, "properties" : {  }, "schema" : "https://github.com/citation-style-language/schema/raw/master/csl-citation.json" }</w:instrText>
      </w:r>
      <w:r w:rsidR="004C7410">
        <w:fldChar w:fldCharType="separate"/>
      </w:r>
      <w:r w:rsidR="004C7410" w:rsidRPr="004C7410">
        <w:rPr>
          <w:noProof/>
        </w:rPr>
        <w:t>(DuBrow &amp; Davachi, 2013, 2016; Ezzyat &amp; Davachi, 2014)</w:t>
      </w:r>
      <w:r w:rsidR="004C7410">
        <w:fldChar w:fldCharType="end"/>
      </w:r>
      <w:r w:rsidR="0027211D">
        <w:t xml:space="preserve">. As such, it </w:t>
      </w:r>
      <w:r>
        <w:t xml:space="preserve">is </w:t>
      </w:r>
      <w:r w:rsidR="0027211D">
        <w:t>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w:t>
      </w:r>
      <w:commentRangeStart w:id="50"/>
      <w:r w:rsidR="0027211D">
        <w:t>. However, if boundary crossings are related to better pattern separation</w:t>
      </w:r>
      <w:commentRangeEnd w:id="50"/>
      <w:r w:rsidR="00C64465">
        <w:rPr>
          <w:rStyle w:val="CommentReference"/>
        </w:rPr>
        <w:commentReference w:id="50"/>
      </w:r>
      <w:r w:rsidR="0027211D">
        <w:t xml:space="preserve">, </w:t>
      </w:r>
      <w:r>
        <w:t>the relationship may be with the across-</w:t>
      </w:r>
      <w:r w:rsidR="0027211D">
        <w:t xml:space="preserve">context relational memory </w:t>
      </w:r>
      <w:r>
        <w:t>errors</w:t>
      </w:r>
      <w:r w:rsidR="0027211D">
        <w:t>.</w:t>
      </w:r>
    </w:p>
    <w:p w:rsidR="00803C16" w:rsidRPr="005041D4" w:rsidRDefault="005041D4" w:rsidP="007B4B79">
      <w:pPr>
        <w:spacing w:line="360" w:lineRule="auto"/>
      </w:pPr>
      <w:r w:rsidRPr="00F76AD2">
        <w:rPr>
          <w:b/>
        </w:rPr>
        <w:lastRenderedPageBreak/>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tbl>
      <w:tblPr>
        <w:tblStyle w:val="GridTable2"/>
        <w:tblW w:w="9990" w:type="dxa"/>
        <w:tblLook w:val="04A0" w:firstRow="1" w:lastRow="0" w:firstColumn="1" w:lastColumn="0" w:noHBand="0" w:noVBand="1"/>
      </w:tblPr>
      <w:tblGrid>
        <w:gridCol w:w="2340"/>
        <w:gridCol w:w="4680"/>
        <w:gridCol w:w="2970"/>
      </w:tblGrid>
      <w:tr w:rsidR="00074733"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074733" w:rsidRPr="000D5E48" w:rsidRDefault="00074733" w:rsidP="00AE6BB0">
            <w:pPr>
              <w:rPr>
                <w:b w:val="0"/>
                <w:i/>
              </w:rPr>
            </w:pPr>
            <w:r w:rsidRPr="000D5E48">
              <w:rPr>
                <w:b w:val="0"/>
                <w:i/>
              </w:rPr>
              <w:t>Measure</w:t>
            </w:r>
          </w:p>
        </w:tc>
        <w:tc>
          <w:tcPr>
            <w:tcW w:w="4680" w:type="dxa"/>
          </w:tcPr>
          <w:p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074733" w:rsidRDefault="00074733" w:rsidP="00AE6BB0">
            <w:r>
              <w:t>Spatial Distance</w:t>
            </w:r>
          </w:p>
        </w:tc>
        <w:tc>
          <w:tcPr>
            <w:tcW w:w="4680" w:type="dxa"/>
          </w:tcPr>
          <w:p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rsidTr="00AD2CA6">
        <w:tc>
          <w:tcPr>
            <w:cnfStyle w:val="001000000000" w:firstRow="0" w:lastRow="0" w:firstColumn="1" w:lastColumn="0" w:oddVBand="0" w:evenVBand="0" w:oddHBand="0" w:evenHBand="0" w:firstRowFirstColumn="0" w:firstRowLastColumn="0" w:lastRowFirstColumn="0" w:lastRowLastColumn="0"/>
            <w:tcW w:w="2340" w:type="dxa"/>
          </w:tcPr>
          <w:p w:rsidR="00074733" w:rsidRDefault="00074733" w:rsidP="00AE6BB0">
            <w:r>
              <w:t>Temporal Distance</w:t>
            </w:r>
          </w:p>
        </w:tc>
        <w:tc>
          <w:tcPr>
            <w:tcW w:w="4680" w:type="dxa"/>
          </w:tcPr>
          <w:p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p>
        </w:tc>
      </w:tr>
      <w:tr w:rsidR="00074733"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074733" w:rsidRDefault="00074733" w:rsidP="00AE6BB0">
            <w:r>
              <w:t>Fractal Dimension</w:t>
            </w:r>
          </w:p>
        </w:tc>
        <w:tc>
          <w:tcPr>
            <w:tcW w:w="4680" w:type="dxa"/>
          </w:tcPr>
          <w:p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rsidTr="00AD2CA6">
        <w:tc>
          <w:tcPr>
            <w:cnfStyle w:val="001000000000" w:firstRow="0" w:lastRow="0" w:firstColumn="1" w:lastColumn="0" w:oddVBand="0" w:evenVBand="0" w:oddHBand="0" w:evenHBand="0" w:firstRowFirstColumn="0" w:firstRowLastColumn="0" w:lastRowFirstColumn="0" w:lastRowLastColumn="0"/>
            <w:tcW w:w="2340" w:type="dxa"/>
          </w:tcPr>
          <w:p w:rsidR="00074733" w:rsidRDefault="00074733" w:rsidP="00AE6BB0">
            <w:proofErr w:type="spellStart"/>
            <w:r>
              <w:t>Lacunarity</w:t>
            </w:r>
            <w:proofErr w:type="spellEnd"/>
          </w:p>
        </w:tc>
        <w:tc>
          <w:tcPr>
            <w:tcW w:w="4680" w:type="dxa"/>
          </w:tcPr>
          <w:p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074733" w:rsidRDefault="00074733" w:rsidP="00AE6BB0">
            <w:r>
              <w:t>Context Boundary Crossings</w:t>
            </w:r>
          </w:p>
        </w:tc>
        <w:tc>
          <w:tcPr>
            <w:tcW w:w="4680" w:type="dxa"/>
          </w:tcPr>
          <w:p w:rsidR="00074733" w:rsidRDefault="00FA5755" w:rsidP="00AE6BB0">
            <w:pPr>
              <w:cnfStyle w:val="000000100000" w:firstRow="0" w:lastRow="0" w:firstColumn="0" w:lastColumn="0" w:oddVBand="0" w:evenVBand="0" w:oddHBand="1" w:evenHBand="0" w:firstRowFirstColumn="0" w:firstRowLastColumn="0" w:lastRowFirstColumn="0" w:lastRowLastColumn="0"/>
            </w:pPr>
            <w:r>
              <w:t>Context Boundary Effect and</w:t>
            </w:r>
            <w:r w:rsidR="00074733">
              <w:t xml:space="preserve"> Relational </w:t>
            </w:r>
            <w:r>
              <w:t xml:space="preserve">Memory </w:t>
            </w:r>
            <w:r w:rsidR="00074733">
              <w:t>Errors</w:t>
            </w:r>
          </w:p>
        </w:tc>
        <w:tc>
          <w:tcPr>
            <w:tcW w:w="2970" w:type="dxa"/>
          </w:tcPr>
          <w:p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4C7410">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"(Ezzyat &amp; Davachi, 2014; Zacks et al., 2007)", "plainTextFormattedCitation" : "(Ezzyat &amp; Davachi, 2014; Zacks et al., 2007)", "previouslyFormattedCitation" : "(Ezzyat &amp; Davachi, 2014; Zacks et al., 2007)" }, "properties" : {  }, "schema" : "https://github.com/citation-style-language/schema/raw/master/csl-citation.json" }</w:instrText>
            </w:r>
            <w:r>
              <w:fldChar w:fldCharType="separate"/>
            </w:r>
            <w:r w:rsidR="004C7410" w:rsidRPr="004C7410">
              <w:rPr>
                <w:noProof/>
              </w:rPr>
              <w:t>(Ezzyat &amp; Davachi, 2014; Zacks et al., 2007)</w:t>
            </w:r>
            <w:r>
              <w:fldChar w:fldCharType="end"/>
            </w:r>
          </w:p>
        </w:tc>
      </w:tr>
    </w:tbl>
    <w:p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rsidR="00E3593B" w:rsidRDefault="00E3593B" w:rsidP="009D558D">
                            <w:proofErr w:type="gramStart"/>
                            <w:r>
                              <w:rPr>
                                <w:b/>
                              </w:rPr>
                              <w:t>Table</w:t>
                            </w:r>
                            <w:r w:rsidRPr="0073570F">
                              <w:rPr>
                                <w:b/>
                              </w:rPr>
                              <w:t xml:space="preserve"> </w:t>
                            </w:r>
                            <w:r>
                              <w:rPr>
                                <w:b/>
                              </w:rPr>
                              <w:t>4.</w:t>
                            </w:r>
                            <w:r w:rsidRPr="0073570F">
                              <w:rPr>
                                <w:b/>
                              </w:rPr>
                              <w:t>1</w:t>
                            </w:r>
                            <w:r>
                              <w:t>: High-level navigation analyses.</w:t>
                            </w:r>
                            <w:proofErr w:type="gramEnd"/>
                            <w:r>
                              <w:t xml:space="preserve">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rsidR="00E3593B" w:rsidRDefault="00E3593B" w:rsidP="009D558D">
                      <w:proofErr w:type="gramStart"/>
                      <w:r>
                        <w:rPr>
                          <w:b/>
                        </w:rPr>
                        <w:t>Table</w:t>
                      </w:r>
                      <w:r w:rsidRPr="0073570F">
                        <w:rPr>
                          <w:b/>
                        </w:rPr>
                        <w:t xml:space="preserve"> </w:t>
                      </w:r>
                      <w:r>
                        <w:rPr>
                          <w:b/>
                        </w:rPr>
                        <w:t>4.</w:t>
                      </w:r>
                      <w:r w:rsidRPr="0073570F">
                        <w:rPr>
                          <w:b/>
                        </w:rPr>
                        <w:t>1</w:t>
                      </w:r>
                      <w:r>
                        <w:t>: High-level navigation analyses.</w:t>
                      </w:r>
                      <w:proofErr w:type="gramEnd"/>
                      <w:r>
                        <w:t xml:space="preserve"> Many of these analyses can be run on space and time in isolation of one another as well as together.</w:t>
                      </w:r>
                    </w:p>
                  </w:txbxContent>
                </v:textbox>
                <w10:anchorlock/>
              </v:shape>
            </w:pict>
          </mc:Fallback>
        </mc:AlternateContent>
      </w:r>
    </w:p>
    <w:p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51" w:name="_Toc497156045"/>
      <w:r w:rsidR="005041D4" w:rsidRPr="005041D4">
        <w:t>Order Analyses</w:t>
      </w:r>
      <w:bookmarkEnd w:id="51"/>
      <w:r w:rsidR="005041D4" w:rsidRPr="005041D4">
        <w:rPr>
          <w:rFonts w:ascii="Times New Roman" w:hAnsi="Times New Roman" w:cs="Times New Roman"/>
          <w:i/>
        </w:rPr>
        <w:t xml:space="preserve"> </w:t>
      </w:r>
    </w:p>
    <w:p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w:t>
      </w:r>
      <w:r w:rsidR="002E59E4">
        <w:t>navigation</w:t>
      </w:r>
      <w:r>
        <w:t xml:space="preserve">. </w:t>
      </w:r>
      <w:commentRangeStart w:id="52"/>
      <w:r w:rsidR="007B4B79">
        <w:t xml:space="preserve">Of particular note is if, even when provided with the ability to freely explore time, </w:t>
      </w:r>
      <w:r>
        <w:t xml:space="preserve">participants reliably converge towards </w:t>
      </w:r>
      <w:r w:rsidR="007B4B79">
        <w:t>navigation</w:t>
      </w:r>
      <w:r>
        <w:t xml:space="preserve"> of the events in the implied “forward” direction of time</w:t>
      </w:r>
      <w:r w:rsidR="007B4B79">
        <w:t xml:space="preserve"> in a contiguous manner</w:t>
      </w:r>
      <w:r w:rsidR="00700F34">
        <w:t xml:space="preserve">. </w:t>
      </w:r>
      <w:commentRangeEnd w:id="52"/>
      <w:r w:rsidR="00C64465">
        <w:rPr>
          <w:rStyle w:val="CommentReference"/>
        </w:rPr>
        <w:commentReference w:id="52"/>
      </w:r>
    </w:p>
    <w:p w:rsidR="006E61A3" w:rsidRDefault="005041D4" w:rsidP="006E61A3">
      <w:pPr>
        <w:spacing w:after="0" w:line="360" w:lineRule="auto"/>
        <w:rPr>
          <w:rFonts w:ascii="Times New Roman" w:hAnsi="Times New Roman" w:cs="Times New Roman"/>
          <w:sz w:val="24"/>
          <w:szCs w:val="24"/>
        </w:rPr>
      </w:pPr>
      <w:r>
        <w:t xml:space="preserve">Analyzing order in this way can be a complex issue. </w:t>
      </w:r>
      <w:proofErr w:type="spellStart"/>
      <w:r>
        <w:t>Recency</w:t>
      </w:r>
      <w:proofErr w:type="spellEnd"/>
      <w:r>
        <w:t xml:space="preserve">, contiguity, and primacy effects could lead to particular items receiving specialized treatment by chance or due to an overall bias towards </w:t>
      </w:r>
      <w:r w:rsidR="00DB4B3E">
        <w:t>certain</w:t>
      </w:r>
      <w:r>
        <w:t xml:space="preserve"> patterns of reconstruction in time. One potentially robust way to compare reconstruction order is to develop a distance metric for the relative order of events. </w:t>
      </w:r>
      <w:proofErr w:type="gramStart"/>
      <w:r>
        <w:t>In other words, g</w:t>
      </w:r>
      <w:r w:rsidR="008A66B0">
        <w:t>iven two reconstructed orders.</w:t>
      </w:r>
      <w:proofErr w:type="gramEnd"/>
      <w:r w:rsidR="008A66B0">
        <w:t xml:space="preserve">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 xml:space="preserve">Tau distance metric is appropriate for this, and it has the added benefit of providing a positive or negative </w:t>
      </w:r>
      <w:r>
        <w:lastRenderedPageBreak/>
        <w:t>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w:t>
      </w:r>
      <w:r w:rsidR="00FA5755">
        <w:t>, known as Contiguity distance,</w:t>
      </w:r>
      <w:r>
        <w:t xml:space="preserve"> which measures the number of contiguous </w:t>
      </w:r>
      <w:proofErr w:type="spellStart"/>
      <w:r>
        <w:t>sublists</w:t>
      </w:r>
      <w:proofErr w:type="spellEnd"/>
      <w:r w:rsidR="00FA5755">
        <w:t>,</w:t>
      </w:r>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 xml:space="preserve">determine if </w:t>
      </w:r>
      <w:r w:rsidR="002E59E4">
        <w:t xml:space="preserve">navigation </w:t>
      </w:r>
      <w:r w:rsidR="00AA706F">
        <w:t>or reconstruction order converge to a particular hypothesized order (specifically, the “</w:t>
      </w:r>
      <w:r w:rsidR="00DB4B3E">
        <w:t>forward</w:t>
      </w:r>
      <w:r w:rsidR="00AA706F">
        <w:t xml:space="preserve">” order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A706F">
        <w:t>, but also potentially ot</w:t>
      </w:r>
      <w:r w:rsidR="00FA5755">
        <w:t>her orders of interest such as H</w:t>
      </w:r>
      <w:r w:rsidR="00FA5755">
        <w:sym w:font="Wingdings" w:char="F0E0"/>
      </w:r>
      <w:r w:rsidR="00FA5755">
        <w:t>G</w:t>
      </w:r>
      <w:r w:rsidR="00FA5755">
        <w:sym w:font="Wingdings" w:char="F0E0"/>
      </w:r>
      <w:r w:rsidR="00FA5755">
        <w:t>F</w:t>
      </w:r>
      <w:r w:rsidR="00FA5755">
        <w:sym w:font="Wingdings" w:char="F0E0"/>
      </w:r>
      <w:r w:rsidR="00FA5755">
        <w:t>E</w:t>
      </w:r>
      <w:r w:rsidR="00FA5755">
        <w:sym w:font="Wingdings" w:char="F0E0"/>
      </w:r>
      <w:r w:rsidR="00FA5755">
        <w:t>D</w:t>
      </w:r>
      <w:r w:rsidR="00FA5755">
        <w:sym w:font="Wingdings" w:char="F0E0"/>
      </w:r>
      <w:r w:rsidR="00FA5755">
        <w:t>C</w:t>
      </w:r>
      <w:r w:rsidR="00FA5755">
        <w:sym w:font="Wingdings" w:char="F0E0"/>
      </w:r>
      <w:r w:rsidR="00FA5755">
        <w:t>B</w:t>
      </w:r>
      <w:r w:rsidR="00FA5755">
        <w:sym w:font="Wingdings" w:char="F0E0"/>
      </w:r>
      <w:r w:rsidR="00FA5755">
        <w:t>A</w:t>
      </w:r>
      <w:r w:rsidR="00AA706F">
        <w:t xml:space="preserve"> or </w:t>
      </w:r>
      <w:r w:rsidR="00FA5755">
        <w:t>B</w:t>
      </w:r>
      <w:r w:rsidR="00FA5755">
        <w:sym w:font="Wingdings" w:char="F0E0"/>
      </w:r>
      <w:r w:rsidR="00FA5755">
        <w:t>A</w:t>
      </w:r>
      <w:r w:rsidR="00FA5755">
        <w:sym w:font="Wingdings" w:char="F0E0"/>
      </w:r>
      <w:r w:rsidR="00FA5755">
        <w:t>D</w:t>
      </w:r>
      <w:r w:rsidR="00FA5755">
        <w:sym w:font="Wingdings" w:char="F0E0"/>
      </w:r>
      <w:r w:rsidR="00FA5755">
        <w:t>C</w:t>
      </w:r>
      <w:r w:rsidR="00FA5755">
        <w:sym w:font="Wingdings" w:char="F0E0"/>
      </w:r>
      <w:r w:rsidR="00FA5755">
        <w:t>F</w:t>
      </w:r>
      <w:r w:rsidR="00FA5755">
        <w:sym w:font="Wingdings" w:char="F0E0"/>
      </w:r>
      <w:r w:rsidR="00FA5755">
        <w:t>E</w:t>
      </w:r>
      <w:r w:rsidR="00FA5755">
        <w:sym w:font="Wingdings" w:char="F0E0"/>
      </w:r>
      <w:r w:rsidR="00FA5755">
        <w:t>H</w:t>
      </w:r>
      <w:r w:rsidR="00FA5755">
        <w:sym w:font="Wingdings" w:char="F0E0"/>
      </w:r>
      <w:r w:rsidR="00FA5755">
        <w:t>G</w:t>
      </w:r>
      <w:r w:rsidR="00AA706F">
        <w:t>).</w:t>
      </w:r>
      <w:r>
        <w:rPr>
          <w:rFonts w:ascii="Times New Roman" w:hAnsi="Times New Roman" w:cs="Times New Roman"/>
          <w:sz w:val="24"/>
          <w:szCs w:val="24"/>
        </w:rPr>
        <w:t xml:space="preserve"> </w:t>
      </w:r>
    </w:p>
    <w:p w:rsidR="00515104" w:rsidRDefault="008A66B0" w:rsidP="006A5D4C">
      <w:pPr>
        <w:jc w:val="center"/>
      </w:pPr>
      <w:r>
        <w:rPr>
          <w:noProof/>
        </w:rPr>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29CD88FB">
            <wp:extent cx="5931859" cy="29476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1859" cy="2947670"/>
                    </a:xfrm>
                    <a:prstGeom prst="rect">
                      <a:avLst/>
                    </a:prstGeom>
                    <a:noFill/>
                    <a:ln>
                      <a:noFill/>
                    </a:ln>
                  </pic:spPr>
                </pic:pic>
              </a:graphicData>
            </a:graphic>
          </wp:inline>
        </w:drawing>
      </w:r>
    </w:p>
    <w:p w:rsidR="00704BC8" w:rsidRDefault="00700F34" w:rsidP="00563ABB">
      <w:r>
        <w:rPr>
          <w:noProof/>
        </w:rPr>
        <mc:AlternateContent>
          <mc:Choice Requires="wps">
            <w:drawing>
              <wp:inline distT="0" distB="0" distL="0" distR="0" wp14:anchorId="734B817D" wp14:editId="20F68A9A">
                <wp:extent cx="5754370" cy="2047875"/>
                <wp:effectExtent l="0" t="0" r="0" b="952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047875"/>
                        </a:xfrm>
                        <a:prstGeom prst="rect">
                          <a:avLst/>
                        </a:prstGeom>
                        <a:solidFill>
                          <a:srgbClr val="FFFFFF"/>
                        </a:solidFill>
                        <a:ln w="9525">
                          <a:noFill/>
                          <a:miter lim="800000"/>
                          <a:headEnd/>
                          <a:tailEnd/>
                        </a:ln>
                      </wps:spPr>
                      <wps:txbx>
                        <w:txbxContent>
                          <w:p w:rsidR="00E3593B" w:rsidRDefault="00E3593B"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proofErr w:type="gramStart"/>
                            <w:r>
                              <w:t>A</w:t>
                            </w:r>
                            <w:proofErr w:type="gramEnd"/>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proofErr w:type="gramStart"/>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w:t>
                            </w:r>
                            <w:proofErr w:type="gramEnd"/>
                            <w:r>
                              <w:t xml:space="preserve">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wps:txbx>
                      <wps:bodyPr rot="0" vert="horz" wrap="square" lIns="91440" tIns="45720" rIns="91440" bIns="45720" anchor="t" anchorCtr="0">
                        <a:noAutofit/>
                      </wps:bodyPr>
                    </wps:wsp>
                  </a:graphicData>
                </a:graphic>
              </wp:inline>
            </w:drawing>
          </mc:Choice>
          <mc:Fallback>
            <w:pict>
              <v:shape id="_x0000_s1046" type="#_x0000_t202" style="width:453.1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mYJgIAACY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" stroked="f">
                <v:textbox>
                  <w:txbxContent>
                    <w:p w:rsidR="00E3593B" w:rsidRDefault="00E3593B"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proofErr w:type="gramStart"/>
                      <w:r>
                        <w:t>A</w:t>
                      </w:r>
                      <w:proofErr w:type="gramEnd"/>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proofErr w:type="gramStart"/>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w:t>
                      </w:r>
                      <w:proofErr w:type="gramEnd"/>
                      <w:r>
                        <w:t xml:space="preserve">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v:textbox>
                <w10:anchorlock/>
              </v:shape>
            </w:pict>
          </mc:Fallback>
        </mc:AlternateContent>
      </w:r>
    </w:p>
    <w:p w:rsidR="005041D4" w:rsidRDefault="005041D4" w:rsidP="00AA15F8">
      <w:pPr>
        <w:spacing w:line="360" w:lineRule="auto"/>
      </w:pPr>
      <w:bookmarkStart w:id="53" w:name="_Hlk499056994"/>
      <w:r>
        <w:t xml:space="preserve">In summary, this framework for evaluating order information will be used to observe changes in distance of </w:t>
      </w:r>
      <w:r w:rsidR="002E59E4">
        <w:t xml:space="preserve">navigation </w:t>
      </w:r>
      <w:r>
        <w:t xml:space="preserve">and reconstruction to the </w:t>
      </w:r>
      <w:r w:rsidR="00DB4B3E">
        <w:t>“forward”, contiguous</w:t>
      </w:r>
      <w:r>
        <w:t xml:space="preserve"> order across trials</w:t>
      </w:r>
      <w:r w:rsidR="003947B1">
        <w:t xml:space="preserve">, predicting </w:t>
      </w:r>
      <w:r w:rsidR="003947B1">
        <w:lastRenderedPageBreak/>
        <w:t xml:space="preserve">that </w:t>
      </w:r>
      <w:r>
        <w:t xml:space="preserve">both </w:t>
      </w:r>
      <w:commentRangeStart w:id="54"/>
      <w:r>
        <w:t xml:space="preserve">study-time navigation and test-time reconstruction order </w:t>
      </w:r>
      <w:commentRangeEnd w:id="54"/>
      <w:r w:rsidR="003B0AD4">
        <w:rPr>
          <w:rStyle w:val="CommentReference"/>
        </w:rPr>
        <w:commentReference w:id="54"/>
      </w:r>
      <w:r>
        <w:t xml:space="preserve">will trend towards </w:t>
      </w:r>
      <w:r w:rsidR="00DB4B3E">
        <w:t xml:space="preserve">“forward” </w:t>
      </w:r>
      <w:r>
        <w:t>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53"/>
    </w:p>
    <w:p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rsidR="005041D4" w:rsidRDefault="005041D4" w:rsidP="00AA15F8">
      <w:pPr>
        <w:spacing w:line="360" w:lineRule="auto"/>
      </w:pPr>
      <w:r>
        <w:t xml:space="preserve">All analyses </w:t>
      </w:r>
      <w:r w:rsidR="008A66B0">
        <w:t xml:space="preserve">present in this chapter </w:t>
      </w:r>
      <w:r>
        <w:t>which compare trial-by-trial performance use repeated measures analysis of variance (</w:t>
      </w:r>
      <w:proofErr w:type="spellStart"/>
      <w:r>
        <w:t>rANOVA</w:t>
      </w:r>
      <w:proofErr w:type="spellEnd"/>
      <w:r>
        <w:t xml:space="preserve">) using </w:t>
      </w:r>
      <w:r w:rsidR="008A66B0">
        <w:t xml:space="preserve">R </w:t>
      </w:r>
      <w:r>
        <w:t>with Huynh-</w:t>
      </w:r>
      <w:proofErr w:type="spellStart"/>
      <w:r>
        <w:t>Feldt</w:t>
      </w:r>
      <w:proofErr w:type="spellEnd"/>
      <w:r>
        <w:t xml:space="preserve"> correction. </w:t>
      </w:r>
      <w:r w:rsidR="00031BF8">
        <w:t xml:space="preserve">For follow-up pairwise comparisons of levels of the </w:t>
      </w:r>
      <w:proofErr w:type="spellStart"/>
      <w:r w:rsidR="00031BF8">
        <w:t>rANOVA</w:t>
      </w:r>
      <w:proofErr w:type="spellEnd"/>
      <w:r w:rsidR="00031BF8">
        <w:t xml:space="preserve">, Tukey’s Method for comparing a family of 4 estimates was applied to the p values. </w:t>
      </w:r>
      <w:r>
        <w:t xml:space="preserve">Hierarchical Linear Modeling </w:t>
      </w:r>
      <w:r w:rsidR="00031BF8">
        <w:t>(HLM</w:t>
      </w:r>
      <w:r w:rsidR="008A66B0">
        <w:t xml:space="preserve">; using the </w:t>
      </w:r>
      <w:proofErr w:type="spellStart"/>
      <w:r w:rsidR="008A66B0">
        <w:t>nlme</w:t>
      </w:r>
      <w:proofErr w:type="spellEnd"/>
      <w:r w:rsidR="008A66B0">
        <w:t xml:space="preserv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w:t>
      </w:r>
      <w:proofErr w:type="spellStart"/>
      <w:r w:rsidR="00031BF8">
        <w:t>D’Agostino</w:t>
      </w:r>
      <w:proofErr w:type="spellEnd"/>
      <w:r w:rsidR="00031BF8">
        <w:t xml:space="preserve">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rsidR="00563ABB" w:rsidRDefault="007353F3" w:rsidP="00563ABB">
      <w:pPr>
        <w:pStyle w:val="Heading2"/>
      </w:pPr>
      <w:bookmarkStart w:id="55" w:name="_Toc505879092"/>
      <w:r>
        <w:t xml:space="preserve">4.3 </w:t>
      </w:r>
      <w:r w:rsidR="00563ABB">
        <w:t>Results</w:t>
      </w:r>
      <w:bookmarkEnd w:id="55"/>
    </w:p>
    <w:p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 xml:space="preserve">Changes in Path Navigation </w:t>
      </w:r>
      <w:proofErr w:type="gramStart"/>
      <w:r w:rsidR="00A50C4B">
        <w:rPr>
          <w:rStyle w:val="IntenseEmphasis"/>
          <w:i w:val="0"/>
          <w:iCs w:val="0"/>
          <w:color w:val="6E6E6E" w:themeColor="accent1" w:themeShade="7F"/>
        </w:rPr>
        <w:t>Across</w:t>
      </w:r>
      <w:proofErr w:type="gramEnd"/>
      <w:r w:rsidR="00A50C4B">
        <w:rPr>
          <w:rStyle w:val="IntenseEmphasis"/>
          <w:i w:val="0"/>
          <w:iCs w:val="0"/>
          <w:color w:val="6E6E6E" w:themeColor="accent1" w:themeShade="7F"/>
        </w:rPr>
        <w:t xml:space="preserve"> Trials</w:t>
      </w:r>
    </w:p>
    <w:p w:rsidR="005C3B70" w:rsidRPr="005C3B70" w:rsidRDefault="005C3B70" w:rsidP="00AA15F8">
      <w:pPr>
        <w:spacing w:line="360" w:lineRule="auto"/>
      </w:pPr>
      <w:r>
        <w:t>In the navigation analysis, 9 key path variables were used to collapse the entire navigation path into a single number. These metrics were: distance travelled</w:t>
      </w:r>
      <w:r w:rsidR="004C7410">
        <w:t xml:space="preserve"> in time and space</w:t>
      </w:r>
      <w:r>
        <w:t>, context boundary crossings, fractal dimension (FD) in t</w:t>
      </w:r>
      <w:r w:rsidR="00462E89">
        <w:t xml:space="preserve">ime, space, and </w:t>
      </w:r>
      <w:proofErr w:type="spellStart"/>
      <w:r w:rsidR="00462E89">
        <w:t>spacetime</w:t>
      </w:r>
      <w:proofErr w:type="spellEnd"/>
      <w:r w:rsidR="00462E89">
        <w:t xml:space="preserve">, and </w:t>
      </w:r>
      <w:proofErr w:type="spellStart"/>
      <w:r w:rsidR="00462E89">
        <w:t>L</w:t>
      </w:r>
      <w:r>
        <w:t>acunarity</w:t>
      </w:r>
      <w:proofErr w:type="spellEnd"/>
      <w:r>
        <w:t xml:space="preserve"> in time, space, and </w:t>
      </w:r>
      <w:proofErr w:type="spellStart"/>
      <w:r>
        <w:t>spacetime</w:t>
      </w:r>
      <w:proofErr w:type="spellEnd"/>
      <w:r>
        <w:t xml:space="preserv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w:t>
      </w:r>
      <w:r w:rsidR="00183A3E">
        <w:t xml:space="preserve">FD space, FD time, FD </w:t>
      </w:r>
      <w:proofErr w:type="spellStart"/>
      <w:r w:rsidR="00183A3E">
        <w:t>spacetime</w:t>
      </w:r>
      <w:proofErr w:type="spellEnd"/>
      <w:r w:rsidR="00183A3E">
        <w:t xml:space="preserve">, </w:t>
      </w:r>
      <w:proofErr w:type="spellStart"/>
      <w:r w:rsidR="00183A3E">
        <w:t>Lacunarity</w:t>
      </w:r>
      <w:proofErr w:type="spellEnd"/>
      <w:r w:rsidR="00183A3E">
        <w:t xml:space="preserve"> space, and </w:t>
      </w:r>
      <w:proofErr w:type="spellStart"/>
      <w:r w:rsidR="00183A3E">
        <w:t>Lacunarity</w:t>
      </w:r>
      <w:proofErr w:type="spellEnd"/>
      <w:r w:rsidR="00183A3E">
        <w:t xml:space="preserve"> </w:t>
      </w:r>
      <w:proofErr w:type="spellStart"/>
      <w:ins w:id="56" w:author="Dulas, Michael R" w:date="2018-03-07T12:08:00Z">
        <w:r w:rsidR="00C64465">
          <w:t>s</w:t>
        </w:r>
      </w:ins>
      <w:del w:id="57" w:author="Dulas, Michael R" w:date="2018-03-07T12:08:00Z">
        <w:r w:rsidR="00183A3E" w:rsidDel="00C64465">
          <w:delText>S</w:delText>
        </w:r>
      </w:del>
      <w:r w:rsidR="00183A3E">
        <w:t>pacetime</w:t>
      </w:r>
      <w:proofErr w:type="spellEnd"/>
      <w:r w:rsidR="00183A3E">
        <w:t>, all pairwise comparison</w:t>
      </w:r>
      <w:r w:rsidR="00F075F7">
        <w:t>s</w:t>
      </w:r>
      <w:r w:rsidR="00183A3E">
        <w:t xml:space="preserve"> were significant (p’s&lt;0.05). For </w:t>
      </w:r>
      <w:r w:rsidR="00960029">
        <w:t xml:space="preserve">time travelled, space travelled, context boundary crossings, and </w:t>
      </w:r>
      <w:proofErr w:type="spellStart"/>
      <w:r w:rsidR="00462E89">
        <w:t>L</w:t>
      </w:r>
      <w:r w:rsidR="00960029">
        <w:t>acunarity</w:t>
      </w:r>
      <w:proofErr w:type="spellEnd"/>
      <w:r w:rsidR="00960029">
        <w:t xml:space="preserve"> time, all pairwise comparisons were significant (p</w:t>
      </w:r>
      <w:ins w:id="58" w:author="Dulas, Michael R" w:date="2018-03-07T12:08:00Z">
        <w:r w:rsidR="00C64465">
          <w:t>’s</w:t>
        </w:r>
      </w:ins>
      <w:r w:rsidR="00960029">
        <w:t xml:space="preserve">&lt;0.05) except between trials 3 and 4. </w:t>
      </w:r>
    </w:p>
    <w:p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rsidR="00E3593B" w:rsidRDefault="00E3593B"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rsidR="00E3593B" w:rsidRDefault="00E3593B" w:rsidP="00A50C4B">
                      <w:r>
                        <w:rPr>
                          <w:b/>
                        </w:rPr>
                        <w:t>Figure 4.5</w:t>
                      </w:r>
                      <w:r>
                        <w:t>: Navigation Path Metrics - Note the similarity of learning curves across all path metrics.</w:t>
                      </w:r>
                    </w:p>
                  </w:txbxContent>
                </v:textbox>
                <w10:anchorlock/>
              </v:shape>
            </w:pict>
          </mc:Fallback>
        </mc:AlternateContent>
      </w:r>
    </w:p>
    <w:p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rsidR="00960029" w:rsidRDefault="00960029" w:rsidP="00AA15F8">
      <w:pPr>
        <w:spacing w:line="360" w:lineRule="auto"/>
      </w:pPr>
      <w:r>
        <w:t xml:space="preserve">A repeated measure ANOVA was used to analyze the </w:t>
      </w:r>
      <w:commentRangeStart w:id="59"/>
      <w:r>
        <w:t>Kendall Tau and Contiguity distances of the population across trials</w:t>
      </w:r>
      <w:r w:rsidR="00AD2CA6">
        <w:t xml:space="preserve"> </w:t>
      </w:r>
      <w:commentRangeEnd w:id="59"/>
      <w:r w:rsidR="003B0AD4">
        <w:rPr>
          <w:rStyle w:val="CommentReference"/>
        </w:rPr>
        <w:commentReference w:id="59"/>
      </w:r>
      <w:r w:rsidR="00AD2CA6">
        <w:t xml:space="preserve">(see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w:t>
      </w:r>
      <w:ins w:id="60" w:author="Dulas, Michael R" w:date="2018-03-07T12:10:00Z">
        <w:r w:rsidR="00C64465">
          <w:t>ly</w:t>
        </w:r>
      </w:ins>
      <w:r>
        <w:t xml:space="preserve"> different from one another (i.e. trials 1 to 3, 2 to 4, and 1 to 4) while all adjacent trials were not significantly different from one another</w:t>
      </w:r>
      <w:r w:rsidR="00AD2CA6">
        <w:t xml:space="preserve"> </w:t>
      </w:r>
      <w:r w:rsidR="00183A3E">
        <w:t xml:space="preserve">(p&gt;0.05) </w:t>
      </w:r>
      <w:r w:rsidR="00AD2CA6">
        <w:t>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D2CA6">
        <w:t xml:space="preserve"> in the implied temporal order of the simulation)</w:t>
      </w:r>
      <w:r>
        <w:t xml:space="preserve">. Participants started near the random point (with a slight positive </w:t>
      </w:r>
      <w:r>
        <w:lastRenderedPageBreak/>
        <w:t xml:space="preserve">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w:t>
      </w:r>
      <w:commentRangeStart w:id="61"/>
      <w:r>
        <w:t xml:space="preserve">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commentRangeEnd w:id="61"/>
      <w:r w:rsidR="003B0AD4">
        <w:rPr>
          <w:rStyle w:val="CommentReference"/>
        </w:rPr>
        <w:commentReference w:id="61"/>
      </w:r>
    </w:p>
    <w:p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rsidR="00E3593B" w:rsidRDefault="00E3593B"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rsidR="00E3593B" w:rsidRDefault="00E3593B"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w:t>
      </w:r>
      <w:r w:rsidR="007B4B79">
        <w:rPr>
          <w:rStyle w:val="IntenseEmphasis"/>
          <w:i w:val="0"/>
          <w:iCs w:val="0"/>
          <w:color w:val="auto"/>
        </w:rPr>
        <w:t>square</w:t>
      </w:r>
      <w:r>
        <w:rPr>
          <w:rStyle w:val="IntenseEmphasis"/>
          <w:i w:val="0"/>
          <w:iCs w:val="0"/>
          <w:color w:val="auto"/>
        </w:rPr>
        <w:t xml:space="preserve"> </w:t>
      </w:r>
      <w:r w:rsidR="007B4B79">
        <w:rPr>
          <w:rStyle w:val="IntenseEmphasis"/>
          <w:i w:val="0"/>
          <w:iCs w:val="0"/>
          <w:color w:val="auto"/>
        </w:rPr>
        <w:t xml:space="preserve">markers </w:t>
      </w:r>
      <w:r>
        <w:rPr>
          <w:rStyle w:val="IntenseEmphasis"/>
          <w:i w:val="0"/>
          <w:iCs w:val="0"/>
          <w:color w:val="auto"/>
        </w:rPr>
        <w:t>are individual participants</w:t>
      </w:r>
      <w:r w:rsidR="007B4B79">
        <w:rPr>
          <w:rStyle w:val="IntenseEmphasis"/>
          <w:i w:val="0"/>
          <w:iCs w:val="0"/>
          <w:color w:val="auto"/>
        </w:rPr>
        <w:t xml:space="preserve"> (with the opacity representing the number of participants associated with that point where darker means more participants)</w:t>
      </w:r>
      <w:r>
        <w:rPr>
          <w:rStyle w:val="IntenseEmphasis"/>
          <w:i w:val="0"/>
          <w:iCs w:val="0"/>
          <w:color w:val="auto"/>
        </w:rPr>
        <w:t xml:space="preserve">.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not only is the population trending towards the hypothesized “forward” point, but the population is trending away from the high probability region associated with random permutations.</w:t>
      </w:r>
      <w:r w:rsidR="007B4B79">
        <w:rPr>
          <w:rStyle w:val="IntenseEmphasis"/>
          <w:i w:val="0"/>
          <w:iCs w:val="0"/>
          <w:color w:val="auto"/>
        </w:rPr>
        <w:t xml:space="preserve"> Moreover, the proportion of participants who are navigating in precisely for “forward” order is increasing across each trial (up to ~25% by the fourth trial).</w:t>
      </w:r>
      <w:r>
        <w:rPr>
          <w:rStyle w:val="IntenseEmphasis"/>
          <w:i w:val="0"/>
          <w:iCs w:val="0"/>
          <w:color w:val="auto"/>
        </w:rPr>
        <w:t xml:space="preserve"> However, individual differences remain, and some individual’s </w:t>
      </w:r>
      <w:r w:rsidR="002E59E4">
        <w:t xml:space="preserve">navigation </w:t>
      </w:r>
      <w:r>
        <w:rPr>
          <w:rStyle w:val="IntenseEmphasis"/>
          <w:i w:val="0"/>
          <w:iCs w:val="0"/>
          <w:color w:val="auto"/>
        </w:rPr>
        <w:t xml:space="preserve">order never deviates substantially from random. This variability in </w:t>
      </w:r>
      <w:r w:rsidR="002E59E4">
        <w:t xml:space="preserve">navigation </w:t>
      </w:r>
      <w:r>
        <w:rPr>
          <w:rStyle w:val="IntenseEmphasis"/>
          <w:i w:val="0"/>
          <w:iCs w:val="0"/>
          <w:color w:val="auto"/>
        </w:rPr>
        <w:t xml:space="preserve">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rsidR="00700F34" w:rsidRDefault="00B544E9" w:rsidP="005041D4">
      <w:pPr>
        <w:rPr>
          <w:rStyle w:val="IntenseEmphasis"/>
          <w:i w:val="0"/>
          <w:iCs w:val="0"/>
        </w:rPr>
      </w:pPr>
      <w:r>
        <w:rPr>
          <w:noProof/>
        </w:rPr>
        <w:lastRenderedPageBreak/>
        <mc:AlternateContent>
          <mc:Choice Requires="wps">
            <w:drawing>
              <wp:anchor distT="0" distB="0" distL="114300" distR="114300" simplePos="0" relativeHeight="251687936" behindDoc="0" locked="0" layoutInCell="1" allowOverlap="1" wp14:anchorId="171C5792" wp14:editId="6F89D496">
                <wp:simplePos x="0" y="0"/>
                <wp:positionH relativeFrom="column">
                  <wp:posOffset>4741133</wp:posOffset>
                </wp:positionH>
                <wp:positionV relativeFrom="paragraph">
                  <wp:posOffset>2633980</wp:posOffset>
                </wp:positionV>
                <wp:extent cx="197485" cy="197485"/>
                <wp:effectExtent l="0" t="0" r="12065" b="12065"/>
                <wp:wrapNone/>
                <wp:docPr id="283" name="Oval 283"/>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6E98C05" id="Oval 283" o:spid="_x0000_s1026" style="position:absolute;margin-left:373.3pt;margin-top:207.4pt;width:15.55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5888" behindDoc="0" locked="0" layoutInCell="1" allowOverlap="1" wp14:anchorId="2DD682BA" wp14:editId="0F9C6ACE">
                <wp:simplePos x="0" y="0"/>
                <wp:positionH relativeFrom="column">
                  <wp:posOffset>4735418</wp:posOffset>
                </wp:positionH>
                <wp:positionV relativeFrom="paragraph">
                  <wp:posOffset>1094105</wp:posOffset>
                </wp:positionV>
                <wp:extent cx="197485" cy="197485"/>
                <wp:effectExtent l="0" t="0" r="12065" b="12065"/>
                <wp:wrapNone/>
                <wp:docPr id="257" name="Oval 257"/>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5264947" id="Oval 257" o:spid="_x0000_s1026" style="position:absolute;margin-left:372.85pt;margin-top:86.15pt;width:15.55pt;height:1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3840" behindDoc="0" locked="0" layoutInCell="1" allowOverlap="1" wp14:anchorId="507CC313" wp14:editId="1DCC5C90">
                <wp:simplePos x="0" y="0"/>
                <wp:positionH relativeFrom="column">
                  <wp:posOffset>1560830</wp:posOffset>
                </wp:positionH>
                <wp:positionV relativeFrom="paragraph">
                  <wp:posOffset>1092612</wp:posOffset>
                </wp:positionV>
                <wp:extent cx="197485" cy="197485"/>
                <wp:effectExtent l="0" t="0" r="12065" b="12065"/>
                <wp:wrapNone/>
                <wp:docPr id="251" name="Oval 251"/>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0B723C" id="Oval 251" o:spid="_x0000_s1026" style="position:absolute;margin-left:122.9pt;margin-top:86.05pt;width:15.55pt;height:15.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9984" behindDoc="0" locked="0" layoutInCell="1" allowOverlap="1" wp14:anchorId="2ED428E8" wp14:editId="4602B678">
                <wp:simplePos x="0" y="0"/>
                <wp:positionH relativeFrom="column">
                  <wp:posOffset>1559148</wp:posOffset>
                </wp:positionH>
                <wp:positionV relativeFrom="paragraph">
                  <wp:posOffset>2642235</wp:posOffset>
                </wp:positionV>
                <wp:extent cx="197485" cy="197485"/>
                <wp:effectExtent l="0" t="0" r="12065" b="12065"/>
                <wp:wrapNone/>
                <wp:docPr id="284" name="Oval 284"/>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2A0473" id="Oval 284" o:spid="_x0000_s1026" style="position:absolute;margin-left:122.75pt;margin-top:208.05pt;width:15.5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" filled="f" strokecolor="black [3213]" strokeweight="1pt">
                <v:stroke dashstyle="dash" joinstyle="miter"/>
              </v:oval>
            </w:pict>
          </mc:Fallback>
        </mc:AlternateContent>
      </w:r>
      <w:r>
        <w:rPr>
          <w:noProof/>
          <w:color w:val="DDDDDD" w:themeColor="accent1"/>
        </w:rPr>
        <mc:AlternateContent>
          <mc:Choice Requires="wps">
            <w:drawing>
              <wp:anchor distT="0" distB="0" distL="114300" distR="114300" simplePos="0" relativeHeight="251681792" behindDoc="0" locked="0" layoutInCell="1" allowOverlap="1" wp14:anchorId="26DF9E95" wp14:editId="65FEAD77">
                <wp:simplePos x="0" y="0"/>
                <wp:positionH relativeFrom="column">
                  <wp:posOffset>1143</wp:posOffset>
                </wp:positionH>
                <wp:positionV relativeFrom="paragraph">
                  <wp:posOffset>2866416</wp:posOffset>
                </wp:positionV>
                <wp:extent cx="295275" cy="257175"/>
                <wp:effectExtent l="0" t="0" r="9525" b="9525"/>
                <wp:wrapNone/>
                <wp:docPr id="244" name="Text Box 24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rsidR="00E3593B" w:rsidRPr="00B544E9" w:rsidRDefault="00E3593B" w:rsidP="00B544E9">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4" o:spid="_x0000_s1049" type="#_x0000_t202" style="position:absolute;margin-left:.1pt;margin-top:225.7pt;width:23.2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" fillcolor="white [3201]" stroked="f" strokeweight=".5pt">
                <v:textbox>
                  <w:txbxContent>
                    <w:p w:rsidR="00E3593B" w:rsidRPr="00B544E9" w:rsidRDefault="00E3593B" w:rsidP="00B544E9">
                      <w:pPr>
                        <w:rPr>
                          <w:b/>
                        </w:rPr>
                      </w:pPr>
                      <w:r>
                        <w:rPr>
                          <w:b/>
                        </w:rPr>
                        <w:t>B</w:t>
                      </w:r>
                    </w:p>
                  </w:txbxContent>
                </v:textbox>
              </v:shape>
            </w:pict>
          </mc:Fallback>
        </mc:AlternateContent>
      </w:r>
      <w:r>
        <w:rPr>
          <w:noProof/>
          <w:color w:val="DDDDDD" w:themeColor="accent1"/>
        </w:rPr>
        <mc:AlternateContent>
          <mc:Choice Requires="wps">
            <w:drawing>
              <wp:anchor distT="0" distB="0" distL="114300" distR="114300" simplePos="0" relativeHeight="251679744" behindDoc="0" locked="0" layoutInCell="1" allowOverlap="1" wp14:anchorId="3A42A123" wp14:editId="6231CADF">
                <wp:simplePos x="0" y="0"/>
                <wp:positionH relativeFrom="column">
                  <wp:posOffset>104775</wp:posOffset>
                </wp:positionH>
                <wp:positionV relativeFrom="paragraph">
                  <wp:posOffset>-409575</wp:posOffset>
                </wp:positionV>
                <wp:extent cx="295275" cy="257175"/>
                <wp:effectExtent l="0" t="0" r="9525" b="9525"/>
                <wp:wrapNone/>
                <wp:docPr id="234" name="Text Box 23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rsidR="00E3593B" w:rsidRPr="00B544E9" w:rsidRDefault="00E3593B">
                            <w:pPr>
                              <w:rPr>
                                <w:b/>
                              </w:rPr>
                            </w:pPr>
                            <w:r w:rsidRPr="00B544E9">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4" o:spid="_x0000_s1050" type="#_x0000_t202" style="position:absolute;margin-left:8.25pt;margin-top:-32.25pt;width:23.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" fillcolor="white [3201]" stroked="f" strokeweight=".5pt">
                <v:textbox>
                  <w:txbxContent>
                    <w:p w:rsidR="00E3593B" w:rsidRPr="00B544E9" w:rsidRDefault="00E3593B">
                      <w:pPr>
                        <w:rPr>
                          <w:b/>
                        </w:rPr>
                      </w:pPr>
                      <w:r w:rsidRPr="00B544E9">
                        <w:rPr>
                          <w:b/>
                        </w:rPr>
                        <w:t>A</w:t>
                      </w:r>
                    </w:p>
                  </w:txbxContent>
                </v:textbox>
              </v:shape>
            </w:pict>
          </mc:Fallback>
        </mc:AlternateContent>
      </w:r>
      <w:r w:rsidR="005C3B70">
        <w:rPr>
          <w:rStyle w:val="IntenseEmphasis"/>
          <w:i w:val="0"/>
          <w:iCs w:val="0"/>
          <w:noProof/>
        </w:rPr>
        <w:drawing>
          <wp:inline distT="0" distB="0" distL="0" distR="0" wp14:anchorId="6647FFBF" wp14:editId="7A4F1484">
            <wp:extent cx="5934710" cy="2949086"/>
            <wp:effectExtent l="0" t="0" r="889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4710" cy="2949086"/>
                    </a:xfrm>
                    <a:prstGeom prst="rect">
                      <a:avLst/>
                    </a:prstGeom>
                    <a:noFill/>
                    <a:ln>
                      <a:noFill/>
                    </a:ln>
                  </pic:spPr>
                </pic:pic>
              </a:graphicData>
            </a:graphic>
          </wp:inline>
        </w:drawing>
      </w:r>
    </w:p>
    <w:p w:rsidR="006F1B78" w:rsidRDefault="006F1B78" w:rsidP="005041D4">
      <w:pPr>
        <w:rPr>
          <w:rStyle w:val="IntenseEmphasis"/>
          <w:i w:val="0"/>
          <w:iCs w:val="0"/>
        </w:rPr>
      </w:pPr>
      <w:r>
        <w:rPr>
          <w:rStyle w:val="IntenseEmphasis"/>
          <w:i w:val="0"/>
          <w:iCs w:val="0"/>
          <w:noProof/>
        </w:rPr>
        <w:drawing>
          <wp:inline distT="0" distB="0" distL="0" distR="0" wp14:anchorId="3F323297" wp14:editId="3532A5E1">
            <wp:extent cx="5925293"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_1_0_poin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25293" cy="1676400"/>
                    </a:xfrm>
                    <a:prstGeom prst="rect">
                      <a:avLst/>
                    </a:prstGeom>
                    <a:noFill/>
                    <a:ln>
                      <a:noFill/>
                    </a:ln>
                  </pic:spPr>
                </pic:pic>
              </a:graphicData>
            </a:graphic>
          </wp:inline>
        </w:drawing>
      </w:r>
    </w:p>
    <w:p w:rsidR="0032077D" w:rsidRDefault="005C3B70" w:rsidP="005041D4">
      <w:pPr>
        <w:rPr>
          <w:rStyle w:val="IntenseEmphasis"/>
          <w:i w:val="0"/>
          <w:iCs w:val="0"/>
        </w:rPr>
      </w:pPr>
      <w:r>
        <w:rPr>
          <w:noProof/>
        </w:rPr>
        <mc:AlternateContent>
          <mc:Choice Requires="wps">
            <w:drawing>
              <wp:inline distT="0" distB="0" distL="0" distR="0" wp14:anchorId="44D225B5" wp14:editId="3D112CA4">
                <wp:extent cx="5754370" cy="2576945"/>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76945"/>
                        </a:xfrm>
                        <a:prstGeom prst="rect">
                          <a:avLst/>
                        </a:prstGeom>
                        <a:solidFill>
                          <a:srgbClr val="FFFFFF"/>
                        </a:solidFill>
                        <a:ln w="9525">
                          <a:noFill/>
                          <a:miter lim="800000"/>
                          <a:headEnd/>
                          <a:tailEnd/>
                        </a:ln>
                      </wps:spPr>
                      <wps:txbx>
                        <w:txbxContent>
                          <w:p w:rsidR="00E3593B" w:rsidRDefault="00E3593B" w:rsidP="005C3B70">
                            <w:r>
                              <w:rPr>
                                <w:b/>
                              </w:rPr>
                              <w:t>Figure 4.7</w:t>
                            </w:r>
                            <w:r>
                              <w:t xml:space="preserve">: </w:t>
                            </w:r>
                          </w:p>
                          <w:p w:rsidR="00E3593B" w:rsidRDefault="00E3593B"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w:t>
                            </w:r>
                            <w:proofErr w:type="gramStart"/>
                            <w:r>
                              <w:t>,</w:t>
                            </w:r>
                            <w:proofErr w:type="gramEnd"/>
                            <w:r>
                              <w:t xml:space="preserve"> there is still significant variability in performance on these measures.</w:t>
                            </w:r>
                          </w:p>
                          <w:p w:rsidR="00E3593B" w:rsidRDefault="00E3593B"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wps:txbx>
                      <wps:bodyPr rot="0" vert="horz" wrap="square" lIns="91440" tIns="45720" rIns="91440" bIns="45720" anchor="t" anchorCtr="0">
                        <a:noAutofit/>
                      </wps:bodyPr>
                    </wps:wsp>
                  </a:graphicData>
                </a:graphic>
              </wp:inline>
            </w:drawing>
          </mc:Choice>
          <mc:Fallback>
            <w:pict>
              <v:shape id="_x0000_s1051" type="#_x0000_t202" style="width:453.1pt;height:2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" stroked="f">
                <v:textbox>
                  <w:txbxContent>
                    <w:p w:rsidR="00E3593B" w:rsidRDefault="00E3593B" w:rsidP="005C3B70">
                      <w:r>
                        <w:rPr>
                          <w:b/>
                        </w:rPr>
                        <w:t>Figure 4.7</w:t>
                      </w:r>
                      <w:r>
                        <w:t xml:space="preserve">: </w:t>
                      </w:r>
                    </w:p>
                    <w:p w:rsidR="00E3593B" w:rsidRDefault="00E3593B"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w:t>
                      </w:r>
                      <w:proofErr w:type="gramStart"/>
                      <w:r>
                        <w:t>,</w:t>
                      </w:r>
                      <w:proofErr w:type="gramEnd"/>
                      <w:r>
                        <w:t xml:space="preserve"> there is still significant variability in performance on these measures.</w:t>
                      </w:r>
                    </w:p>
                    <w:p w:rsidR="00E3593B" w:rsidRDefault="00E3593B"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v:textbox>
                <w10:anchorlock/>
              </v:shape>
            </w:pict>
          </mc:Fallback>
        </mc:AlternateContent>
      </w:r>
    </w:p>
    <w:p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rsidR="003E19B9" w:rsidRDefault="006162C9" w:rsidP="006E61A3">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w:t>
      </w:r>
      <w:r>
        <w:lastRenderedPageBreak/>
        <w:t xml:space="preserve">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74733" w:rsidRDefault="00074733" w:rsidP="005C3B70">
            <w:r>
              <w:t>Model(s)</w:t>
            </w:r>
          </w:p>
        </w:tc>
        <w:tc>
          <w:tcPr>
            <w:tcW w:w="2340" w:type="dxa"/>
          </w:tcPr>
          <w:p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74733" w:rsidRDefault="00074733" w:rsidP="005C3B70">
            <w:r>
              <w:t>Navigation vs. Misplacement</w:t>
            </w:r>
          </w:p>
        </w:tc>
        <w:tc>
          <w:tcPr>
            <w:tcW w:w="2340" w:type="dxa"/>
          </w:tcPr>
          <w:p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w:t>
            </w:r>
            <w:proofErr w:type="spellStart"/>
            <w:r w:rsidR="00074733">
              <w:t>Spacetime</w:t>
            </w:r>
            <w:proofErr w:type="spellEnd"/>
            <w:r>
              <w:t xml:space="preserve"> +</w:t>
            </w:r>
            <w:r w:rsidR="00074733">
              <w:t xml:space="preserve"> </w:t>
            </w:r>
            <w:proofErr w:type="spellStart"/>
            <w:r w:rsidR="00074733">
              <w:t>Lacunarity</w:t>
            </w:r>
            <w:proofErr w:type="spellEnd"/>
            <w:r w:rsidR="00074733">
              <w:t xml:space="preserve"> Time</w:t>
            </w:r>
            <w:r>
              <w:t xml:space="preserve"> +</w:t>
            </w:r>
            <w:r w:rsidR="00074733">
              <w:t xml:space="preserve"> </w:t>
            </w:r>
            <w:proofErr w:type="spellStart"/>
            <w:r w:rsidR="00074733">
              <w:t>Lacunarity</w:t>
            </w:r>
            <w:proofErr w:type="spellEnd"/>
            <w:r w:rsidR="00074733">
              <w:t xml:space="preserve"> Space</w:t>
            </w:r>
            <w:r>
              <w:t xml:space="preserve"> +</w:t>
            </w:r>
            <w:r w:rsidR="00074733">
              <w:t xml:space="preserve"> </w:t>
            </w:r>
            <w:proofErr w:type="spellStart"/>
            <w:r w:rsidR="00074733">
              <w:t>Lacunarity</w:t>
            </w:r>
            <w:proofErr w:type="spellEnd"/>
            <w:r w:rsidR="00074733">
              <w:t xml:space="preserve"> </w:t>
            </w:r>
            <w:proofErr w:type="spellStart"/>
            <w:r w:rsidR="00074733">
              <w:t>Spacetime</w:t>
            </w:r>
            <w:proofErr w:type="spellEnd"/>
          </w:p>
        </w:tc>
      </w:tr>
      <w:tr w:rsidR="00074733" w:rsidTr="00E54683">
        <w:tc>
          <w:tcPr>
            <w:cnfStyle w:val="001000000000" w:firstRow="0" w:lastRow="0" w:firstColumn="1" w:lastColumn="0" w:oddVBand="0" w:evenVBand="0" w:oddHBand="0" w:evenHBand="0" w:firstRowFirstColumn="0" w:firstRowLastColumn="0" w:lastRowFirstColumn="0" w:lastRowLastColumn="0"/>
            <w:tcW w:w="1980" w:type="dxa"/>
          </w:tcPr>
          <w:p w:rsidR="00074733" w:rsidRDefault="00074733" w:rsidP="005C3B70">
            <w:r>
              <w:t>Navigation vs. Relational Memory</w:t>
            </w:r>
          </w:p>
        </w:tc>
        <w:tc>
          <w:tcPr>
            <w:tcW w:w="2340" w:type="dxa"/>
          </w:tcPr>
          <w:p w:rsidR="00074733" w:rsidRDefault="00074733" w:rsidP="005C3B70">
            <w:pPr>
              <w:cnfStyle w:val="000000000000" w:firstRow="0" w:lastRow="0" w:firstColumn="0" w:lastColumn="0" w:oddVBand="0" w:evenVBand="0" w:oddHBand="0" w:evenHBand="0" w:firstRowFirstColumn="0" w:firstRowLastColumn="0" w:lastRowFirstColumn="0" w:lastRowLastColumn="0"/>
            </w:pPr>
            <w:r>
              <w:t xml:space="preserve">Time </w:t>
            </w:r>
            <w:proofErr w:type="spellStart"/>
            <w:r>
              <w:t>Misassignment</w:t>
            </w:r>
            <w:proofErr w:type="spellEnd"/>
            <w:r>
              <w:t xml:space="preserve"> Errors, Space </w:t>
            </w:r>
            <w:proofErr w:type="spellStart"/>
            <w:r>
              <w:t>Misassignment</w:t>
            </w:r>
            <w:proofErr w:type="spellEnd"/>
            <w:r>
              <w:t xml:space="preserve"> Errors</w:t>
            </w:r>
          </w:p>
        </w:tc>
        <w:tc>
          <w:tcPr>
            <w:tcW w:w="1620" w:type="dxa"/>
          </w:tcPr>
          <w:p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 xml:space="preserve">FD Time + FD Space + FD </w:t>
            </w:r>
            <w:proofErr w:type="spellStart"/>
            <w:r>
              <w:t>Spacetime</w:t>
            </w:r>
            <w:proofErr w:type="spellEnd"/>
            <w:r>
              <w:t xml:space="preserve"> +</w:t>
            </w:r>
            <w:r w:rsidR="00074733">
              <w:t xml:space="preserve"> </w:t>
            </w:r>
            <w:proofErr w:type="spellStart"/>
            <w:r w:rsidR="00074733">
              <w:t>La</w:t>
            </w:r>
            <w:r>
              <w:t>cunarity</w:t>
            </w:r>
            <w:proofErr w:type="spellEnd"/>
            <w:r>
              <w:t xml:space="preserve"> Time + </w:t>
            </w:r>
            <w:proofErr w:type="spellStart"/>
            <w:r>
              <w:t>Lacunarity</w:t>
            </w:r>
            <w:proofErr w:type="spellEnd"/>
            <w:r>
              <w:t xml:space="preserve"> Space +</w:t>
            </w:r>
            <w:r w:rsidR="00074733">
              <w:t xml:space="preserve"> </w:t>
            </w:r>
            <w:proofErr w:type="spellStart"/>
            <w:r w:rsidR="00074733">
              <w:t>Lacunarity</w:t>
            </w:r>
            <w:proofErr w:type="spellEnd"/>
            <w:r w:rsidR="00074733">
              <w:t xml:space="preserve"> </w:t>
            </w:r>
            <w:proofErr w:type="spellStart"/>
            <w:r w:rsidR="00074733">
              <w:t>Spacetime</w:t>
            </w:r>
            <w:proofErr w:type="spellEnd"/>
          </w:p>
        </w:tc>
      </w:tr>
      <w:tr w:rsidR="00074733"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74733" w:rsidRDefault="00074733" w:rsidP="005C3B70">
            <w:r>
              <w:t>Context Boundary Crossings vs. Contextual Test Metrics</w:t>
            </w:r>
          </w:p>
        </w:tc>
        <w:tc>
          <w:tcPr>
            <w:tcW w:w="2340" w:type="dxa"/>
          </w:tcPr>
          <w:p w:rsidR="00074733" w:rsidRDefault="00074733" w:rsidP="005C3B70">
            <w:pPr>
              <w:cnfStyle w:val="000000100000" w:firstRow="0" w:lastRow="0" w:firstColumn="0" w:lastColumn="0" w:oddVBand="0" w:evenVBand="0" w:oddHBand="1" w:evenHBand="0" w:firstRowFirstColumn="0" w:firstRowLastColumn="0" w:lastRowFirstColumn="0" w:lastRowLastColumn="0"/>
            </w:pPr>
            <w:r>
              <w:t xml:space="preserve">Context Boundary Effect, Within Context </w:t>
            </w:r>
            <w:proofErr w:type="spellStart"/>
            <w:r>
              <w:t>Misassignment</w:t>
            </w:r>
            <w:proofErr w:type="spellEnd"/>
            <w:r>
              <w:t xml:space="preserve">, Across Context </w:t>
            </w:r>
            <w:proofErr w:type="spellStart"/>
            <w:r>
              <w:t>Misassignment</w:t>
            </w:r>
            <w:proofErr w:type="spellEnd"/>
          </w:p>
        </w:tc>
        <w:tc>
          <w:tcPr>
            <w:tcW w:w="1620" w:type="dxa"/>
          </w:tcPr>
          <w:p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rsidTr="00E54683">
        <w:tc>
          <w:tcPr>
            <w:cnfStyle w:val="001000000000" w:firstRow="0" w:lastRow="0" w:firstColumn="1" w:lastColumn="0" w:oddVBand="0" w:evenVBand="0" w:oddHBand="0" w:evenHBand="0" w:firstRowFirstColumn="0" w:firstRowLastColumn="0" w:lastRowFirstColumn="0" w:lastRowLastColumn="0"/>
            <w:tcW w:w="1980" w:type="dxa"/>
          </w:tcPr>
          <w:p w:rsidR="00074733" w:rsidRDefault="00074733" w:rsidP="005C3B70">
            <w:r>
              <w:t>Order Metrics vs. All Test Metrics</w:t>
            </w:r>
          </w:p>
        </w:tc>
        <w:tc>
          <w:tcPr>
            <w:tcW w:w="2340" w:type="dxa"/>
          </w:tcPr>
          <w:p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rsidR="00E3593B" w:rsidRDefault="00E3593B"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id="_x0000_s1052"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CJAIAACUEAAAOAAAAZHJzL2Uyb0RvYy54bWysU9uO2yAQfa/Uf0C8N3a8cZO1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bnvgAiQCAAAlBAAADgAAAAAAAAAAAAAAAAAuAgAAZHJzL2Uyb0RvYy54bWxQ&#10;SwECLQAUAAYACAAAACEAkVJ8tdoAAAAFAQAADwAAAAAAAAAAAAAAAAB+BAAAZHJzL2Rvd25yZXYu&#10;eG1sUEsFBgAAAAAEAAQA8wAAAIUFAAAAAA==&#10;" stroked="f">
                <v:textbox>
                  <w:txbxContent>
                    <w:p w:rsidR="00E3593B" w:rsidRDefault="00E3593B"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rsidR="00074733" w:rsidRDefault="00074733" w:rsidP="00AA15F8">
      <w:pPr>
        <w:spacing w:line="360" w:lineRule="auto"/>
      </w:pPr>
      <w:r>
        <w:t>Note that no interactions were tested</w:t>
      </w:r>
      <w:r w:rsidR="00183A3E">
        <w:t>,</w:t>
      </w:r>
      <w:r>
        <w:t xml:space="preserve"> as interactions between these variables are not thought to have a meaningful interpretation and in many cases the variables are known to be highly </w:t>
      </w:r>
      <w:proofErr w:type="spellStart"/>
      <w:r>
        <w:t>intercorrelated</w:t>
      </w:r>
      <w:proofErr w:type="spellEnd"/>
      <w:r>
        <w:t xml:space="preserve">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rsidR="00183A3E" w:rsidRDefault="00183A3E" w:rsidP="00183A3E">
      <w:pPr>
        <w:pStyle w:val="Heading4"/>
      </w:pPr>
      <w:r>
        <w:t>4.3.3.1 Navigation vs. Misplacement</w:t>
      </w:r>
    </w:p>
    <w:p w:rsidR="00074733" w:rsidRDefault="00E54683" w:rsidP="00AA15F8">
      <w:pPr>
        <w:spacing w:line="360" w:lineRule="auto"/>
      </w:pPr>
      <w:r>
        <w:t>When comparing</w:t>
      </w:r>
      <w:r w:rsidR="00D240BA">
        <w:t xml:space="preserve"> changes in</w:t>
      </w:r>
      <w:r>
        <w:t xml:space="preserve">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w:t>
      </w:r>
      <w:r w:rsidR="00D240BA">
        <w:t xml:space="preserve">changes in </w:t>
      </w:r>
      <w:r w:rsidR="006936F0">
        <w:t xml:space="preserve">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proofErr w:type="spellStart"/>
      <w:r w:rsidR="00462E89">
        <w:t>L</w:t>
      </w:r>
      <w:r w:rsidR="00807041">
        <w:t>acunarity</w:t>
      </w:r>
      <w:proofErr w:type="spellEnd"/>
      <w:r w:rsidR="00807041">
        <w:t xml:space="preserve">,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t>
      </w:r>
      <w:r w:rsidR="006936F0">
        <w:lastRenderedPageBreak/>
        <w:t>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rsidR="00183A3E" w:rsidRDefault="00183A3E" w:rsidP="00183A3E">
      <w:pPr>
        <w:pStyle w:val="Heading4"/>
      </w:pPr>
      <w:r>
        <w:t>4.3.3.2 Navigation vs. Relational Memory</w:t>
      </w:r>
    </w:p>
    <w:p w:rsidR="006936F0" w:rsidRDefault="006936F0" w:rsidP="00AA15F8">
      <w:pPr>
        <w:spacing w:line="360" w:lineRule="auto"/>
      </w:pPr>
      <w:r>
        <w:t xml:space="preserve">For relational memory errors (namely, spatial and temporal </w:t>
      </w:r>
      <w:proofErr w:type="spellStart"/>
      <w:r>
        <w:t>misassignments</w:t>
      </w:r>
      <w:proofErr w:type="spellEnd"/>
      <w:r>
        <w:t xml:space="preserve">),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w:t>
      </w:r>
      <w:r w:rsidR="00FA5755">
        <w:t xml:space="preserve">FD </w:t>
      </w:r>
      <w:r>
        <w:t xml:space="preserve">in space (p=0.02, </w:t>
      </w:r>
      <w:r w:rsidRPr="006936F0">
        <w:t>β</w:t>
      </w:r>
      <w:r>
        <w:t>=</w:t>
      </w:r>
      <w:r w:rsidR="00E01F04">
        <w:t>-0.46</w:t>
      </w:r>
      <w:r w:rsidR="00462E89">
        <w:t xml:space="preserve">), </w:t>
      </w:r>
      <w:proofErr w:type="spellStart"/>
      <w:r w:rsidR="00462E89">
        <w:t>L</w:t>
      </w:r>
      <w:r>
        <w:t>acunarity</w:t>
      </w:r>
      <w:proofErr w:type="spellEnd"/>
      <w:r>
        <w:t xml:space="preserve"> in space (p=0.008, </w:t>
      </w:r>
      <w:r w:rsidRPr="006936F0">
        <w:t>β</w:t>
      </w:r>
      <w:r>
        <w:t>=</w:t>
      </w:r>
      <w:r w:rsidR="00E01F04">
        <w:t>-0.94</w:t>
      </w:r>
      <w:r w:rsidR="00462E89">
        <w:t xml:space="preserve">), and </w:t>
      </w:r>
      <w:proofErr w:type="spellStart"/>
      <w:r w:rsidR="00462E89">
        <w:t>L</w:t>
      </w:r>
      <w:r>
        <w:t>acunarity</w:t>
      </w:r>
      <w:proofErr w:type="spellEnd"/>
      <w:r>
        <w:t xml:space="preserve"> in </w:t>
      </w:r>
      <w:proofErr w:type="spellStart"/>
      <w:r>
        <w:t>spacetime</w:t>
      </w:r>
      <w:proofErr w:type="spellEnd"/>
      <w:r>
        <w:t xml:space="preserv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w:t>
      </w:r>
      <w:proofErr w:type="spellStart"/>
      <w:r w:rsidR="00E01F04">
        <w:t>systematicity</w:t>
      </w:r>
      <w:proofErr w:type="spellEnd"/>
      <w:r w:rsidR="00D240BA">
        <w:t>,</w:t>
      </w:r>
      <w:r w:rsidR="00E01F04">
        <w:t xml:space="preserve"> while faster reductions in temporal relational memory errors related to faster reduction</w:t>
      </w:r>
      <w:r w:rsidR="00183A3E">
        <w:t>s</w:t>
      </w:r>
      <w:r w:rsidR="00E01F04">
        <w:t xml:space="preserve"> in spatiotemporal </w:t>
      </w:r>
      <w:proofErr w:type="spellStart"/>
      <w:r w:rsidR="00E01F04">
        <w:t>systematicity</w:t>
      </w:r>
      <w:proofErr w:type="spellEnd"/>
      <w:r w:rsidR="00E01F04">
        <w:t xml:space="preserve">. </w:t>
      </w:r>
      <w:r w:rsidR="00807041">
        <w:t xml:space="preserve">It is interesting to note that none of the measures of temporal-only </w:t>
      </w:r>
      <w:r w:rsidR="002E59E4">
        <w:t xml:space="preserve">navigation </w:t>
      </w:r>
      <w:r w:rsidR="00807041">
        <w:t>related to temporal relational memory. T</w:t>
      </w:r>
      <w:r w:rsidR="00E01F04">
        <w:t xml:space="preserve">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w:t>
      </w:r>
      <w:r w:rsidR="002E59E4">
        <w:t>navigation</w:t>
      </w:r>
      <w:r w:rsidR="00E01F04">
        <w:t>).</w:t>
      </w:r>
    </w:p>
    <w:p w:rsidR="00183A3E" w:rsidRDefault="00183A3E" w:rsidP="00183A3E">
      <w:pPr>
        <w:pStyle w:val="Heading4"/>
      </w:pPr>
      <w:r>
        <w:t>4.3.3.3 Context Boundary Crossings vs. Context Effects</w:t>
      </w:r>
    </w:p>
    <w:p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w:t>
      </w:r>
      <w:r w:rsidR="00183A3E">
        <w:t>s</w:t>
      </w:r>
      <w:r>
        <w:t xml:space="preserve">.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rsidR="00183A3E" w:rsidRDefault="00183A3E" w:rsidP="00183A3E">
      <w:pPr>
        <w:pStyle w:val="Heading4"/>
      </w:pPr>
      <w:r>
        <w:lastRenderedPageBreak/>
        <w:t>4.3.3.4 Order Metrics vs. Test Metrics</w:t>
      </w:r>
    </w:p>
    <w:p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 xml:space="preserve">=0.12). Note that the directionality of all beta values in this list is the same. Thus, more rapid increases in contiguity across trials </w:t>
      </w:r>
      <w:r w:rsidR="00183A3E">
        <w:t>are</w:t>
      </w:r>
      <w:r w:rsidR="007B21AE">
        <w:t xml:space="preserve"> related to more rapid improvement</w:t>
      </w:r>
      <w:r w:rsidR="00183A3E">
        <w:t>s</w:t>
      </w:r>
      <w:r w:rsidR="007B21AE">
        <w:t xml:space="preserve"> in temporal, relational, and contextual memory measures (specifically context memory errors involving across-context information).</w:t>
      </w:r>
    </w:p>
    <w:p w:rsidR="00475A78" w:rsidRDefault="00475A78" w:rsidP="00475A78">
      <w:pPr>
        <w:pStyle w:val="Heading4"/>
      </w:pPr>
      <w:r>
        <w:t>4.3.3.4 Summary of Model Results</w:t>
      </w:r>
    </w:p>
    <w:p w:rsidR="00295374" w:rsidRDefault="004C2159" w:rsidP="00475A7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rsidRPr="00DB4B3E">
        <w:t>.</w:t>
      </w:r>
      <w:r w:rsidR="006E61A3">
        <w:t xml:space="preserve"> Several key findings are worth reiterating concisely. First,</w:t>
      </w:r>
      <w:r w:rsidR="00475A78">
        <w:t xml:space="preserve"> changes in</w:t>
      </w:r>
      <w:r w:rsidR="006E61A3">
        <w:t xml:space="preserve"> navigation metrics at study </w:t>
      </w:r>
      <w:r w:rsidR="006E61A3" w:rsidRPr="006E61A3">
        <w:rPr>
          <w:i/>
        </w:rPr>
        <w:t>did</w:t>
      </w:r>
      <w:r w:rsidR="006E61A3">
        <w:t xml:space="preserve"> significantly relate to </w:t>
      </w:r>
      <w:r w:rsidR="00475A78">
        <w:t xml:space="preserve">changes in </w:t>
      </w:r>
      <w:r w:rsidR="006E61A3">
        <w:t>measure</w:t>
      </w:r>
      <w:r w:rsidR="00475A78">
        <w:t>s</w:t>
      </w:r>
      <w:r w:rsidR="006E61A3">
        <w:t xml:space="preserve"> of memory at test. In particular, some </w:t>
      </w:r>
      <w:proofErr w:type="spellStart"/>
      <w:r w:rsidR="006E61A3">
        <w:t>separability</w:t>
      </w:r>
      <w:proofErr w:type="spellEnd"/>
      <w:r w:rsidR="006E61A3">
        <w:t xml:space="preserve"> of the </w:t>
      </w:r>
      <w:r w:rsidR="00475A78">
        <w:t xml:space="preserve">changes in </w:t>
      </w:r>
      <w:r w:rsidR="006E61A3">
        <w:t xml:space="preserve">navigation domains (space and time) and </w:t>
      </w:r>
      <w:r w:rsidR="00475A78">
        <w:t xml:space="preserve">changes in </w:t>
      </w:r>
      <w:r w:rsidR="006E61A3">
        <w:t xml:space="preserve">memory within those domains can be seen in the misplacement vs. navigation analyses. </w:t>
      </w:r>
      <w:r w:rsidR="00475A78">
        <w:t>Also, n</w:t>
      </w:r>
      <w:r w:rsidR="006E61A3" w:rsidRPr="006E61A3">
        <w:t>ote</w:t>
      </w:r>
      <w:r w:rsidR="006E61A3">
        <w:t xml:space="preserve"> that the overall findings are that spatial-only study metrics relate with measures of memory via a different pattern than spatiotemporal study metrics (with opposite directions of </w:t>
      </w:r>
      <w:r w:rsidR="006E61A3" w:rsidRPr="006936F0">
        <w:t>β</w:t>
      </w:r>
      <w:r w:rsidR="006E61A3">
        <w:t xml:space="preserve"> values), consisten</w:t>
      </w:r>
      <w:r w:rsidR="006300F0">
        <w:t xml:space="preserve">t with this </w:t>
      </w:r>
      <w:proofErr w:type="spellStart"/>
      <w:r w:rsidR="006300F0">
        <w:t>separability</w:t>
      </w:r>
      <w:proofErr w:type="spellEnd"/>
      <w:r w:rsidR="006300F0">
        <w:t xml:space="preserve"> idea. Changes in r</w:t>
      </w:r>
      <w:r w:rsidR="006E61A3">
        <w:t>elational memory errors seemed to relate</w:t>
      </w:r>
      <w:r w:rsidR="00475A78">
        <w:t xml:space="preserve"> more to </w:t>
      </w:r>
      <w:r w:rsidR="006300F0">
        <w:t xml:space="preserve">changes in </w:t>
      </w:r>
      <w:r w:rsidR="00475A78">
        <w:t xml:space="preserve">measures of complexity, </w:t>
      </w:r>
      <w:proofErr w:type="spellStart"/>
      <w:r w:rsidR="006E61A3">
        <w:t>systematicity</w:t>
      </w:r>
      <w:proofErr w:type="spellEnd"/>
      <w:r w:rsidR="00475A78">
        <w:t>, and contiguity</w:t>
      </w:r>
      <w:r w:rsidR="006E61A3">
        <w:t xml:space="preserve"> of</w:t>
      </w:r>
      <w:r w:rsidR="00475A78">
        <w:t xml:space="preserve"> navigation than other metrics. Finally, </w:t>
      </w:r>
      <w:r w:rsidR="006300F0">
        <w:t xml:space="preserve">changes in </w:t>
      </w:r>
      <w:r w:rsidR="00475A78">
        <w:t xml:space="preserve">context boundary crossings were found to be related to both the </w:t>
      </w:r>
      <w:r w:rsidR="006300F0">
        <w:t xml:space="preserve">changes in </w:t>
      </w:r>
      <w:r w:rsidR="00475A78">
        <w:t xml:space="preserve">Context Boundary Effect and </w:t>
      </w:r>
      <w:r w:rsidR="006300F0">
        <w:t xml:space="preserve">changes in </w:t>
      </w:r>
      <w:r w:rsidR="00475A78">
        <w:t>across-context relational memory errors.</w:t>
      </w:r>
    </w:p>
    <w:p w:rsidR="00475A78" w:rsidRDefault="00475A78" w:rsidP="00475A78">
      <w:pPr>
        <w:spacing w:line="360" w:lineRule="auto"/>
      </w:pPr>
    </w:p>
    <w:p w:rsidR="00475A78" w:rsidRDefault="00475A78" w:rsidP="00475A78">
      <w:pPr>
        <w:spacing w:line="360" w:lineRule="auto"/>
      </w:pPr>
    </w:p>
    <w:p w:rsidR="006300F0" w:rsidRDefault="006300F0" w:rsidP="00475A78">
      <w:pPr>
        <w:spacing w:line="360" w:lineRule="auto"/>
      </w:pPr>
    </w:p>
    <w:p w:rsidR="00475A78" w:rsidRDefault="00475A78" w:rsidP="00475A78">
      <w:pPr>
        <w:spacing w:line="360" w:lineRule="auto"/>
      </w:pPr>
    </w:p>
    <w:p w:rsidR="00475A78" w:rsidRDefault="00475A78" w:rsidP="00475A78">
      <w:pPr>
        <w:spacing w:line="360" w:lineRule="auto"/>
      </w:pPr>
    </w:p>
    <w:tbl>
      <w:tblPr>
        <w:tblStyle w:val="GridTable2"/>
        <w:tblW w:w="0" w:type="auto"/>
        <w:tblLook w:val="04A0" w:firstRow="1" w:lastRow="0" w:firstColumn="1" w:lastColumn="0" w:noHBand="0" w:noVBand="1"/>
      </w:tblPr>
      <w:tblGrid>
        <w:gridCol w:w="2610"/>
        <w:gridCol w:w="2880"/>
        <w:gridCol w:w="1080"/>
        <w:gridCol w:w="1755"/>
        <w:gridCol w:w="1035"/>
      </w:tblGrid>
      <w:tr w:rsidR="000E5CE7"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31BF8" w:rsidRDefault="00031BF8" w:rsidP="00201C1E">
            <w:r>
              <w:t>Dependent (Test) Variable</w:t>
            </w:r>
          </w:p>
        </w:tc>
        <w:tc>
          <w:tcPr>
            <w:tcW w:w="2880" w:type="dxa"/>
          </w:tcPr>
          <w:p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 xml:space="preserve">Random </w:t>
            </w:r>
            <w:r>
              <w:lastRenderedPageBreak/>
              <w:t>Effect) R</w:t>
            </w:r>
            <w:r w:rsidRPr="00031BF8">
              <w:rPr>
                <w:vertAlign w:val="superscript"/>
              </w:rPr>
              <w:t>2</w:t>
            </w:r>
          </w:p>
        </w:tc>
        <w:tc>
          <w:tcPr>
            <w:tcW w:w="1035" w:type="dxa"/>
          </w:tcPr>
          <w:p w:rsidR="00031BF8" w:rsidRDefault="00031BF8" w:rsidP="00201C1E">
            <w:pPr>
              <w:cnfStyle w:val="100000000000" w:firstRow="1" w:lastRow="0" w:firstColumn="0" w:lastColumn="0" w:oddVBand="0" w:evenVBand="0" w:oddHBand="0" w:evenHBand="0" w:firstRowFirstColumn="0" w:firstRowLastColumn="0" w:lastRowFirstColumn="0" w:lastRowLastColumn="0"/>
            </w:pPr>
            <w:r>
              <w:lastRenderedPageBreak/>
              <w:t xml:space="preserve">Marginal (Fixed) </w:t>
            </w:r>
            <w:r>
              <w:lastRenderedPageBreak/>
              <w:t>Effect R</w:t>
            </w:r>
            <w:r w:rsidRPr="00031BF8">
              <w:rPr>
                <w:vertAlign w:val="superscript"/>
              </w:rPr>
              <w:t>2</w:t>
            </w:r>
          </w:p>
        </w:tc>
      </w:tr>
      <w:tr w:rsidR="000E5CE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31BF8" w:rsidRDefault="00031BF8" w:rsidP="00201C1E">
            <w:r>
              <w:lastRenderedPageBreak/>
              <w:t>Temporal Misplacement</w:t>
            </w:r>
          </w:p>
        </w:tc>
        <w:tc>
          <w:tcPr>
            <w:tcW w:w="2880" w:type="dxa"/>
          </w:tcPr>
          <w:p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rsidTr="000E5CE7">
        <w:tc>
          <w:tcPr>
            <w:cnfStyle w:val="001000000000" w:firstRow="0" w:lastRow="0" w:firstColumn="1" w:lastColumn="0" w:oddVBand="0" w:evenVBand="0" w:oddHBand="0" w:evenHBand="0" w:firstRowFirstColumn="0" w:firstRowLastColumn="0" w:lastRowFirstColumn="0" w:lastRowLastColumn="0"/>
            <w:tcW w:w="2610" w:type="dxa"/>
          </w:tcPr>
          <w:p w:rsidR="00031BF8" w:rsidRDefault="00031BF8" w:rsidP="00201C1E">
            <w:r>
              <w:t>Spatial Misplacement</w:t>
            </w:r>
          </w:p>
        </w:tc>
        <w:tc>
          <w:tcPr>
            <w:tcW w:w="2880" w:type="dxa"/>
          </w:tcPr>
          <w:p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31BF8" w:rsidRDefault="00D45284" w:rsidP="00201C1E">
            <w:r>
              <w:t>Temporal Relational Memory Errors</w:t>
            </w:r>
          </w:p>
        </w:tc>
        <w:tc>
          <w:tcPr>
            <w:tcW w:w="2880" w:type="dxa"/>
          </w:tcPr>
          <w:p w:rsidR="00031BF8" w:rsidRDefault="00D45284" w:rsidP="00201C1E">
            <w:pPr>
              <w:cnfStyle w:val="000000100000" w:firstRow="0" w:lastRow="0" w:firstColumn="0" w:lastColumn="0" w:oddVBand="0" w:evenVBand="0" w:oddHBand="1" w:evenHBand="0" w:firstRowFirstColumn="0" w:firstRowLastColumn="0" w:lastRowFirstColumn="0" w:lastRowLastColumn="0"/>
            </w:pPr>
            <w:r>
              <w:t xml:space="preserve">Spatial Fractal Dimension, Spatial </w:t>
            </w:r>
            <w:proofErr w:type="spellStart"/>
            <w:r>
              <w:t>Lacunarity</w:t>
            </w:r>
            <w:proofErr w:type="spellEnd"/>
            <w:r>
              <w:t xml:space="preserve">, Spatiotemporal </w:t>
            </w:r>
            <w:proofErr w:type="spellStart"/>
            <w:r>
              <w:t>Lacunarity</w:t>
            </w:r>
            <w:proofErr w:type="spellEnd"/>
          </w:p>
        </w:tc>
        <w:tc>
          <w:tcPr>
            <w:tcW w:w="1080"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rsidTr="000E5CE7">
        <w:tc>
          <w:tcPr>
            <w:cnfStyle w:val="001000000000" w:firstRow="0" w:lastRow="0" w:firstColumn="1" w:lastColumn="0" w:oddVBand="0" w:evenVBand="0" w:oddHBand="0" w:evenHBand="0" w:firstRowFirstColumn="0" w:firstRowLastColumn="0" w:lastRowFirstColumn="0" w:lastRowLastColumn="0"/>
            <w:tcW w:w="2610" w:type="dxa"/>
          </w:tcPr>
          <w:p w:rsidR="00031BF8" w:rsidRDefault="00D45284" w:rsidP="00201C1E">
            <w:r>
              <w:t>Context Boundary Effect</w:t>
            </w:r>
          </w:p>
        </w:tc>
        <w:tc>
          <w:tcPr>
            <w:tcW w:w="2880" w:type="dxa"/>
          </w:tcPr>
          <w:p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D45284" w:rsidRDefault="00D45284" w:rsidP="00201C1E">
            <w:r>
              <w:t>Across-Context Relational Memory Errors</w:t>
            </w:r>
          </w:p>
        </w:tc>
        <w:tc>
          <w:tcPr>
            <w:tcW w:w="2880" w:type="dxa"/>
          </w:tcPr>
          <w:p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rsidTr="000E5CE7">
        <w:tc>
          <w:tcPr>
            <w:cnfStyle w:val="001000000000" w:firstRow="0" w:lastRow="0" w:firstColumn="1" w:lastColumn="0" w:oddVBand="0" w:evenVBand="0" w:oddHBand="0" w:evenHBand="0" w:firstRowFirstColumn="0" w:firstRowLastColumn="0" w:lastRowFirstColumn="0" w:lastRowLastColumn="0"/>
            <w:tcW w:w="2610" w:type="dxa"/>
          </w:tcPr>
          <w:p w:rsidR="00D45284" w:rsidRDefault="00D45284" w:rsidP="00201C1E">
            <w:r>
              <w:t>Temporal Misplacement</w:t>
            </w:r>
          </w:p>
        </w:tc>
        <w:tc>
          <w:tcPr>
            <w:tcW w:w="2880" w:type="dxa"/>
          </w:tcPr>
          <w:p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D45284" w:rsidRDefault="00D45284" w:rsidP="00201C1E">
            <w:r>
              <w:t>Temporal Relational Memory Errors</w:t>
            </w:r>
          </w:p>
        </w:tc>
        <w:tc>
          <w:tcPr>
            <w:tcW w:w="2880" w:type="dxa"/>
          </w:tcPr>
          <w:p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rsidTr="000E5CE7">
        <w:tc>
          <w:tcPr>
            <w:cnfStyle w:val="001000000000" w:firstRow="0" w:lastRow="0" w:firstColumn="1" w:lastColumn="0" w:oddVBand="0" w:evenVBand="0" w:oddHBand="0" w:evenHBand="0" w:firstRowFirstColumn="0" w:firstRowLastColumn="0" w:lastRowFirstColumn="0" w:lastRowLastColumn="0"/>
            <w:tcW w:w="2610" w:type="dxa"/>
          </w:tcPr>
          <w:p w:rsidR="00D45284" w:rsidRDefault="00D45284" w:rsidP="00201C1E">
            <w:r>
              <w:t>Context Boundary Effect</w:t>
            </w:r>
          </w:p>
        </w:tc>
        <w:tc>
          <w:tcPr>
            <w:tcW w:w="2880" w:type="dxa"/>
          </w:tcPr>
          <w:p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D45284" w:rsidRDefault="00D45284" w:rsidP="00201C1E">
            <w:r>
              <w:t>Across-Context Relational Memory Errors</w:t>
            </w:r>
          </w:p>
        </w:tc>
        <w:tc>
          <w:tcPr>
            <w:tcW w:w="2880" w:type="dxa"/>
          </w:tcPr>
          <w:p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rsidR="00E3593B" w:rsidRDefault="00E3593B" w:rsidP="00031BF8">
                            <w:proofErr w:type="gramStart"/>
                            <w:r>
                              <w:rPr>
                                <w:b/>
                              </w:rPr>
                              <w:t>Table 4.3</w:t>
                            </w:r>
                            <w:r>
                              <w:t>: Summary of Hierarchical Linear Modeling Relationships between study and test variables.</w:t>
                            </w:r>
                            <w:proofErr w:type="gramEnd"/>
                          </w:p>
                        </w:txbxContent>
                      </wps:txbx>
                      <wps:bodyPr rot="0" vert="horz" wrap="square" lIns="91440" tIns="45720" rIns="91440" bIns="45720" anchor="t" anchorCtr="0">
                        <a:noAutofit/>
                      </wps:bodyPr>
                    </wps:wsp>
                  </a:graphicData>
                </a:graphic>
              </wp:inline>
            </w:drawing>
          </mc:Choice>
          <mc:Fallback>
            <w:pict>
              <v:shape id="_x0000_s1053"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9eJAIAACUEAAAOAAAAZHJzL2Uyb0RvYy54bWysU9uO2yAQfa/Uf0C8N3ZcZ7Ox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qRbvXiQCAAAlBAAADgAAAAAAAAAAAAAAAAAuAgAAZHJzL2Uyb0RvYy54bWxQ&#10;SwECLQAUAAYACAAAACEAfgzn29oAAAAEAQAADwAAAAAAAAAAAAAAAAB+BAAAZHJzL2Rvd25yZXYu&#10;eG1sUEsFBgAAAAAEAAQA8wAAAIUFAAAAAA==&#10;" stroked="f">
                <v:textbox>
                  <w:txbxContent>
                    <w:p w:rsidR="00E3593B" w:rsidRDefault="00E3593B" w:rsidP="00031BF8">
                      <w:proofErr w:type="gramStart"/>
                      <w:r>
                        <w:rPr>
                          <w:b/>
                        </w:rPr>
                        <w:t>Table 4.3</w:t>
                      </w:r>
                      <w:r>
                        <w:t>: Summary of Hierarchical Linear Modeling Relationships between study and test variables.</w:t>
                      </w:r>
                      <w:proofErr w:type="gramEnd"/>
                    </w:p>
                  </w:txbxContent>
                </v:textbox>
                <w10:anchorlock/>
              </v:shape>
            </w:pict>
          </mc:Fallback>
        </mc:AlternateContent>
      </w:r>
    </w:p>
    <w:p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183A3E">
        <w:rPr>
          <w:rStyle w:val="IntenseEmphasis"/>
          <w:i w:val="0"/>
          <w:iCs w:val="0"/>
          <w:color w:val="6E6E6E" w:themeColor="accent1" w:themeShade="7F"/>
        </w:rPr>
        <w:t>Within-</w:t>
      </w:r>
      <w:r>
        <w:rPr>
          <w:rStyle w:val="IntenseEmphasis"/>
          <w:i w:val="0"/>
          <w:iCs w:val="0"/>
          <w:color w:val="6E6E6E" w:themeColor="accent1" w:themeShade="7F"/>
        </w:rPr>
        <w:t>Trial Direct Relationships</w:t>
      </w:r>
    </w:p>
    <w:p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183A3E">
        <w:t>Interestingly, while m</w:t>
      </w:r>
      <w:r w:rsidR="00295374">
        <w:t>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w:t>
      </w:r>
      <w:r w:rsidR="00462E89">
        <w:t xml:space="preserve">s. </w:t>
      </w:r>
      <w:proofErr w:type="spellStart"/>
      <w:r w:rsidR="00462E89">
        <w:t>spacetime</w:t>
      </w:r>
      <w:proofErr w:type="spellEnd"/>
      <w:r w:rsidR="00462E89">
        <w:t xml:space="preserve"> </w:t>
      </w:r>
      <w:proofErr w:type="spellStart"/>
      <w:r w:rsidR="00462E89">
        <w:t>L</w:t>
      </w:r>
      <w:r>
        <w:t>acunarity</w:t>
      </w:r>
      <w:proofErr w:type="spellEnd"/>
      <w:r>
        <w:t>)</w:t>
      </w:r>
      <w:r w:rsidR="00D240BA">
        <w:t>,</w:t>
      </w:r>
      <w:r>
        <w:t xml:space="preserve"> were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rsidR="00183A3E">
        <w:t>, very few were significantly correlated on other trials.</w:t>
      </w:r>
      <w:r>
        <w:t xml:space="preserve"> </w:t>
      </w:r>
      <w:r w:rsidR="00183A3E">
        <w:t>A</w:t>
      </w:r>
      <w:r w:rsidR="00295374">
        <w:t>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183A3E">
        <w:t xml:space="preserve">, and time travel and temporal misplacements were significantly related on trials 2 and 3 (see </w:t>
      </w:r>
      <w:r w:rsidR="00183A3E">
        <w:rPr>
          <w:b/>
        </w:rPr>
        <w:t>Figure 4.9</w:t>
      </w:r>
      <w:r w:rsidR="00183A3E">
        <w:t>; p&lt;0.05, r=0.42 and 0.36)</w:t>
      </w:r>
      <w:r w:rsidR="00AA15F8">
        <w:t>.</w:t>
      </w:r>
      <w:r w:rsidR="00183A3E">
        <w:t xml:space="preserve"> All other relationships on other trials were non-</w:t>
      </w:r>
      <w:commentRangeStart w:id="62"/>
      <w:r w:rsidR="00183A3E">
        <w:t xml:space="preserve">significant (p&gt;0.05), </w:t>
      </w:r>
      <w:commentRangeEnd w:id="62"/>
      <w:r w:rsidR="003B0AD4">
        <w:rPr>
          <w:rStyle w:val="CommentReference"/>
        </w:rPr>
        <w:commentReference w:id="62"/>
      </w:r>
      <w:r w:rsidR="00183A3E">
        <w:t xml:space="preserve">and, of note, spatial FD and spatial </w:t>
      </w:r>
      <w:proofErr w:type="spellStart"/>
      <w:r w:rsidR="00183A3E">
        <w:t>Lacunarity</w:t>
      </w:r>
      <w:proofErr w:type="spellEnd"/>
      <w:r w:rsidR="00183A3E">
        <w:t xml:space="preserve"> were not significantly related to temporal relational memory errors on any specific trial (p&gt;0.05).</w:t>
      </w:r>
    </w:p>
    <w:p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7">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rsidR="00E3593B" w:rsidRDefault="00E3593B" w:rsidP="006E5646">
                            <w:r>
                              <w:rPr>
                                <w:b/>
                              </w:rPr>
                              <w:t>Figure 4.8</w:t>
                            </w:r>
                            <w:r>
                              <w:t xml:space="preserve">: Fourth trial relationships between study and test metrics. On the fourth and final trial, several of the relationships which come out in the changes in variables across trials are direct relationships. Here, Space Misplacement vs. Space Travelled, Accurate </w:t>
                            </w:r>
                            <w:proofErr w:type="spellStart"/>
                            <w:r>
                              <w:t>Misassignment</w:t>
                            </w:r>
                            <w:proofErr w:type="spellEnd"/>
                            <w:r>
                              <w:t xml:space="preserve"> Time (aka Temporal Relational Memory Errors) vs. </w:t>
                            </w:r>
                            <w:proofErr w:type="spellStart"/>
                            <w:r>
                              <w:t>Lacunarity</w:t>
                            </w:r>
                            <w:proofErr w:type="spellEnd"/>
                            <w:r>
                              <w:t xml:space="preserve"> </w:t>
                            </w:r>
                            <w:proofErr w:type="spellStart"/>
                            <w:r>
                              <w:t>Spacetime</w:t>
                            </w:r>
                            <w:proofErr w:type="spellEnd"/>
                            <w:r>
                              <w:t xml:space="preserve">, Across </w:t>
                            </w:r>
                            <w:proofErr w:type="spellStart"/>
                            <w:r>
                              <w:t>Misassignments</w:t>
                            </w:r>
                            <w:proofErr w:type="spellEnd"/>
                            <w:r>
                              <w:t xml:space="preserve">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id="_x0000_s1054"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NgJQ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" stroked="f">
                <v:textbox>
                  <w:txbxContent>
                    <w:p w:rsidR="00E3593B" w:rsidRDefault="00E3593B" w:rsidP="006E5646">
                      <w:r>
                        <w:rPr>
                          <w:b/>
                        </w:rPr>
                        <w:t>Figure 4.8</w:t>
                      </w:r>
                      <w:r>
                        <w:t xml:space="preserve">: Fourth trial relationships between study and test metrics. On the fourth and final trial, several of the relationships which come out in the changes in variables across trials are direct relationships. Here, Space Misplacement vs. Space Travelled, Accurate </w:t>
                      </w:r>
                      <w:proofErr w:type="spellStart"/>
                      <w:r>
                        <w:t>Misassignment</w:t>
                      </w:r>
                      <w:proofErr w:type="spellEnd"/>
                      <w:r>
                        <w:t xml:space="preserve"> Time (aka Temporal Relational Memory Errors) vs. </w:t>
                      </w:r>
                      <w:proofErr w:type="spellStart"/>
                      <w:r>
                        <w:t>Lacunarity</w:t>
                      </w:r>
                      <w:proofErr w:type="spellEnd"/>
                      <w:r>
                        <w:t xml:space="preserve"> </w:t>
                      </w:r>
                      <w:proofErr w:type="spellStart"/>
                      <w:r>
                        <w:t>Spacetime</w:t>
                      </w:r>
                      <w:proofErr w:type="spellEnd"/>
                      <w:r>
                        <w:t xml:space="preserve">, Across </w:t>
                      </w:r>
                      <w:proofErr w:type="spellStart"/>
                      <w:r>
                        <w:t>Misassignments</w:t>
                      </w:r>
                      <w:proofErr w:type="spellEnd"/>
                      <w:r>
                        <w:t xml:space="preserve"> (aka Across-Context Relational Memory Errors) vs. Context Boundary Crossings, and Context Boundary Effect vs. Context Boundary Crossings.</w:t>
                      </w:r>
                    </w:p>
                  </w:txbxContent>
                </v:textbox>
                <w10:anchorlock/>
              </v:shape>
            </w:pict>
          </mc:Fallback>
        </mc:AlternateContent>
      </w:r>
    </w:p>
    <w:p w:rsidR="005672AE" w:rsidRPr="00C71567" w:rsidRDefault="005672AE" w:rsidP="005041D4">
      <w:pPr>
        <w:rPr>
          <w:rStyle w:val="IntenseEmphasis"/>
          <w:i w:val="0"/>
          <w:iCs w:val="0"/>
          <w:color w:val="auto"/>
        </w:rPr>
      </w:pPr>
      <w:r>
        <w:rPr>
          <w:noProof/>
        </w:rPr>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8">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rsidR="00E3593B" w:rsidRDefault="00E3593B"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id="_x0000_s1055"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" stroked="f">
                <v:textbox>
                  <w:txbxContent>
                    <w:p w:rsidR="00E3593B" w:rsidRDefault="00E3593B" w:rsidP="005672AE">
                      <w:r>
                        <w:rPr>
                          <w:b/>
                        </w:rPr>
                        <w:t>Figure 4.9</w:t>
                      </w:r>
                      <w:r>
                        <w:t>: Time Travelled vs. Time Misplacement. This relationship holds directly on all but the first trial.</w:t>
                      </w:r>
                    </w:p>
                  </w:txbxContent>
                </v:textbox>
                <w10:anchorlock/>
              </v:shape>
            </w:pict>
          </mc:Fallback>
        </mc:AlternateContent>
      </w:r>
    </w:p>
    <w:p w:rsidR="00563ABB" w:rsidRDefault="007353F3" w:rsidP="00563ABB">
      <w:pPr>
        <w:pStyle w:val="Heading2"/>
        <w:rPr>
          <w:rStyle w:val="Heading1Char"/>
        </w:rPr>
      </w:pPr>
      <w:bookmarkStart w:id="63" w:name="_Toc505879093"/>
      <w:r>
        <w:rPr>
          <w:rStyle w:val="Heading1Char"/>
        </w:rPr>
        <w:lastRenderedPageBreak/>
        <w:t xml:space="preserve">4.4 </w:t>
      </w:r>
      <w:r w:rsidR="00563ABB" w:rsidRPr="007717E1">
        <w:rPr>
          <w:rStyle w:val="Heading1Char"/>
        </w:rPr>
        <w:t>Discussion</w:t>
      </w:r>
      <w:bookmarkEnd w:id="63"/>
    </w:p>
    <w:p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w:t>
      </w:r>
      <w:r w:rsidR="00A31B4A">
        <w:t>as</w:t>
      </w:r>
      <w:r>
        <w:t xml:space="preserve"> environments </w:t>
      </w:r>
      <w:r w:rsidR="00A31B4A">
        <w:t xml:space="preserve">can contain </w:t>
      </w:r>
      <w:r>
        <w:t>a complex mixture of spatiotemporal information, hierarchically organized with context</w:t>
      </w:r>
      <w:r w:rsidR="00CC0BD9">
        <w:t>ual information. In this task, we</w:t>
      </w:r>
      <w:r>
        <w:t xml:space="preserve"> examine how changes in navigation of a complex, spatiotemporal environment, organized by context, relate to changes in various aspects of memory (spatial, temporal, relational, and contextual) as evaluated by reconstruction. </w:t>
      </w:r>
      <w:r w:rsidR="002A2DD4">
        <w:t>In this way, several memory phenomena can be studied simultaneously</w:t>
      </w:r>
      <w:ins w:id="64" w:author="Dulas, Michael R" w:date="2018-03-07T12:21:00Z">
        <w:r w:rsidR="004D6A6E">
          <w:t>,</w:t>
        </w:r>
      </w:ins>
      <w:r w:rsidR="002A2DD4">
        <w:t xml:space="preserve"> including the relationship between navigation complexity</w:t>
      </w:r>
      <w:ins w:id="65" w:author="Dulas, Michael R" w:date="2018-03-07T12:22:00Z">
        <w:r w:rsidR="004D6A6E">
          <w:t>/</w:t>
        </w:r>
      </w:ins>
      <w:proofErr w:type="spellStart"/>
      <w:del w:id="66" w:author="Dulas, Michael R" w:date="2018-03-07T12:22:00Z">
        <w:r w:rsidR="002A2DD4" w:rsidDel="004D6A6E">
          <w:delText xml:space="preserve"> and </w:delText>
        </w:r>
      </w:del>
      <w:r w:rsidR="002A2DD4">
        <w:t>systematicity</w:t>
      </w:r>
      <w:proofErr w:type="spellEnd"/>
      <w:r w:rsidR="002A2DD4">
        <w:t xml:space="preserve"> and relational memory, the impact of context boundary crossings on contextual memory biases, and the influence of order of exploration and navigation on relational and contextual memory. In all measures of navigation</w:t>
      </w:r>
      <w:ins w:id="67" w:author="Dulas, Michael R" w:date="2018-03-07T12:22:00Z">
        <w:r w:rsidR="004D6A6E">
          <w:t>,</w:t>
        </w:r>
      </w:ins>
      <w:r w:rsidR="002A2DD4">
        <w:t xml:space="preserve"> and most measures of reconstruction, the participants in this task significantly improved across trials. It is the </w:t>
      </w:r>
      <w:r w:rsidR="004E51A9">
        <w:t>nature</w:t>
      </w:r>
      <w:r w:rsidR="002A2DD4">
        <w:t xml:space="preserve"> of this improvement and the relationship</w:t>
      </w:r>
      <w:r w:rsidR="00966395">
        <w:t>s</w:t>
      </w:r>
      <w:r w:rsidR="002A2DD4">
        <w:t xml:space="preserve"> between study </w:t>
      </w:r>
      <w:r w:rsidR="00966395">
        <w:t>and</w:t>
      </w:r>
      <w:r w:rsidR="002A2DD4">
        <w:t xml:space="preserve"> test </w:t>
      </w:r>
      <w:r w:rsidR="00966395">
        <w:t xml:space="preserve">improvements </w:t>
      </w:r>
      <w:r w:rsidR="002A2DD4">
        <w:t>that are of special interest</w:t>
      </w:r>
      <w:ins w:id="68" w:author="Dulas, Michael R" w:date="2018-03-07T12:22:00Z">
        <w:r w:rsidR="004D6A6E">
          <w:t xml:space="preserve">, </w:t>
        </w:r>
        <w:proofErr w:type="spellStart"/>
        <w:r w:rsidR="004D6A6E">
          <w:t>as</w:t>
        </w:r>
      </w:ins>
      <w:del w:id="69" w:author="Dulas, Michael R" w:date="2018-03-07T12:22:00Z">
        <w:r w:rsidR="002A2DD4" w:rsidDel="004D6A6E">
          <w:delText>.</w:delText>
        </w:r>
      </w:del>
      <w:del w:id="70" w:author="Dulas, Michael R" w:date="2018-03-07T12:23:00Z">
        <w:r w:rsidR="002A2DD4" w:rsidDel="004D6A6E">
          <w:delText xml:space="preserve"> These same </w:delText>
        </w:r>
      </w:del>
      <w:ins w:id="71" w:author="Dulas, Michael R" w:date="2018-03-07T12:23:00Z">
        <w:r w:rsidR="004D6A6E">
          <w:t>these</w:t>
        </w:r>
        <w:proofErr w:type="spellEnd"/>
        <w:r w:rsidR="004D6A6E">
          <w:t xml:space="preserve"> </w:t>
        </w:r>
      </w:ins>
      <w:r w:rsidR="002A2DD4">
        <w:t xml:space="preserve">relationships reveal interesting new </w:t>
      </w:r>
      <w:r w:rsidR="00966395">
        <w:t>details</w:t>
      </w:r>
      <w:r w:rsidR="002A2DD4">
        <w:t xml:space="preserve"> on how navigation and </w:t>
      </w:r>
      <w:commentRangeStart w:id="72"/>
      <w:r w:rsidR="00966395">
        <w:t>reconstruction</w:t>
      </w:r>
      <w:r w:rsidR="002A2DD4">
        <w:t xml:space="preserve"> </w:t>
      </w:r>
      <w:commentRangeEnd w:id="72"/>
      <w:r w:rsidR="004D6A6E">
        <w:rPr>
          <w:rStyle w:val="CommentReference"/>
        </w:rPr>
        <w:commentReference w:id="72"/>
      </w:r>
      <w:r w:rsidR="002A2DD4">
        <w:t>relate in services of the organization of memory in g</w:t>
      </w:r>
      <w:commentRangeStart w:id="73"/>
      <w:r w:rsidR="002A2DD4">
        <w:t xml:space="preserve">eneral. </w:t>
      </w:r>
      <w:commentRangeEnd w:id="73"/>
      <w:r w:rsidR="004D6A6E">
        <w:rPr>
          <w:rStyle w:val="CommentReference"/>
        </w:rPr>
        <w:commentReference w:id="73"/>
      </w:r>
    </w:p>
    <w:p w:rsidR="005041D4" w:rsidRDefault="005041D4" w:rsidP="00AA15F8">
      <w:pPr>
        <w:spacing w:line="360" w:lineRule="auto"/>
      </w:pPr>
      <w:bookmarkStart w:id="74" w:name="_Hlk499057395"/>
      <w:commentRangeStart w:id="75"/>
      <w:r>
        <w:t>T</w:t>
      </w:r>
      <w:bookmarkEnd w:id="74"/>
      <w:r>
        <w:t xml:space="preserve">he current work </w:t>
      </w:r>
      <w:r w:rsidR="00D04F64">
        <w:t>seeks to extend and elaborate upon examinations of navigation by other researchers in a variety of ways</w:t>
      </w:r>
      <w:r>
        <w:t xml:space="preserve">, </w:t>
      </w:r>
      <w:r w:rsidR="00966395">
        <w:t xml:space="preserve">leveraging </w:t>
      </w:r>
      <w:r w:rsidR="009773D7">
        <w:t xml:space="preserve">the rich, spatiotemporal navigation task discussed throughout this and the previous chapter. Insights from this task relate to a huge variety of theoretical models of memory, including relational memory theory </w:t>
      </w:r>
      <w:r w:rsidR="00721779">
        <w:fldChar w:fldCharType="begin" w:fldLock="1"/>
      </w:r>
      <w:r w:rsidR="0072177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721779">
        <w:fldChar w:fldCharType="separate"/>
      </w:r>
      <w:r w:rsidR="00721779" w:rsidRPr="00721779">
        <w:rPr>
          <w:noProof/>
        </w:rPr>
        <w:t>(Neal J. Cohen &amp; Eichenbaum, 1993)</w:t>
      </w:r>
      <w:r w:rsidR="00721779">
        <w:fldChar w:fldCharType="end"/>
      </w:r>
      <w:r w:rsidR="009773D7">
        <w:t xml:space="preserve">, cognitive map theory </w:t>
      </w:r>
      <w:r w:rsidR="00721779">
        <w:fldChar w:fldCharType="begin" w:fldLock="1"/>
      </w:r>
      <w:r w:rsidR="0072177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rsidR="00721779">
        <w:fldChar w:fldCharType="separate"/>
      </w:r>
      <w:r w:rsidR="00721779" w:rsidRPr="00721779">
        <w:rPr>
          <w:noProof/>
        </w:rPr>
        <w:t>(John O’Keefe &amp; Nadel, 1978)</w:t>
      </w:r>
      <w:r w:rsidR="00721779">
        <w:fldChar w:fldCharType="end"/>
      </w:r>
      <w:r w:rsidR="009773D7">
        <w:t xml:space="preserve">, precision and binding model </w:t>
      </w:r>
      <w:r w:rsidR="00721779">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rsidR="00721779">
        <w:fldChar w:fldCharType="separate"/>
      </w:r>
      <w:r w:rsidR="00721779" w:rsidRPr="00721779">
        <w:rPr>
          <w:noProof/>
        </w:rPr>
        <w:t>(Yonelinas, 2013)</w:t>
      </w:r>
      <w:r w:rsidR="00721779">
        <w:fldChar w:fldCharType="end"/>
      </w:r>
      <w:r w:rsidR="009773D7">
        <w:t xml:space="preserve">, models of temporal context </w:t>
      </w:r>
      <w:r w:rsidR="00721779">
        <w:fldChar w:fldCharType="begin" w:fldLock="1"/>
      </w:r>
      <w:r w:rsidR="00721779">
        <w:instrText>ADDIN CSL_CITATION { "citationItems" : [ { "id" : "ITEM-1",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"ITEM-1", "issue" : "9", "issued" : { "date-parts" : [ [ "2005" ] ] }, "page" : "1150-1162", "title" : "Place from time: Reconstructing position from a distributed representation of temporal context", "type" : "article-journal", "volume" : "18" }, "uris" : [ "http://www.mendeley.com/documents/?uuid=4b11a121-b7e6-4af5-b944-c1ab0b60afa4" ] } ], "mendeley" : { "formattedCitation" : "(Howard &amp; Natu, 2005)", "plainTextFormattedCitation" : "(Howard &amp; Natu, 2005)", "previouslyFormattedCitation" : "(Howard &amp; Natu, 2005)" }, "properties" : {  }, "schema" : "https://github.com/citation-style-language/schema/raw/master/csl-citation.json" }</w:instrText>
      </w:r>
      <w:r w:rsidR="00721779">
        <w:fldChar w:fldCharType="separate"/>
      </w:r>
      <w:r w:rsidR="00721779" w:rsidRPr="00721779">
        <w:rPr>
          <w:noProof/>
        </w:rPr>
        <w:t>(Howard &amp; Natu, 2005)</w:t>
      </w:r>
      <w:r w:rsidR="00721779">
        <w:fldChar w:fldCharType="end"/>
      </w:r>
      <w:r w:rsidR="009773D7">
        <w:t xml:space="preserve">, and models of </w:t>
      </w:r>
      <w:proofErr w:type="spellStart"/>
      <w:r w:rsidR="009773D7">
        <w:t>extrahippocampal</w:t>
      </w:r>
      <w:proofErr w:type="spellEnd"/>
      <w:r w:rsidR="009773D7">
        <w:t xml:space="preserve"> contributions to navigation</w:t>
      </w:r>
      <w:r w:rsidR="00721779">
        <w:t xml:space="preserve"> </w:t>
      </w:r>
      <w:r w:rsidR="00721779">
        <w:fldChar w:fldCharType="begin" w:fldLock="1"/>
      </w:r>
      <w:r w:rsidR="00721779">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Huffman, &amp; Starrett, 2017)", "plainTextFormattedCitation" : "(Ekstrom, Huffman, &amp; Starrett, 2017)", "previouslyFormattedCitation" : "(Ekstrom, Huffman, &amp; Starrett, 2017)" }, "properties" : {  }, "schema" : "https://github.com/citation-style-language/schema/raw/master/csl-citation.json" }</w:instrText>
      </w:r>
      <w:r w:rsidR="00721779">
        <w:fldChar w:fldCharType="separate"/>
      </w:r>
      <w:r w:rsidR="00721779" w:rsidRPr="00721779">
        <w:rPr>
          <w:noProof/>
        </w:rPr>
        <w:t>(Ekstrom, Huffman, &amp; Starrett, 2017)</w:t>
      </w:r>
      <w:r w:rsidR="00721779">
        <w:fldChar w:fldCharType="end"/>
      </w:r>
      <w:r w:rsidR="009773D7">
        <w:t>, to name a few. Before examining the specific findings of this Chapter in the context of these models, it will be useful to consider perspectives on cell-level representations of information coding and how they might ultimately relate to a task in which navigation is performed in a domain other than space.</w:t>
      </w:r>
      <w:r w:rsidR="00871443">
        <w:t xml:space="preserve"> </w:t>
      </w:r>
      <w:r>
        <w:t xml:space="preserve">Although it is widely accepted that place cell firing is related to </w:t>
      </w:r>
      <w:proofErr w:type="spellStart"/>
      <w:r>
        <w:t>allocentric</w:t>
      </w:r>
      <w:proofErr w:type="spellEnd"/>
      <w:r>
        <w:t xml:space="preserve">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time-distance cells (that fire in relation to both variables), and cells that signal </w:t>
      </w:r>
      <w:r>
        <w:lastRenderedPageBreak/>
        <w:t xml:space="preserve">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w:t>
      </w:r>
      <w:r w:rsidR="009773D7">
        <w:t xml:space="preserve">Some have theorized other, more </w:t>
      </w:r>
      <w:r w:rsidR="00721779">
        <w:t>generalizable</w:t>
      </w:r>
      <w:r w:rsidR="009773D7">
        <w:t xml:space="preserve"> cell models such as “context cells,” which are proposed to exist in the recurrent collaterals of CA3 cells and activate at different points in a sequence, underpinning sequence learning</w:t>
      </w:r>
      <w:r w:rsidR="00FA07EE">
        <w:t xml:space="preserve"> </w:t>
      </w:r>
      <w:r w:rsidR="00FA07EE">
        <w:fldChar w:fldCharType="begin" w:fldLock="1"/>
      </w:r>
      <w:r w:rsidR="00FA07EE">
        <w:instrText>ADDIN CSL_CITATION { "citationItems" : [ { "id" : "ITEM-1", "itemData" : { "DOI" : "10.1016/j.neunet.2005.08.007", "ISSN" : "08936080", "author" : [ { "dropping-particle" : "", "family" : "Hasselmo", "given" : "Michael E.", "non-dropping-particle" : "", "parse-names" : false, "suffix" : "" }, { "dropping-particle" : "", "family" : "Howard Eichenbaum", "given" : "", "non-dropping-particle" : "", "parse-names" : false, "suffix" : "" } ], "container-title" : "Neural Networks", "id" : "ITEM-1", "issue" : "9", "issued" : { "date-parts" : [ [ "2005", "11" ] ] }, "page" : "1172-1190", "title" : "Hippocampal mechanisms for the context-dependent retrieval of episodes", "type" : "article-journal", "volume" : "18" }, "uris" : [ "http://www.mendeley.com/documents/?uuid=64199d49-72af-4bc6-8ba3-b5ebcca7652f" ] }, { "id" : "ITEM-2", "itemData" : { "DOI" : "10.1002/(SICI)1098-1063(1996)6:6&amp;lt;579::AID-HIPO3&amp;gt;3.0.CO;2-C", "ISSN" : "1050-9631", "PMID" : "9034847", "abstract" : "The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 "author" : [ { "dropping-particle" : "", "family" : "Levy", "given" : "W B", "non-dropping-particle" : "", "parse-names" : false, "suffix" : "" } ], "container-title" : "Hippocampus", "id" : "ITEM-2", "issue" : "6", "issued" : { "date-parts" : [ [ "1996" ] ] }, "page" : "579-90", "title" : "A sequence predicting CA3 is a flexible associator that learns and uses context to solve hippocampal-like tasks.", "type" : "article-journal", "volume" : "6" }, "uris" : [ "http://www.mendeley.com/documents/?uuid=aa0565d3-bd76-42ee-9fff-c5f9118985ad" ] } ], "mendeley" : { "formattedCitation" : "(Hasselmo &amp; Howard Eichenbaum, 2005; Levy, 1996)", "plainTextFormattedCitation" : "(Hasselmo &amp; Howard Eichenbaum, 2005; Levy, 1996)", "previouslyFormattedCitation" : "(Hasselmo &amp; Howard Eichenbaum, 2005; Levy, 1996)" }, "properties" : {  }, "schema" : "https://github.com/citation-style-language/schema/raw/master/csl-citation.json" }</w:instrText>
      </w:r>
      <w:r w:rsidR="00FA07EE">
        <w:fldChar w:fldCharType="separate"/>
      </w:r>
      <w:r w:rsidR="00FA07EE" w:rsidRPr="00FA07EE">
        <w:rPr>
          <w:noProof/>
        </w:rPr>
        <w:t>(Hasselmo &amp; Howard Eichenbaum, 2005; Levy, 1996)</w:t>
      </w:r>
      <w:r w:rsidR="00FA07EE">
        <w:fldChar w:fldCharType="end"/>
      </w:r>
      <w:r w:rsidR="009773D7">
        <w:t>.</w:t>
      </w:r>
      <w:r w:rsidR="00721779">
        <w:t xml:space="preserve"> </w:t>
      </w:r>
      <w:r>
        <w:t xml:space="preserve">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w:t>
      </w:r>
      <w:r w:rsidR="00FA07EE">
        <w:t xml:space="preserve"> (or perhaps, as suggested by some, preferring space and time but utilizing task-relevant domains; </w:t>
      </w:r>
      <w:r w:rsidR="00FA07EE">
        <w:fldChar w:fldCharType="begin" w:fldLock="1"/>
      </w:r>
      <w:r w:rsidR="00FA07EE">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rsidR="00FA07EE">
        <w:fldChar w:fldCharType="separate"/>
      </w:r>
      <w:r w:rsidR="00FA07EE" w:rsidRPr="00FA07EE">
        <w:rPr>
          <w:noProof/>
        </w:rPr>
        <w:t>Ekstrom &amp; Ranganath, 2017</w:t>
      </w:r>
      <w:r w:rsidR="00FA07EE">
        <w:fldChar w:fldCharType="end"/>
      </w:r>
      <w:r w:rsidR="00FA07EE">
        <w:t>)</w:t>
      </w:r>
      <w:r>
        <w:t xml:space="preserve">. </w:t>
      </w:r>
      <w:r w:rsidR="00FA07EE">
        <w:t xml:space="preserve">In this view, the hippocampus is considered one component in a much wider “navigation network” (perhaps centered on either the </w:t>
      </w:r>
      <w:proofErr w:type="spellStart"/>
      <w:r w:rsidR="00FA07EE">
        <w:t>retrosplenial</w:t>
      </w:r>
      <w:proofErr w:type="spellEnd"/>
      <w:r w:rsidR="00FA07EE">
        <w:t xml:space="preserve"> cortex or </w:t>
      </w:r>
      <w:r w:rsidR="00721779">
        <w:t>posterior parietal</w:t>
      </w:r>
      <w:r w:rsidR="00FA07EE">
        <w:t xml:space="preserve"> cortex depending on the degree of </w:t>
      </w:r>
      <w:proofErr w:type="spellStart"/>
      <w:r w:rsidR="00FA07EE">
        <w:t>allocentric</w:t>
      </w:r>
      <w:proofErr w:type="spellEnd"/>
      <w:r w:rsidR="00FA07EE">
        <w:t xml:space="preserve"> or egocentric information being utilized during the task; </w:t>
      </w:r>
      <w:r w:rsidR="00FA07EE">
        <w:fldChar w:fldCharType="begin" w:fldLock="1"/>
      </w:r>
      <w:r w:rsidR="00721779">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et al., 2017)", "manualFormatting" : "Ekstrom, Huffman, &amp; Starrett, 2017", "plainTextFormattedCitation" : "(Ekstrom et al., 2017)", "previouslyFormattedCitation" : "(Ekstrom et al., 2017)" }, "properties" : {  }, "schema" : "https://github.com/citation-style-language/schema/raw/master/csl-citation.json" }</w:instrText>
      </w:r>
      <w:r w:rsidR="00FA07EE">
        <w:fldChar w:fldCharType="separate"/>
      </w:r>
      <w:r w:rsidR="00FA07EE" w:rsidRPr="00FA07EE">
        <w:rPr>
          <w:noProof/>
        </w:rPr>
        <w:t>Ekstrom, Huffman, &amp; Starrett, 2017</w:t>
      </w:r>
      <w:r w:rsidR="00FA07EE">
        <w:fldChar w:fldCharType="end"/>
      </w:r>
      <w:r w:rsidR="00FA07EE">
        <w:t>) while also being a region that critically supports non-</w:t>
      </w:r>
      <w:proofErr w:type="spellStart"/>
      <w:r w:rsidR="00FA07EE">
        <w:t>navigatory</w:t>
      </w:r>
      <w:proofErr w:type="spellEnd"/>
      <w:r w:rsidR="00FA07EE">
        <w:t xml:space="preserve"> processes </w:t>
      </w:r>
      <w:r w:rsidR="00FA07EE">
        <w:fldChar w:fldCharType="begin" w:fldLock="1"/>
      </w:r>
      <w:r w:rsidR="002B7776">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"ITEM-3", "issue" : "1", "issued" : { "date-parts" : [ [ "2015" ] ] }, "page" : "6-10", "title" : "Hippocampus contributes to the maintenance but not the quality of visual information over time", "type" : "article-journal", "volume" : "22" }, "uris" : [ "http://www.mendeley.com/documents/?uuid=b6a76ee6-4abf-48c0-97ad-39de60ca0726" ] }, { "id" : "ITEM-4", "itemData" : { "DOI" : "10.1016/j.cobeha.2017.06.010", "ISSN" : "23521546", "author" : [ { "dropping-particle" : "", "family" : "Eichenbaum", "given" : "Howard", "non-dropping-particle" : "", "parse-names" : false, "suffix" : "" } ], "container-title" : "Current Opinion in Behavioral Sciences", "id" : "ITEM-4", "issued" : { "date-parts" : [ [ "2017" ] ] }, "page" : "65-70", "publisher" : "Elsevier Ltd", "title" : "Time (and space) in the hippocampus", "type" : "article-journal", "volume" : "17" }, "uris" : [ "http://www.mendeley.com/documents/?uuid=a2a1e321-ded3-4d4d-a25b-ae3d8d914c8e" ] }, { "id" : "ITEM-5",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"ITEM-5", "issue" : "1", "issued" : { "date-parts" : [ [ "2015" ] ] }, "page" : "231-243", "publisher" : "Elsevier Inc.", "title" : "A Map for Social Navigation in the Human Brain", "type" : "article-journal", "volume" : "87" }, "uris" : [ "http://www.mendeley.com/documents/?uuid=219723e8-6789-45f6-afeb-f04c698f3a58" ] }, { "id" : "ITEM-6", "itemData" : { "DOI" : "10.1111/j.1540-5907.2012.00608.x", "ISBN" : "00925853", "ISSN" : "00925853", "PMID" : "24511170", "abstract" : "One of the most prominent claims to emerge from the field of public opinion is that citizens can vote for candidates whose issue positions best reflect their own beliefs even when they cannot remember previously learned stances associated with the candidates. The current experiment provides a unique and powerful examination of this claim by determining whether individuals with profound amnesia, whose severe memory impairments prevent them from remembering specific issue information associated with any particular candidate, can vote for candidates whose issue positions come closest to their own political views. We report here that amnesic patients, despite not being able to remember any issue information, consistently voted for candidates with favored political positions. Thus, sound voting decisions do not require recall or recognition of previously learned associations between candidates and their issue positions. This result supports a multiple memory systemsmodel of political decisionmaking. D", "author" : [ { "dropping-particle" : "", "family" : "Coronel", "given" : "Jason C.", "non-dropping-particle" : "", "parse-names" : false, "suffix" : "" }, { "dropping-particle" : "", "family" : "Duff", "given" : "Melissa C.", "non-dropping-particle" : "", "parse-names" : false, "suffix" : "" }, { "dropping-particle" : "", "family" : "Warren", "given" : "David E.", "non-dropping-particle" : "", "parse-names" : false, "suffix" : "" }, { "dropping-particle" : "", "family" : "Federmeier", "given" : "Kara D.", "non-dropping-particle" : "", "parse-names" : false, "suffix" : "" }, { "dropping-particle" : "", "family" : "Gonsalves", "given" : "Brian D.", "non-dropping-particle" : "", "parse-names" : false, "suffix" : "" }, { "dropping-particle" : "", "family" : "Tranel", "given" : "Daniel", "non-dropping-particle" : "", "parse-names" : false, "suffix" : "" }, { "dropping-particle" : "", "family" : "Cohen", "given" : "Neal J.", "non-dropping-particle" : "", "parse-names" : false, "suffix" : "" } ], "container-title" : "American Journal of Political Science", "id" : "ITEM-6", "issue" : "4", "issued" : { "date-parts" : [ [ "2012", "10" ] ] }, "page" : "837-848", "title" : "Remembering and voting: Theory and evidence from amnesic patients", "type" : "article-journal", "volume" : "56" }, "uris" : [ "http://www.mendeley.com/documents/?uuid=741b59e9-e08b-44e6-8c99-b15b05ad449b" ] } ], "mendeley" : { "formattedCitation" : "(Coronel et al., 2012; Howard Eichenbaum, 2017c; Konkel et al., 2008; Kumaran et al., 2016; Tavares et al., 2015; Warren et al., 2015)", "plainTextFormattedCitation" : "(Coronel et al., 2012; Howard Eichenbaum, 2017c; Konkel et al., 2008; Kumaran et al., 2016; Tavares et al., 2015; Warren et al., 2015)", "previouslyFormattedCitation" : "(Coronel et al., 2012; Howard Eichenbaum, 2017c; Konkel et al., 2008; Kumaran et al., 2016; Tavares et al., 2015; Warren et al., 2015)" }, "properties" : {  }, "schema" : "https://github.com/citation-style-language/schema/raw/master/csl-citation.json" }</w:instrText>
      </w:r>
      <w:r w:rsidR="00FA07EE">
        <w:fldChar w:fldCharType="separate"/>
      </w:r>
      <w:r w:rsidR="002B7776" w:rsidRPr="002B7776">
        <w:rPr>
          <w:noProof/>
        </w:rPr>
        <w:t>(Coronel et al., 2012; Howard Eichenbaum, 2017c; Konkel et al., 2008; Kumaran et al., 2016; Tavares et al., 2015; Warren et al., 2015)</w:t>
      </w:r>
      <w:r w:rsidR="00FA07EE">
        <w:fldChar w:fldCharType="end"/>
      </w:r>
      <w:r w:rsidR="00FA07EE">
        <w:t xml:space="preserve">. </w:t>
      </w:r>
      <w:r>
        <w:t xml:space="preserve">Electrophysiological evidence in rodents supports this as hippocampal networks have been shown to associated </w:t>
      </w:r>
      <w:r w:rsidR="009E7F67">
        <w:t xml:space="preserve">both </w:t>
      </w:r>
      <w:r>
        <w:t xml:space="preserve">spatial and </w:t>
      </w:r>
      <w:proofErr w:type="spellStart"/>
      <w:r>
        <w:t>nonspatial</w:t>
      </w:r>
      <w:proofErr w:type="spellEnd"/>
      <w:r>
        <w:t xml:space="preserve"> dimensions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Indeed, in rodents, humans, and monkeys, recording studies have shown hippocampal involvement in mapping the time course of events independent of space </w:t>
      </w:r>
      <w:r>
        <w:fldChar w:fldCharType="begin" w:fldLock="1"/>
      </w:r>
      <w:r w:rsidR="007C3648">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"ITEM-2", "issue" : "3", "issued" : { "date-parts" : [ [ "2015", "11" ] ] }, "page" : "578-589", "publisher" : "Elsevier Inc.", "title" : "During Running in Place, Grid Cells Integrate Elapsed Time and Distance Run", "type" : "article-journal", "volume" : "88" }, "uris" : [ "http://www.mendeley.com/documents/?uuid=dbfa8f1e-d13e-40b0-b710-c65ae63c0edc"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J. Kraus et al., 2015; B. Kraus et al., 2013; Naya &amp; Suzuki, 2011; Pastalkova, Itskov, Amarasingham, &amp; Buzsaki, 2008; Paz et al., 2010; Spiers, Burgess, Hartley, Vargha-Khadem, &amp; O\u2019Keefe, 2001)", "plainTextFormattedCitation" : "(B. J. J. Kraus et al., 2015; B. Kraus et al., 2013; Naya &amp; Suzuki, 2011; Pastalkova, Itskov, Amarasingham, &amp; Buzsaki, 2008; Paz et al., 2010; Spiers, Burgess, Hartley, Vargha-Khadem, &amp; O\u2019Keefe, 2001)", "previouslyFormattedCitation" : "(B. J. J. Kraus et al., 2015;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4C7410" w:rsidRPr="004C7410">
        <w:rPr>
          <w:noProof/>
        </w:rPr>
        <w:t>(B. J. J. Kraus et al., 2015; B. Kraus et al., 2013; Naya &amp; Suzuki, 2011; Pastalkova, Itskov, Amarasingham, &amp; Buzsaki, 2008; Paz et al., 2010; Spiers, Burgess, Hartley, Vargha-Khadem, &amp; O’Keefe, 2001)</w:t>
      </w:r>
      <w:r>
        <w:fldChar w:fldCharType="end"/>
      </w:r>
      <w:r>
        <w:t xml:space="preserve">. </w:t>
      </w:r>
      <w:r w:rsidR="00721779">
        <w:t>Perhaps, then, in the spirit of “context cells”, a more generalized definition for many of these information-selective cell types might to call them “relational cells”, and then clarify what relation(s) are of specific interest to that cell</w:t>
      </w:r>
      <w:r w:rsidR="009E7F67">
        <w:t xml:space="preserve"> at that moment</w:t>
      </w:r>
      <w:r w:rsidR="00721779">
        <w:t xml:space="preserve">. Within this framework, it then becomes critical to examine complex processes like navigation in a wider context, necessitating the use of a greater variety of metrics of performance in navigation. This work seeks to do just that, as well as to </w:t>
      </w:r>
      <w:r w:rsidR="009E7F67">
        <w:t xml:space="preserve">understand the relationship between </w:t>
      </w:r>
      <w:r w:rsidR="00721779">
        <w:t xml:space="preserve">these different measures of navigation </w:t>
      </w:r>
      <w:r w:rsidR="009E7F67">
        <w:t xml:space="preserve">and </w:t>
      </w:r>
      <w:r w:rsidR="00721779">
        <w:t>aspects of memory which are known to be hippocampally dependent</w:t>
      </w:r>
      <w:r w:rsidR="00CE1FED">
        <w:t xml:space="preserve">. </w:t>
      </w:r>
      <w:commentRangeEnd w:id="75"/>
      <w:r w:rsidR="004D6A6E">
        <w:rPr>
          <w:rStyle w:val="CommentReference"/>
        </w:rPr>
        <w:commentReference w:id="75"/>
      </w:r>
    </w:p>
    <w:p w:rsidR="006C64E8" w:rsidRDefault="00BB2FF0" w:rsidP="00AA15F8">
      <w:pPr>
        <w:spacing w:line="360" w:lineRule="auto"/>
      </w:pPr>
      <w:r>
        <w:t xml:space="preserve">When </w:t>
      </w:r>
      <w:commentRangeStart w:id="76"/>
      <w:r>
        <w:t xml:space="preserve">this analysis </w:t>
      </w:r>
      <w:commentRangeEnd w:id="76"/>
      <w:r w:rsidR="004D6A6E">
        <w:rPr>
          <w:rStyle w:val="CommentReference"/>
        </w:rPr>
        <w:commentReference w:id="76"/>
      </w:r>
      <w:r>
        <w:t xml:space="preserve">is performed in this task, we find several critical relationships. </w:t>
      </w:r>
      <w:commentRangeStart w:id="77"/>
      <w:r>
        <w:t xml:space="preserve">First, the simplest relationships are those between changes in the overall navigation distance in each domain (space and time) and the changes in the overall misplacement </w:t>
      </w:r>
      <w:r w:rsidR="009E7F67">
        <w:t xml:space="preserve">(Euclidean reconstruction distance) </w:t>
      </w:r>
      <w:r>
        <w:t>in the respective domains.</w:t>
      </w:r>
      <w:commentRangeEnd w:id="77"/>
      <w:r w:rsidR="004D6A6E">
        <w:rPr>
          <w:rStyle w:val="CommentReference"/>
        </w:rPr>
        <w:commentReference w:id="77"/>
      </w:r>
      <w:r>
        <w:t xml:space="preserve"> Note that in these models, all navigation variables of interest (i.e. FD in space, time, and </w:t>
      </w:r>
      <w:proofErr w:type="spellStart"/>
      <w:r>
        <w:t>spacetime</w:t>
      </w:r>
      <w:proofErr w:type="spellEnd"/>
      <w:r>
        <w:t xml:space="preserve">, </w:t>
      </w:r>
      <w:proofErr w:type="spellStart"/>
      <w:r>
        <w:t>Lacunarity</w:t>
      </w:r>
      <w:proofErr w:type="spellEnd"/>
      <w:r>
        <w:t xml:space="preserve"> in space, time, and </w:t>
      </w:r>
      <w:proofErr w:type="spellStart"/>
      <w:r>
        <w:t>spacetime</w:t>
      </w:r>
      <w:proofErr w:type="spellEnd"/>
      <w:r>
        <w:t xml:space="preserve">, and distance in both domains) were included, so it </w:t>
      </w:r>
      <w:r>
        <w:lastRenderedPageBreak/>
        <w:t>is fascinating to note that only the particular domain in study was related to the corresponding domain in test</w:t>
      </w:r>
      <w:r w:rsidR="004E51A9">
        <w:t xml:space="preserve"> at the coarsest test analysis level</w:t>
      </w:r>
      <w:r>
        <w:t>. This suggest</w:t>
      </w:r>
      <w:r w:rsidR="00A31B4A">
        <w:t>s</w:t>
      </w:r>
      <w:r>
        <w:t xml:space="preserve"> that improvements in navigation (or lack thereof) within each domain might be in some way independent such that it is possible to improve in spatial misplacement by focusing on spatial navigation optimization while neglecting time or vice versa</w:t>
      </w:r>
      <w:r w:rsidR="004E51A9">
        <w:t xml:space="preserve"> at a coarse level</w:t>
      </w:r>
      <w:r>
        <w:t xml:space="preserve">. </w:t>
      </w:r>
      <w:r w:rsidR="00565F0B">
        <w:t xml:space="preserve">This evidence of some manner of </w:t>
      </w:r>
      <w:proofErr w:type="spellStart"/>
      <w:r w:rsidR="00565F0B">
        <w:t>separability</w:t>
      </w:r>
      <w:proofErr w:type="spellEnd"/>
      <w:r w:rsidR="00565F0B">
        <w:t xml:space="preserve"> or independence is made more compelling by the fact that the </w:t>
      </w:r>
      <w:commentRangeStart w:id="78"/>
      <w:r w:rsidR="00565F0B">
        <w:t xml:space="preserve">directionality of the relationship is opposite for space as it is for time </w:t>
      </w:r>
      <w:commentRangeEnd w:id="78"/>
      <w:r w:rsidR="00BD0E42">
        <w:rPr>
          <w:rStyle w:val="CommentReference"/>
        </w:rPr>
        <w:commentReference w:id="78"/>
      </w:r>
      <w:r w:rsidR="00565F0B">
        <w:t xml:space="preserve">(and that this directionality is consistent across the </w:t>
      </w:r>
      <w:commentRangeStart w:id="79"/>
      <w:r w:rsidR="00565F0B">
        <w:t xml:space="preserve">upcoming analyses </w:t>
      </w:r>
      <w:commentRangeEnd w:id="79"/>
      <w:r w:rsidR="00BD0E42">
        <w:rPr>
          <w:rStyle w:val="CommentReference"/>
        </w:rPr>
        <w:commentReference w:id="79"/>
      </w:r>
      <w:r w:rsidR="00565F0B">
        <w:t xml:space="preserve">such that slower changes in spatial-only metrics related to faster changes in error). </w:t>
      </w:r>
      <w:r>
        <w:t xml:space="preserve">This aligns with the evidence from Chapter 3 showing that spatial and temporal relational </w:t>
      </w:r>
      <w:commentRangeStart w:id="80"/>
      <w:r>
        <w:t xml:space="preserve">memory also had significantly different magnitudes, </w:t>
      </w:r>
      <w:commentRangeEnd w:id="80"/>
      <w:r w:rsidR="00BD0E42">
        <w:rPr>
          <w:rStyle w:val="CommentReference"/>
        </w:rPr>
        <w:commentReference w:id="80"/>
      </w:r>
      <w:r>
        <w:t>suggesting some manner of separable representations</w:t>
      </w:r>
      <w:r w:rsidR="00565F0B">
        <w:t xml:space="preserve"> of space or time</w:t>
      </w:r>
      <w:r w:rsidR="009933FD">
        <w:t xml:space="preserve"> in this task</w:t>
      </w:r>
      <w:r>
        <w:t>.</w:t>
      </w:r>
      <w:r w:rsidR="006C64E8">
        <w:t xml:space="preserve"> </w:t>
      </w:r>
    </w:p>
    <w:p w:rsidR="00BB2FF0" w:rsidRPr="002317D7" w:rsidRDefault="00BB2FF0" w:rsidP="00AA15F8">
      <w:pPr>
        <w:spacing w:line="360" w:lineRule="auto"/>
      </w:pPr>
      <w:del w:id="81" w:author="Dulas, Michael R" w:date="2018-03-07T12:36:00Z">
        <w:r w:rsidDel="00BD0E42">
          <w:delText xml:space="preserve">The </w:delText>
        </w:r>
        <w:r w:rsidR="004D01C9" w:rsidDel="00BD0E42">
          <w:delText xml:space="preserve">differences </w:delText>
        </w:r>
        <w:r w:rsidDel="00BD0E42">
          <w:delText xml:space="preserve">in spatial and temporal relational memory </w:delText>
        </w:r>
        <w:r w:rsidR="004D01C9" w:rsidDel="00BD0E42">
          <w:delText xml:space="preserve">errors </w:delText>
        </w:r>
        <w:r w:rsidDel="00BD0E42">
          <w:delText>in this task may influence the resulting analyses on changes in relational memory and navigation as n</w:delText>
        </w:r>
      </w:del>
      <w:ins w:id="82" w:author="Dulas, Michael R" w:date="2018-03-07T12:36:00Z">
        <w:r w:rsidR="00BD0E42">
          <w:t>N</w:t>
        </w:r>
      </w:ins>
      <w:r>
        <w:t xml:space="preserve">o relationships </w:t>
      </w:r>
      <w:r w:rsidR="00A31B4A">
        <w:t>were</w:t>
      </w:r>
      <w:r>
        <w:t xml:space="preserve"> found between any changes in navigation variables with spatial relational memory (likely due to the relative infrequency with which these errors occur in this task), but </w:t>
      </w:r>
      <w:del w:id="83" w:author="Dulas, Michael R" w:date="2018-03-07T12:36:00Z">
        <w:r w:rsidDel="00BD0E42">
          <w:delText xml:space="preserve">a </w:delText>
        </w:r>
      </w:del>
      <w:r>
        <w:t>significant relationship</w:t>
      </w:r>
      <w:ins w:id="84" w:author="Dulas, Michael R" w:date="2018-03-07T12:36:00Z">
        <w:r w:rsidR="00BD0E42">
          <w:t>s</w:t>
        </w:r>
      </w:ins>
      <w:r>
        <w:t xml:space="preserve"> </w:t>
      </w:r>
      <w:r w:rsidR="00A31B4A">
        <w:t>w</w:t>
      </w:r>
      <w:ins w:id="85" w:author="Dulas, Michael R" w:date="2018-03-07T12:36:00Z">
        <w:r w:rsidR="00BD0E42">
          <w:t>ere</w:t>
        </w:r>
      </w:ins>
      <w:del w:id="86" w:author="Dulas, Michael R" w:date="2018-03-07T12:36:00Z">
        <w:r w:rsidR="00A31B4A" w:rsidDel="00BD0E42">
          <w:delText>as</w:delText>
        </w:r>
      </w:del>
      <w:r>
        <w:t xml:space="preserve"> found between changes spatial FD, spatial </w:t>
      </w:r>
      <w:proofErr w:type="spellStart"/>
      <w:r>
        <w:t>Lacunarity</w:t>
      </w:r>
      <w:proofErr w:type="spellEnd"/>
      <w:r>
        <w:t xml:space="preserve">, and </w:t>
      </w:r>
      <w:proofErr w:type="spellStart"/>
      <w:r>
        <w:t>spacetime</w:t>
      </w:r>
      <w:proofErr w:type="spellEnd"/>
      <w:r>
        <w:t xml:space="preserve"> </w:t>
      </w:r>
      <w:proofErr w:type="spellStart"/>
      <w:r>
        <w:t>Lacunarity</w:t>
      </w:r>
      <w:proofErr w:type="spellEnd"/>
      <w:r>
        <w:t xml:space="preserve"> and changes in </w:t>
      </w:r>
      <w:ins w:id="87" w:author="Dulas, Michael R" w:date="2018-03-07T12:36:00Z">
        <w:r w:rsidR="00BD0E42">
          <w:t xml:space="preserve">temporal </w:t>
        </w:r>
      </w:ins>
      <w:r>
        <w:t>relational memory</w:t>
      </w:r>
      <w:del w:id="88" w:author="Dulas, Michael R" w:date="2018-03-07T12:36:00Z">
        <w:r w:rsidDel="00BD0E42">
          <w:delText xml:space="preserve"> (in this case, temporal relational memory)</w:delText>
        </w:r>
      </w:del>
      <w:r>
        <w:t xml:space="preserve">, suggesting that changes in </w:t>
      </w:r>
      <w:proofErr w:type="spellStart"/>
      <w:r>
        <w:t>systematicity</w:t>
      </w:r>
      <w:proofErr w:type="spellEnd"/>
      <w:r>
        <w:t xml:space="preserve"> and complexity of exploration of the environment critically relate to</w:t>
      </w:r>
      <w:ins w:id="89" w:author="Dulas, Michael R" w:date="2018-03-07T12:36:00Z">
        <w:r w:rsidR="00BD0E42">
          <w:t xml:space="preserve"> temporal</w:t>
        </w:r>
      </w:ins>
      <w:r>
        <w:t xml:space="preserve"> relational memory learning (i.e. changes in relational memory accuracy on restudy). </w:t>
      </w:r>
      <w:r w:rsidR="002317D7">
        <w:t xml:space="preserve">It is worth noting </w:t>
      </w:r>
      <w:r w:rsidR="00A31B4A">
        <w:t xml:space="preserve">that there were </w:t>
      </w:r>
      <w:r w:rsidR="002317D7">
        <w:t xml:space="preserve">differences in </w:t>
      </w:r>
      <w:r w:rsidR="00A31B4A">
        <w:t xml:space="preserve">the </w:t>
      </w:r>
      <w:r w:rsidR="002317D7">
        <w:t xml:space="preserve">directionality (as seen by the </w:t>
      </w:r>
      <w:r w:rsidR="002317D7" w:rsidRPr="00D45284">
        <w:t>β</w:t>
      </w:r>
      <w:r w:rsidR="002317D7">
        <w:t xml:space="preserve"> values in </w:t>
      </w:r>
      <w:r w:rsidR="002317D7" w:rsidRPr="002317D7">
        <w:rPr>
          <w:b/>
        </w:rPr>
        <w:t>Table 4.3</w:t>
      </w:r>
      <w:r w:rsidR="002317D7">
        <w:t>) between spatial-only components and spatiotemporal components</w:t>
      </w:r>
      <w:ins w:id="90" w:author="Dulas, Michael R" w:date="2018-03-07T12:37:00Z">
        <w:r w:rsidR="00BD0E42">
          <w:t xml:space="preserve"> with temporal relational memory</w:t>
        </w:r>
      </w:ins>
      <w:r w:rsidR="002317D7">
        <w:t>. In both the simple navigation/misplacement case and the relational memory case, changes in spatial-only components negatively relate to changes in misplacement and relational memory errors. Rephrased, this means that a more rapid change in spatial navigation comp</w:t>
      </w:r>
      <w:r w:rsidR="00DB4B3E">
        <w:t xml:space="preserve">lexity and </w:t>
      </w:r>
      <w:proofErr w:type="spellStart"/>
      <w:r w:rsidR="00DB4B3E">
        <w:t>systematicity</w:t>
      </w:r>
      <w:proofErr w:type="spellEnd"/>
      <w:r w:rsidR="00DB4B3E">
        <w:t xml:space="preserve"> relate</w:t>
      </w:r>
      <w:r w:rsidR="002317D7">
        <w:t xml:space="preserve"> to a slower change in misplacement and relational memory</w:t>
      </w:r>
      <w:r w:rsidR="004D01C9">
        <w:t xml:space="preserve">. </w:t>
      </w:r>
      <w:r w:rsidR="002317D7">
        <w:t xml:space="preserve">However, critically, spatiotemporal </w:t>
      </w:r>
      <w:proofErr w:type="spellStart"/>
      <w:r w:rsidR="002317D7">
        <w:t>Lacunarity</w:t>
      </w:r>
      <w:proofErr w:type="spellEnd"/>
      <w:r w:rsidR="002317D7">
        <w:t xml:space="preserve"> (i.e. </w:t>
      </w:r>
      <w:proofErr w:type="spellStart"/>
      <w:r w:rsidR="002317D7">
        <w:t>systematicity</w:t>
      </w:r>
      <w:proofErr w:type="spellEnd"/>
      <w:r w:rsidR="002317D7">
        <w:t xml:space="preserve"> of spatiotemporal navigation) has a large, positive </w:t>
      </w:r>
      <w:r w:rsidR="002317D7" w:rsidRPr="00D45284">
        <w:t>β</w:t>
      </w:r>
      <w:r w:rsidR="002317D7">
        <w:t xml:space="preserve"> value, suggesting that rapid </w:t>
      </w:r>
      <w:r w:rsidR="007B4B79">
        <w:t>changes</w:t>
      </w:r>
      <w:r w:rsidR="004D01C9">
        <w:t xml:space="preserve"> </w:t>
      </w:r>
      <w:r w:rsidR="002317D7">
        <w:t xml:space="preserve">in spatiotemporal </w:t>
      </w:r>
      <w:proofErr w:type="spellStart"/>
      <w:r w:rsidR="002317D7">
        <w:t>systematicity</w:t>
      </w:r>
      <w:proofErr w:type="spellEnd"/>
      <w:r w:rsidR="002317D7">
        <w:t xml:space="preserve"> relate to rapid improvements in temporal relational memory. </w:t>
      </w:r>
    </w:p>
    <w:p w:rsidR="00AE22A6" w:rsidRDefault="00AE22A6" w:rsidP="00AA15F8">
      <w:pPr>
        <w:spacing w:line="360" w:lineRule="auto"/>
      </w:pPr>
      <w:r>
        <w:t xml:space="preserve">In addition to spatial and temporal misplacement and </w:t>
      </w:r>
      <w:commentRangeStart w:id="91"/>
      <w:r>
        <w:t xml:space="preserve">relational </w:t>
      </w:r>
      <w:commentRangeEnd w:id="91"/>
      <w:r w:rsidR="00BD0E42">
        <w:rPr>
          <w:rStyle w:val="CommentReference"/>
        </w:rPr>
        <w:commentReference w:id="91"/>
      </w:r>
      <w:r>
        <w:t xml:space="preserve">memory accuracy, the relationship between changes in context boundary crossings and changes in context-related memory phenomena can be directly examined in this task. The ability to </w:t>
      </w:r>
      <w:proofErr w:type="spellStart"/>
      <w:r>
        <w:t>reexplore</w:t>
      </w:r>
      <w:proofErr w:type="spellEnd"/>
      <w:r>
        <w:t xml:space="preserve"> temporal contexts is a unique contribution of this task, so examination of the relationship between interactions with context boundaries and subsequent test phenomena is of particular interest. Moreover, the ability to restudy the same context-</w:t>
      </w:r>
      <w:r>
        <w:lastRenderedPageBreak/>
        <w:t>dependent stimuli repeatedly allows examination of how changes in these interactions relate to changes in test performance. In these HLMs, we observe that changes in boundary crossings significantly relate to changes in the context boundary effect</w:t>
      </w:r>
      <w:r w:rsidR="00A31B4A">
        <w:t>,</w:t>
      </w:r>
      <w:r>
        <w:t xml:space="preserve"> as well as changes in across-context relational memory errors. In</w:t>
      </w:r>
      <w:r w:rsidR="00A31B4A">
        <w:t xml:space="preserve"> other words, participants whose</w:t>
      </w:r>
      <w:r>
        <w:t xml:space="preserve"> instances of boundary crossing decreases rapidly should also s</w:t>
      </w:r>
      <w:r w:rsidR="00A31B4A">
        <w:t>h</w:t>
      </w:r>
      <w:r>
        <w:t>o</w:t>
      </w:r>
      <w:r w:rsidR="00A31B4A">
        <w:t>w</w:t>
      </w:r>
      <w:r>
        <w:t xml:space="preserve"> a rapid decrease in context-related memory biases and errors. Note that this relationship is unique to the across-context relational memory errors</w:t>
      </w:r>
      <w:r w:rsidR="00A31B4A">
        <w:t>,</w:t>
      </w:r>
      <w:r>
        <w:t xml:space="preserve"> which may potentially be due to the unique way in which within-context errors actually </w:t>
      </w:r>
      <w:r w:rsidR="00A31B4A">
        <w:t xml:space="preserve">increase </w:t>
      </w:r>
      <w:r>
        <w:t xml:space="preserve">in this task across trials. </w:t>
      </w:r>
      <w:commentRangeStart w:id="92"/>
      <w:r>
        <w:t>This would suggest that the boundaries are acting more as a discriminatory influence on the relational and contextual memory in this task rather than directly aiding in (or harming) the within-context relational representations.</w:t>
      </w:r>
      <w:commentRangeEnd w:id="92"/>
      <w:r w:rsidR="009504FC">
        <w:rPr>
          <w:rStyle w:val="CommentReference"/>
        </w:rPr>
        <w:commentReference w:id="92"/>
      </w:r>
    </w:p>
    <w:p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w:t>
      </w:r>
      <w:r w:rsidR="006A51C9">
        <w:t>Although many explanations of this relationship are possible, c</w:t>
      </w:r>
      <w:r w:rsidR="008B5A19">
        <w:t>ontiguity, in this case, may have been aiding in forming a more map-like</w:t>
      </w:r>
      <w:r w:rsidR="006A51C9">
        <w:t>, topological</w:t>
      </w:r>
      <w:r w:rsidR="008B5A19">
        <w:t xml:space="preserve"> representation of the temporal and contextual structure of the environment. </w:t>
      </w:r>
      <w:r w:rsidR="00184327">
        <w:t xml:space="preserve">Previous work </w:t>
      </w:r>
      <w:del w:id="93" w:author="Dulas, Michael R" w:date="2018-03-07T12:43:00Z">
        <w:r w:rsidR="00184327" w:rsidDel="009504FC">
          <w:delText xml:space="preserve">in </w:delText>
        </w:r>
      </w:del>
      <w:r w:rsidR="00184327">
        <w:t xml:space="preserve">examining sequence retrieval has demonstrated that participants with larger hippocampal sequence representation effects were better able to use sequence knowledge to optimize decisions </w:t>
      </w:r>
      <w:r w:rsidR="00184327">
        <w:fldChar w:fldCharType="begin" w:fldLock="1"/>
      </w:r>
      <w:r w:rsidR="00184327">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et al., 2014)", "plainTextFormattedCitation" : "(L.-T. Hsieh et al., 2014)", "previouslyFormattedCitation" : "(L.-T. Hsieh et al., 2014)" }, "properties" : {  }, "schema" : "https://github.com/citation-style-language/schema/raw/master/csl-citation.json" }</w:instrText>
      </w:r>
      <w:r w:rsidR="00184327">
        <w:fldChar w:fldCharType="separate"/>
      </w:r>
      <w:r w:rsidR="00184327" w:rsidRPr="00184327">
        <w:rPr>
          <w:noProof/>
        </w:rPr>
        <w:t xml:space="preserve">(L.-T. </w:t>
      </w:r>
      <w:proofErr w:type="gramStart"/>
      <w:r w:rsidR="00184327" w:rsidRPr="00184327">
        <w:rPr>
          <w:noProof/>
        </w:rPr>
        <w:t>Hsieh et al., 2014)</w:t>
      </w:r>
      <w:r w:rsidR="00184327">
        <w:fldChar w:fldCharType="end"/>
      </w:r>
      <w:r w:rsidR="00184327">
        <w:t>.</w:t>
      </w:r>
      <w:proofErr w:type="gramEnd"/>
      <w:r w:rsidR="00184327">
        <w:t xml:space="preserve"> It is possible a similar optimization (or simplification) of environment interaction is at play in this task such that participants use the inherent structure of the simulation (including the temporal contexts) to create an organized representation of spatiotemporal information. We know that temporal context can be a critical organizational element in sequence memory </w:t>
      </w:r>
      <w:r w:rsidR="00184327">
        <w:fldChar w:fldCharType="begin" w:fldLock="1"/>
      </w:r>
      <w:r w:rsidR="00184327">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"ITEM-2", "issue" : "9", "issued" : { "date-parts" : [ [ "2005" ] ] }, "page" : "1150-1162", "title" : "Place from time: Reconstructing position from a distributed representation of temporal context", "type" : "article-journal", "volume" : "18" }, "uris" : [ "http://www.mendeley.com/documents/?uuid=4b11a121-b7e6-4af5-b944-c1ab0b60afa4" ] }, { "id" : "ITEM-3", "itemData" : { "DOI" : "10.1016/j.tics.2012.12.007", "ISBN" : "1879-307X (Electronic)\\r1364-6613 (Linking)", "ISSN" : "13646613", "PMID" : "23318095", "abstract" : "Considerable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 ?? 2012 Elsevier Ltd.", "author" : [ { "dropping-particle" : "", "family" : "Eichenbaum", "given" : "Howard", "non-dropping-particle" : "", "parse-names" : false, "suffix" : "" } ], "container-title" : "Trends in Cognitive Sciences", "id" : "ITEM-3", "issue" : "2", "issued" : { "date-parts" : [ [ "2013" ] ] }, "page" : "88", "publisher" : "Elsevier Ltd", "title" : "Memory on time", "type" : "article-journal", "volume" : "17" }, "uris" : [ "http://www.mendeley.com/documents/?uuid=98dbf1b5-b931-4284-a8a3-5ff21b8ddf57"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Eichenbaum, 2013; Howard et al., 2005; Howard &amp; Kahana, 2002; Howard &amp; Natu, 2005)", "plainTextFormattedCitation" : "(Howard Eichenbaum, 2013; Howard et al., 2005; Howard &amp; Kahana, 2002; Howard &amp; Natu, 2005)", "previouslyFormattedCitation" : "(Howard Eichenbaum, 2013; Howard et al., 2005; Howard &amp; Kahana, 2002; Howard &amp; Natu, 2005)" }, "properties" : {  }, "schema" : "https://github.com/citation-style-language/schema/raw/master/csl-citation.json" }</w:instrText>
      </w:r>
      <w:r w:rsidR="00184327">
        <w:fldChar w:fldCharType="separate"/>
      </w:r>
      <w:r w:rsidR="00184327" w:rsidRPr="00184327">
        <w:rPr>
          <w:noProof/>
        </w:rPr>
        <w:t>(Howard Eichenbaum, 2013; Howard et al., 2005; Howard &amp; Kahana, 2002; Howard &amp; Natu, 2005)</w:t>
      </w:r>
      <w:r w:rsidR="00184327">
        <w:fldChar w:fldCharType="end"/>
      </w:r>
      <w:r w:rsidR="00184327">
        <w:t xml:space="preserve"> and is also dependent upon the hippocampus </w:t>
      </w:r>
      <w:r w:rsidR="00234F67">
        <w:fldChar w:fldCharType="begin" w:fldLock="1"/>
      </w:r>
      <w:r w:rsidR="00234F67">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"id" : "ITEM-2",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"ITEM-2", "issued" : { "date-parts" : [ [ "2016" ] ] }, "page" : "107-114", "publisher" : "Elsevier Inc.", "title" : "Temporal binding within and across events", "type" : "article-journal", "volume" : "134" }, "uris" : [ "http://www.mendeley.com/documents/?uuid=9c7ff215-20a7-4b1f-b75a-204102d5b2eb" ] } ], "mendeley" : { "formattedCitation" : "(Davachi &amp; DuBrow, 2015; DuBrow &amp; Davachi, 2016)", "plainTextFormattedCitation" : "(Davachi &amp; DuBrow, 2015; DuBrow &amp; Davachi, 2016)", "previouslyFormattedCitation" : "(Davachi &amp; DuBrow, 2015; DuBrow &amp; Davachi, 2016)" }, "properties" : {  }, "schema" : "https://github.com/citation-style-language/schema/raw/master/csl-citation.json" }</w:instrText>
      </w:r>
      <w:r w:rsidR="00234F67">
        <w:fldChar w:fldCharType="separate"/>
      </w:r>
      <w:r w:rsidR="00234F67" w:rsidRPr="00234F67">
        <w:rPr>
          <w:noProof/>
        </w:rPr>
        <w:t>(Davachi &amp; DuBrow, 2015; DuBrow &amp; Davachi, 2016)</w:t>
      </w:r>
      <w:r w:rsidR="00234F67">
        <w:fldChar w:fldCharType="end"/>
      </w:r>
      <w:r w:rsidR="00184327">
        <w:t xml:space="preserve">, therefore it is especially interesting that changes in </w:t>
      </w:r>
      <w:ins w:id="94" w:author="Dulas, Michael R" w:date="2018-03-07T12:50:00Z">
        <w:r w:rsidR="009504FC">
          <w:t xml:space="preserve">the </w:t>
        </w:r>
      </w:ins>
      <w:r w:rsidR="00184327">
        <w:t>contiguity</w:t>
      </w:r>
      <w:ins w:id="95" w:author="Dulas, Michael R" w:date="2018-03-07T12:50:00Z">
        <w:r w:rsidR="009504FC">
          <w:t xml:space="preserve"> of navigation order</w:t>
        </w:r>
      </w:ins>
      <w:r w:rsidR="00184327">
        <w:t xml:space="preserve"> relate to both the relational and contextual memory measures in this task. Although only a quarter of the participants ultimately explore in precisely the forward order, many more participants ended up in highly contiguous states, while a non-negligible proportion of the population never deviated from a pseudo-random order. This individual variability in the use of task-specific temporal structure is a potentially interesting target for future investigation. </w:t>
      </w:r>
      <w:r w:rsidR="006A51C9">
        <w:t xml:space="preserve"> </w:t>
      </w:r>
    </w:p>
    <w:p w:rsidR="001278F0" w:rsidRDefault="001278F0" w:rsidP="00AA15F8">
      <w:pPr>
        <w:spacing w:line="360" w:lineRule="auto"/>
      </w:pPr>
      <w:r>
        <w:lastRenderedPageBreak/>
        <w:t xml:space="preserve">It is interesting to note that, although previous paragraphs discussed the complexity of interpreting individual trial or direct relationships between study and test variables, many of the relationships discussed in prior paragraphs </w:t>
      </w:r>
      <w:r w:rsidR="00A31B4A">
        <w:t xml:space="preserve">show </w:t>
      </w:r>
      <w:r>
        <w:t xml:space="preserve">significant </w:t>
      </w:r>
      <w:r w:rsidR="00A31B4A">
        <w:t xml:space="preserve">direct correlations for </w:t>
      </w:r>
      <w:r>
        <w:t>the fourth</w:t>
      </w:r>
      <w:ins w:id="96" w:author="Dulas, Michael R" w:date="2018-03-07T12:51:00Z">
        <w:r w:rsidR="009504FC">
          <w:t>, and only the fourth,</w:t>
        </w:r>
      </w:ins>
      <w:r>
        <w:t xml:space="preserve"> trial of this experiment. This may reflect the fact that for many of these measures, once sufficient opportunities have been provided to participants to learn the reconstruction, </w:t>
      </w:r>
      <w:commentRangeStart w:id="97"/>
      <w:r>
        <w:t xml:space="preserve">the individual variability reaches a point where the direct effects can be disentangled. That is, some individuals </w:t>
      </w:r>
      <w:r w:rsidR="00A31B4A">
        <w:t xml:space="preserve">may </w:t>
      </w:r>
      <w:r>
        <w:t xml:space="preserve">not </w:t>
      </w:r>
      <w:r w:rsidR="00A31B4A">
        <w:t xml:space="preserve">have been </w:t>
      </w:r>
      <w:r>
        <w:t xml:space="preserve">as successful in learning the reconstruction by the final trial, and know it is their last opportunity to attempt an accurate </w:t>
      </w:r>
      <w:proofErr w:type="gramStart"/>
      <w:r>
        <w:t>reconstruction,</w:t>
      </w:r>
      <w:proofErr w:type="gramEnd"/>
      <w:r>
        <w:t xml:space="preserve"> their final trial navigation represents a last-ditch attempt to assimilate the required information. </w:t>
      </w:r>
      <w:proofErr w:type="gramStart"/>
      <w:r>
        <w:t>While participants who learned the environment very successfully by the fourth trial need no such additional sampling and navigation attempts.</w:t>
      </w:r>
      <w:proofErr w:type="gramEnd"/>
      <w:r>
        <w:t xml:space="preserve"> </w:t>
      </w:r>
      <w:commentRangeEnd w:id="97"/>
      <w:r w:rsidR="00024521">
        <w:rPr>
          <w:rStyle w:val="CommentReference"/>
        </w:rPr>
        <w:commentReference w:id="97"/>
      </w:r>
      <w:r>
        <w:t xml:space="preserve">If this were true, it would be expected that these effects might go away had more trials been given and the lower performers had a chance to catch up the higher performers. </w:t>
      </w:r>
      <w:r w:rsidR="006A51C9">
        <w:t>Of course, this is just one of a myriad of possible explanations, and future examinations of learning in similar paradigms will be necessary in order to determine the reason for these effects on the fourth trial.</w:t>
      </w:r>
    </w:p>
    <w:p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w:t>
      </w:r>
      <w:r w:rsidR="00A31B4A">
        <w:t>nt of the fidelity in this task;</w:t>
      </w:r>
      <w:r w:rsidR="00617D09">
        <w:t xml:space="preserve">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4C7410">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"ITEM-2", "issued" : { "date-parts" : [ [ "2016", "11", "11" ] ] }, "title" : "Learning to Navigate in Complex Environments", "type" : "article-journal" }, "uris" : [ "http://www.mendeley.com/documents/?uuid=bacbeb1d-7ba3-47f2-ba66-e339337089ee" ] } ], "mendeley" : { "formattedCitation" : "(Juliani, 2016; Mirowski et al., 2016)", "manualFormatting" : "Juliani, 2016; Mirowski et al., 2017)", "plainTextFormattedCitation" : "(Juliani, 2016; Mirowski et al., 2016)", "previouslyFormattedCitation" : "(Juliani, 2016; Mirowski et al., 2016)"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w:t>
      </w:r>
      <w:r w:rsidR="00617D09">
        <w:lastRenderedPageBreak/>
        <w:t xml:space="preserve">analysis which should not be ignored by cognitive science. Collaborations with deep learning researchers and cognitive scientists do exist (viz., </w:t>
      </w:r>
      <w:r w:rsidR="00617D09">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rsidR="005F622C" w:rsidRDefault="005041D4" w:rsidP="00AA15F8">
      <w:pPr>
        <w:spacing w:line="360" w:lineRule="auto"/>
      </w:pPr>
      <w:commentRangeStart w:id="98"/>
      <w:r>
        <w:t xml:space="preserve">In summary, </w:t>
      </w:r>
      <w:r w:rsidR="00CC0BD9">
        <w:t>we</w:t>
      </w:r>
      <w:r>
        <w:t xml:space="preserve">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commentRangeStart w:id="99"/>
      <w:r w:rsidR="00D065EB">
        <w:t xml:space="preserve">Individual improvements in spatial and temporal navigation relate to improvements in memory in those domains </w:t>
      </w:r>
      <w:proofErr w:type="spellStart"/>
      <w:r w:rsidR="00D065EB">
        <w:t>separably</w:t>
      </w:r>
      <w:proofErr w:type="spellEnd"/>
      <w:r w:rsidR="00D065EB">
        <w:t>, suggesting that spatial and temporal representations may in some way be separable in this task</w:t>
      </w:r>
      <w:r w:rsidR="006A51C9">
        <w:t>, at least at the coarsest level of test analysis</w:t>
      </w:r>
      <w:ins w:id="100" w:author="Dulas, Michael R" w:date="2018-03-07T14:54:00Z">
        <w:r w:rsidR="00DF53C6">
          <w:t>.</w:t>
        </w:r>
      </w:ins>
      <w:del w:id="101" w:author="Dulas, Michael R" w:date="2018-03-07T14:54:00Z">
        <w:r w:rsidR="00D065EB" w:rsidDel="00DF53C6">
          <w:delText>;</w:delText>
        </w:r>
      </w:del>
      <w:r w:rsidR="00D065EB">
        <w:t xml:space="preserve"> </w:t>
      </w:r>
      <w:ins w:id="102" w:author="Dulas, Michael R" w:date="2018-03-07T14:54:00Z">
        <w:r w:rsidR="00DF53C6">
          <w:t>R</w:t>
        </w:r>
      </w:ins>
      <w:del w:id="103" w:author="Dulas, Michael R" w:date="2018-03-07T14:54:00Z">
        <w:r w:rsidR="00D065EB" w:rsidDel="00DF53C6">
          <w:delText>r</w:delText>
        </w:r>
      </w:del>
      <w:r w:rsidR="00D065EB">
        <w:t>elational memory improvements</w:t>
      </w:r>
      <w:r w:rsidR="006A51C9">
        <w:t>, however,</w:t>
      </w:r>
      <w:r w:rsidR="00D065EB">
        <w:t xml:space="preserve"> are uniquely tied to changes in navigation complexity and </w:t>
      </w:r>
      <w:proofErr w:type="spellStart"/>
      <w:r w:rsidR="00D065EB">
        <w:t>systematicity</w:t>
      </w:r>
      <w:proofErr w:type="spellEnd"/>
      <w:r w:rsidR="00D065EB">
        <w:t>, suggesting a critical and complex interplay between in-the-moment, memory-guided decision making and subsequent relational memory efficacy</w:t>
      </w:r>
      <w:commentRangeEnd w:id="99"/>
      <w:r w:rsidR="00DF53C6">
        <w:rPr>
          <w:rStyle w:val="CommentReference"/>
        </w:rPr>
        <w:commentReference w:id="99"/>
      </w:r>
      <w:ins w:id="104" w:author="Dulas, Michael R" w:date="2018-03-07T14:56:00Z">
        <w:r w:rsidR="00650CD9">
          <w:t>. Further,</w:t>
        </w:r>
      </w:ins>
      <w:del w:id="105" w:author="Dulas, Michael R" w:date="2018-03-07T14:56:00Z">
        <w:r w:rsidR="00D065EB" w:rsidDel="00650CD9">
          <w:delText>;</w:delText>
        </w:r>
      </w:del>
      <w:r w:rsidR="00D065EB">
        <w:t xml:space="preserve"> context boundaries may act as more of a discriminatory feature (at least in this task) than one used to strengthen within-context relational memory organization accuracy</w:t>
      </w:r>
      <w:ins w:id="106" w:author="Dulas, Michael R" w:date="2018-03-07T14:56:00Z">
        <w:r w:rsidR="00650CD9">
          <w:t xml:space="preserve">. Lastly, </w:t>
        </w:r>
      </w:ins>
      <w:del w:id="107" w:author="Dulas, Michael R" w:date="2018-03-07T14:56:00Z">
        <w:r w:rsidR="00D065EB" w:rsidDel="00650CD9">
          <w:delText xml:space="preserve">; and </w:delText>
        </w:r>
      </w:del>
      <w:r w:rsidR="00D065EB">
        <w:t>a preference towards exploring an otherwise temporally-flexible environment in the implied, forward order with increasing contiguity may be a critical strategy in improving temporal, relational, and contextual memory organization.</w:t>
      </w:r>
      <w:commentRangeEnd w:id="98"/>
      <w:r w:rsidR="00650CD9">
        <w:rPr>
          <w:rStyle w:val="CommentReference"/>
        </w:rPr>
        <w:commentReference w:id="98"/>
      </w:r>
    </w:p>
    <w:p w:rsidR="005F622C" w:rsidRDefault="005F622C">
      <w:r>
        <w:br w:type="page"/>
      </w:r>
    </w:p>
    <w:p w:rsidR="00F779C4" w:rsidRDefault="007353F3" w:rsidP="00FA74FB">
      <w:pPr>
        <w:pStyle w:val="Heading1"/>
      </w:pPr>
      <w:bookmarkStart w:id="108" w:name="_Toc505879094"/>
      <w:commentRangeStart w:id="109"/>
      <w:r>
        <w:lastRenderedPageBreak/>
        <w:t xml:space="preserve">Chapter 5: </w:t>
      </w:r>
      <w:r w:rsidR="00F779C4">
        <w:t xml:space="preserve">General </w:t>
      </w:r>
      <w:r w:rsidR="00FA74FB">
        <w:t>Discussion</w:t>
      </w:r>
      <w:bookmarkEnd w:id="108"/>
      <w:commentRangeEnd w:id="109"/>
      <w:r w:rsidR="00F2747D">
        <w:rPr>
          <w:rStyle w:val="CommentReference"/>
          <w:rFonts w:asciiTheme="minorHAnsi" w:eastAsiaTheme="minorHAnsi" w:hAnsiTheme="minorHAnsi" w:cstheme="minorBidi"/>
          <w:color w:val="auto"/>
        </w:rPr>
        <w:commentReference w:id="109"/>
      </w:r>
    </w:p>
    <w:p w:rsidR="00F779C4" w:rsidRDefault="007353F3" w:rsidP="00F779C4">
      <w:pPr>
        <w:pStyle w:val="Heading2"/>
      </w:pPr>
      <w:bookmarkStart w:id="110" w:name="_Toc505879095"/>
      <w:r>
        <w:t xml:space="preserve">5.1 </w:t>
      </w:r>
      <w:r w:rsidR="00F779C4">
        <w:t>Summary of Results</w:t>
      </w:r>
      <w:bookmarkEnd w:id="110"/>
    </w:p>
    <w:p w:rsidR="00566C24" w:rsidRDefault="00566C24" w:rsidP="00AA15F8">
      <w:pPr>
        <w:spacing w:line="360" w:lineRule="auto"/>
      </w:pPr>
      <w:commentRangeStart w:id="111"/>
      <w:r>
        <w:t>The previous three chapters have shown a variety of data from both hippocampal damaged individuals as well as healthy adults</w:t>
      </w:r>
      <w:ins w:id="112" w:author="Dulas, Michael R" w:date="2018-03-07T12:58:00Z">
        <w:r w:rsidR="00024521">
          <w:t>,</w:t>
        </w:r>
      </w:ins>
      <w:r>
        <w:t xml:space="preserve"> which together establish a methodological framework which can be used to analyze and understand behavior in reconstruction tasks in any domain. Critically, certain error metrics associated with the ability to retain arbitrary relational information</w:t>
      </w:r>
      <w:commentRangeStart w:id="113"/>
      <w:r>
        <w:t xml:space="preserve"> are </w:t>
      </w:r>
      <w:commentRangeEnd w:id="113"/>
      <w:r w:rsidR="00024521">
        <w:rPr>
          <w:rStyle w:val="CommentReference"/>
        </w:rPr>
        <w:commentReference w:id="113"/>
      </w:r>
      <w:r>
        <w:t xml:space="preserve">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w:t>
      </w:r>
      <w:ins w:id="114" w:author="Dulas, Michael R" w:date="2018-03-07T13:03:00Z">
        <w:r w:rsidR="009A6D7F">
          <w:t xml:space="preserve"> and on more equal footing</w:t>
        </w:r>
      </w:ins>
      <w:r>
        <w:t xml:space="preserve">, </w:t>
      </w:r>
      <w:del w:id="115" w:author="Dulas, Michael R" w:date="2018-03-07T13:03:00Z">
        <w:r w:rsidDel="009A6D7F">
          <w:delText xml:space="preserve">however, one additional manipulation </w:delText>
        </w:r>
        <w:r w:rsidR="001E2D82" w:rsidDel="009A6D7F">
          <w:delText>is</w:delText>
        </w:r>
        <w:r w:rsidDel="009A6D7F">
          <w:delText xml:space="preserve"> required to </w:delText>
        </w:r>
      </w:del>
      <w:ins w:id="116" w:author="Dulas, Michael R" w:date="2018-03-07T13:03:00Z">
        <w:r w:rsidR="009A6D7F">
          <w:t xml:space="preserve">we </w:t>
        </w:r>
      </w:ins>
      <w:r>
        <w:t xml:space="preserve">allow sampling of </w:t>
      </w:r>
      <w:ins w:id="117" w:author="Dulas, Michael R" w:date="2018-03-07T13:03:00Z">
        <w:r w:rsidR="009A6D7F">
          <w:t xml:space="preserve">both </w:t>
        </w:r>
      </w:ins>
      <w:r>
        <w:t>spatial and temporal information</w:t>
      </w:r>
      <w:ins w:id="118" w:author="Dulas, Michael R" w:date="2018-03-07T13:04:00Z">
        <w:r w:rsidR="009A6D7F">
          <w:t xml:space="preserve">, via “time travel”, thus </w:t>
        </w:r>
      </w:ins>
      <w:ins w:id="119" w:author="Dulas, Michael R" w:date="2018-03-07T13:05:00Z">
        <w:r w:rsidR="009A6D7F">
          <w:t>balancing</w:t>
        </w:r>
      </w:ins>
      <w:del w:id="120" w:author="Dulas, Michael R" w:date="2018-03-07T13:04:00Z">
        <w:r w:rsidDel="009A6D7F">
          <w:delText xml:space="preserve"> to be</w:delText>
        </w:r>
      </w:del>
      <w:del w:id="121" w:author="Dulas, Michael R" w:date="2018-03-07T13:03:00Z">
        <w:r w:rsidDel="009A6D7F">
          <w:delText xml:space="preserve"> on more equal footing</w:delText>
        </w:r>
      </w:del>
      <w:del w:id="122" w:author="Dulas, Michael R" w:date="2018-03-07T13:04:00Z">
        <w:r w:rsidDel="009A6D7F">
          <w:delText>. By allowing participants to “time travel”,</w:delText>
        </w:r>
      </w:del>
      <w:r>
        <w:t xml:space="preserve"> </w:t>
      </w:r>
      <w:del w:id="123" w:author="Dulas, Michael R" w:date="2018-03-07T13:05:00Z">
        <w:r w:rsidDel="009A6D7F">
          <w:delText xml:space="preserve">a bias which would have been present on temporal information (namely </w:delText>
        </w:r>
      </w:del>
      <w:r>
        <w:t xml:space="preserve">the </w:t>
      </w:r>
      <w:del w:id="124" w:author="Dulas, Michael R" w:date="2018-03-07T13:05:00Z">
        <w:r w:rsidDel="009A6D7F">
          <w:delText xml:space="preserve">typical inability </w:delText>
        </w:r>
      </w:del>
      <w:ins w:id="125" w:author="Dulas, Michael R" w:date="2018-03-07T13:05:00Z">
        <w:r w:rsidR="009A6D7F">
          <w:t xml:space="preserve">ability </w:t>
        </w:r>
      </w:ins>
      <w:r>
        <w:t>to control what</w:t>
      </w:r>
      <w:ins w:id="126" w:author="Dulas, Michael R" w:date="2018-03-07T13:05:00Z">
        <w:r w:rsidR="009A6D7F">
          <w:t xml:space="preserve"> </w:t>
        </w:r>
        <w:proofErr w:type="spellStart"/>
        <w:r w:rsidR="009A6D7F">
          <w:t>spsatial</w:t>
        </w:r>
        <w:proofErr w:type="spellEnd"/>
        <w:r w:rsidR="009A6D7F">
          <w:t xml:space="preserve"> </w:t>
        </w:r>
        <w:r w:rsidR="009A6D7F" w:rsidRPr="009A6D7F">
          <w:rPr>
            <w:i/>
            <w:rPrChange w:id="127" w:author="Dulas, Michael R" w:date="2018-03-07T13:05:00Z">
              <w:rPr/>
            </w:rPrChange>
          </w:rPr>
          <w:t>and</w:t>
        </w:r>
      </w:ins>
      <w:r>
        <w:t xml:space="preserve"> temporal information to sample</w:t>
      </w:r>
      <w:del w:id="128" w:author="Dulas, Michael R" w:date="2018-03-07T13:05:00Z">
        <w:r w:rsidDel="009A6D7F">
          <w:delText xml:space="preserve"> and when) is balanced to allow for a more direct comparison of spatial and temporal memory</w:delText>
        </w:r>
      </w:del>
      <w:r>
        <w:t xml:space="preserve">. Finally, because this manipulation provides a new axis upon which sampling can occur, </w:t>
      </w:r>
      <w:del w:id="129" w:author="Dulas, Michael R" w:date="2018-03-07T13:06:00Z">
        <w:r w:rsidDel="009A6D7F">
          <w:delText xml:space="preserve">this </w:delText>
        </w:r>
      </w:del>
      <w:r>
        <w:t xml:space="preserve">sampling behavior can also be studied </w:t>
      </w:r>
      <w:del w:id="130" w:author="Dulas, Michael R" w:date="2018-03-07T13:06:00Z">
        <w:r w:rsidDel="009A6D7F">
          <w:delText xml:space="preserve">in time </w:delText>
        </w:r>
      </w:del>
      <w:r>
        <w:t xml:space="preserve">independently </w:t>
      </w:r>
      <w:ins w:id="131" w:author="Dulas, Michael R" w:date="2018-03-07T13:06:00Z">
        <w:r w:rsidR="009A6D7F">
          <w:t>in each domain</w:t>
        </w:r>
      </w:ins>
      <w:del w:id="132" w:author="Dulas, Michael R" w:date="2018-03-07T13:06:00Z">
        <w:r w:rsidDel="009A6D7F">
          <w:delText>of spatial sampling</w:delText>
        </w:r>
      </w:del>
      <w:r>
        <w:t xml:space="preserve">.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w:t>
      </w:r>
      <w:commentRangeStart w:id="133"/>
      <w:r>
        <w:t>causing unique biases in the ability to retain relational representations in each domain.</w:t>
      </w:r>
      <w:commentRangeEnd w:id="133"/>
      <w:r w:rsidR="009A6D7F">
        <w:rPr>
          <w:rStyle w:val="CommentReference"/>
        </w:rPr>
        <w:commentReference w:id="133"/>
      </w:r>
      <w:r>
        <w:t xml:space="preserve"> </w:t>
      </w:r>
      <w:r w:rsidR="00EE64EF">
        <w:t xml:space="preserve">Moreover, changes in the complexity and </w:t>
      </w:r>
      <w:proofErr w:type="spellStart"/>
      <w:r w:rsidR="00EE64EF">
        <w:t>systematicity</w:t>
      </w:r>
      <w:proofErr w:type="spellEnd"/>
      <w:r w:rsidR="00EE64EF">
        <w:t xml:space="preserve"> of </w:t>
      </w:r>
      <w:r w:rsidR="002E59E4">
        <w:t xml:space="preserve">navigation </w:t>
      </w:r>
      <w:r w:rsidR="00EE64EF">
        <w:t xml:space="preserve">are shown to relate to changes in temporal relational memory, suggesting that the ability to learn and adapt strategic choices in sampling an environment may be critical for forming meaningful relational memory representations. </w:t>
      </w:r>
      <w:r>
        <w:t>The presence of contextual information also biases the representation</w:t>
      </w:r>
      <w:ins w:id="134" w:author="Dulas, Michael R" w:date="2018-03-07T13:08:00Z">
        <w:r w:rsidR="009A6D7F">
          <w:t>,</w:t>
        </w:r>
      </w:ins>
      <w:r>
        <w:t xml:space="preserve"> such that both distance judgements errors and relational memory errors occur </w:t>
      </w:r>
      <w:commentRangeStart w:id="135"/>
      <w:r>
        <w:t xml:space="preserve">more often </w:t>
      </w:r>
      <w:commentRangeEnd w:id="135"/>
      <w:r w:rsidR="009A6D7F">
        <w:rPr>
          <w:rStyle w:val="CommentReference"/>
        </w:rPr>
        <w:commentReference w:id="135"/>
      </w:r>
      <w:r>
        <w:t xml:space="preserve">(with distance judgement </w:t>
      </w:r>
      <w:proofErr w:type="gramStart"/>
      <w:r>
        <w:t>errors occurring</w:t>
      </w:r>
      <w:proofErr w:type="gramEnd"/>
      <w:r>
        <w:t xml:space="preserve"> across contextual boundaries and relational memory errors occurring within them). Finally, the sampling </w:t>
      </w:r>
      <w:r w:rsidR="009933FD">
        <w:t xml:space="preserve">order of events in the </w:t>
      </w:r>
      <w:r>
        <w:t xml:space="preserve">temporal domain </w:t>
      </w:r>
      <w:r w:rsidR="009933FD">
        <w:t xml:space="preserve">shows that changes in contiguity of interactions with events relate to changes in both relational and contextual memory such that more rapid increases in the contiguity of </w:t>
      </w:r>
      <w:r w:rsidR="002E59E4">
        <w:t xml:space="preserve">navigation </w:t>
      </w:r>
      <w:r w:rsidR="009933FD">
        <w:t>are related to more rapid reductions in relational and contextual memory errors, suggesting a critical role of structured sampling of information in the rapid learning of relational and contextual information.</w:t>
      </w:r>
      <w:commentRangeEnd w:id="111"/>
      <w:r w:rsidR="000404BD">
        <w:rPr>
          <w:rStyle w:val="CommentReference"/>
        </w:rPr>
        <w:commentReference w:id="111"/>
      </w:r>
    </w:p>
    <w:p w:rsidR="00566C24" w:rsidRDefault="00566C24" w:rsidP="00AA15F8">
      <w:pPr>
        <w:spacing w:line="360" w:lineRule="auto"/>
      </w:pPr>
      <w:r>
        <w:lastRenderedPageBreak/>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w:t>
      </w:r>
      <w:ins w:id="136" w:author="Dulas, Michael R" w:date="2018-03-07T13:14:00Z">
        <w:r w:rsidR="000404BD">
          <w:t xml:space="preserve">key </w:t>
        </w:r>
      </w:ins>
      <w:r>
        <w:t xml:space="preserve">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w:t>
      </w:r>
      <w:del w:id="137" w:author="Dulas, Michael R" w:date="2018-03-07T13:14:00Z">
        <w:r w:rsidDel="000404BD">
          <w:delText xml:space="preserve">are evaluated in this work and </w:delText>
        </w:r>
      </w:del>
      <w:r>
        <w:t xml:space="preserve">do uniquely occur at low item set sizes in hippocampal damaged patients, once both patients and comparison participants begin making the prerequisite error (i.e. any identity-location </w:t>
      </w:r>
      <w:proofErr w:type="spellStart"/>
      <w:r>
        <w:t>misassignment</w:t>
      </w:r>
      <w:proofErr w:type="spellEnd"/>
      <w:r>
        <w:t xml:space="preserve">),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w:t>
      </w:r>
      <w:del w:id="138" w:author="Dulas, Michael R" w:date="2018-03-07T13:15:00Z">
        <w:r w:rsidDel="000404BD">
          <w:delText xml:space="preserve">explorable </w:delText>
        </w:r>
      </w:del>
      <w:ins w:id="139" w:author="Dulas, Michael R" w:date="2018-03-07T13:15:00Z">
        <w:r w:rsidR="000404BD">
          <w:t xml:space="preserve">navigable </w:t>
        </w:r>
      </w:ins>
      <w:r>
        <w:t xml:space="preserve">domains, simultaneously; this task is known as a Spatiotemporal Reconstruction Task, or, if the path of the participant through the environment is of interest, a </w:t>
      </w:r>
      <w:commentRangeStart w:id="140"/>
      <w:r>
        <w:t>Spatiotemporal Navigation Task</w:t>
      </w:r>
      <w:commentRangeEnd w:id="140"/>
      <w:r w:rsidR="000404BD">
        <w:rPr>
          <w:rStyle w:val="CommentReference"/>
        </w:rPr>
        <w:commentReference w:id="140"/>
      </w:r>
      <w:r>
        <w:t>. In this task, participants were asked to reconstruct events in space and time while being allowed to</w:t>
      </w:r>
      <w:del w:id="141" w:author="Dulas, Michael R" w:date="2018-03-07T13:17:00Z">
        <w:r w:rsidDel="000404BD">
          <w:delText xml:space="preserve"> simultaneously</w:delText>
        </w:r>
      </w:del>
      <w:r>
        <w:t xml:space="preserve"> explore both domains</w:t>
      </w:r>
      <w:ins w:id="142" w:author="Dulas, Michael R" w:date="2018-03-07T13:17:00Z">
        <w:r w:rsidR="000404BD">
          <w:t xml:space="preserve"> simultaneously</w:t>
        </w:r>
      </w:ins>
      <w:r>
        <w:t xml:space="preserve">. Although space was explored via </w:t>
      </w:r>
      <w:del w:id="143" w:author="Dulas, Michael R" w:date="2018-03-07T13:18:00Z">
        <w:r w:rsidDel="000404BD">
          <w:delText>translation, as usual</w:delText>
        </w:r>
      </w:del>
      <w:ins w:id="144" w:author="Dulas, Michael R" w:date="2018-03-07T13:18:00Z">
        <w:r w:rsidR="000404BD">
          <w:t>a joystick</w:t>
        </w:r>
      </w:ins>
      <w:r>
        <w:t xml:space="preserve">, time was also allowed to be explored </w:t>
      </w:r>
      <w:del w:id="145" w:author="Dulas, Michael R" w:date="2018-03-07T13:18:00Z">
        <w:r w:rsidDel="000404BD">
          <w:delText xml:space="preserve">translationally </w:delText>
        </w:r>
      </w:del>
      <w:r>
        <w:t>via a “time travel” button</w:t>
      </w:r>
      <w:ins w:id="146" w:author="Dulas, Michael R" w:date="2018-03-07T13:18:00Z">
        <w:r w:rsidR="000404BD">
          <w:t>,</w:t>
        </w:r>
      </w:ins>
      <w:r>
        <w:t xml:space="preserve"> which allowed the reversal of the direction of the flow of time. Participants performed this task </w:t>
      </w:r>
      <w:ins w:id="147" w:author="Dulas, Michael R" w:date="2018-03-07T13:18:00Z">
        <w:r w:rsidR="000404BD">
          <w:t xml:space="preserve">four times </w:t>
        </w:r>
      </w:ins>
      <w:r>
        <w:t>on the same timeline of events</w:t>
      </w:r>
      <w:del w:id="148" w:author="Dulas, Michael R" w:date="2018-03-07T13:18:00Z">
        <w:r w:rsidDel="000404BD">
          <w:delText>, 4 times</w:delText>
        </w:r>
      </w:del>
      <w:r>
        <w:t xml:space="preserve">, and their </w:t>
      </w:r>
      <w:r>
        <w:lastRenderedPageBreak/>
        <w:t xml:space="preserve">performance on spatial, temporal, and item identity information improved across all trials. The identity-location </w:t>
      </w:r>
      <w:proofErr w:type="spellStart"/>
      <w:r>
        <w:t>misassignment</w:t>
      </w:r>
      <w:proofErr w:type="spellEnd"/>
      <w:r>
        <w:t xml:space="preserve"> metric introduced in the </w:t>
      </w:r>
      <w:r w:rsidR="00941DA3">
        <w:t>second</w:t>
      </w:r>
      <w:r>
        <w:t xml:space="preserve"> chapter was used to assess difference between spatial and temporal relational memory across trials and found that significantly more temporal </w:t>
      </w:r>
      <w:proofErr w:type="spellStart"/>
      <w:r>
        <w:t>misassignments</w:t>
      </w:r>
      <w:proofErr w:type="spellEnd"/>
      <w:r>
        <w:t xml:space="preserve"> (i.e. events placed at the moment in time of another event) were committed that spatial </w:t>
      </w:r>
      <w:proofErr w:type="spellStart"/>
      <w:r>
        <w:t>misassignments</w:t>
      </w:r>
      <w:proofErr w:type="spellEnd"/>
      <w:r>
        <w:t xml:space="preserve">.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w:t>
      </w:r>
      <w:del w:id="149" w:author="Dulas, Michael R" w:date="2018-03-07T13:36:00Z">
        <w:r w:rsidDel="00432048">
          <w:delText xml:space="preserve">a bias created by the contextual information such </w:delText>
        </w:r>
      </w:del>
      <w:r>
        <w:t xml:space="preserve">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w:t>
      </w:r>
      <w:proofErr w:type="spellStart"/>
      <w:r>
        <w:t>misassignment</w:t>
      </w:r>
      <w:proofErr w:type="spellEnd"/>
      <w:r>
        <w:t xml:space="preserve"> information such that events were far more likely to be </w:t>
      </w:r>
      <w:proofErr w:type="spellStart"/>
      <w:r>
        <w:t>misassigned</w:t>
      </w:r>
      <w:proofErr w:type="spellEnd"/>
      <w:r>
        <w:t xml:space="preserve"> to </w:t>
      </w:r>
      <w:del w:id="150" w:author="Dulas, Michael R" w:date="2018-03-07T13:37:00Z">
        <w:r w:rsidDel="00432048">
          <w:delText xml:space="preserve">another </w:delText>
        </w:r>
      </w:del>
      <w:ins w:id="151" w:author="Dulas, Michael R" w:date="2018-03-07T13:37:00Z">
        <w:r w:rsidR="00432048">
          <w:t xml:space="preserve">the </w:t>
        </w:r>
      </w:ins>
      <w:r>
        <w:t xml:space="preserve">temporal location of </w:t>
      </w:r>
      <w:ins w:id="152" w:author="Dulas, Michael R" w:date="2018-03-07T13:37:00Z">
        <w:r w:rsidR="00432048">
          <w:t>the other</w:t>
        </w:r>
      </w:ins>
      <w:ins w:id="153" w:author="Dulas, Michael R" w:date="2018-03-07T13:38:00Z">
        <w:r w:rsidR="00432048">
          <w:t xml:space="preserve"> within-context</w:t>
        </w:r>
      </w:ins>
      <w:del w:id="154" w:author="Dulas, Michael R" w:date="2018-03-07T13:37:00Z">
        <w:r w:rsidDel="00432048">
          <w:delText>an</w:delText>
        </w:r>
      </w:del>
      <w:r>
        <w:t xml:space="preserve"> event </w:t>
      </w:r>
      <w:del w:id="155" w:author="Dulas, Michael R" w:date="2018-03-07T13:38:00Z">
        <w:r w:rsidDel="00432048">
          <w:delText xml:space="preserve">with which it shared a context </w:delText>
        </w:r>
      </w:del>
      <w:r>
        <w:t>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rsidR="00566C24" w:rsidRDefault="00566C24" w:rsidP="00AA15F8">
      <w:pPr>
        <w:spacing w:line="360" w:lineRule="auto"/>
      </w:pPr>
      <w:r>
        <w:t xml:space="preserve">In the </w:t>
      </w:r>
      <w:r w:rsidR="00941DA3">
        <w:t>fourth</w:t>
      </w:r>
      <w:r>
        <w:t xml:space="preserve"> chapter, the Spatiotemporal Navigation task </w:t>
      </w:r>
      <w:del w:id="156" w:author="Dulas, Michael R" w:date="2018-03-07T13:40:00Z">
        <w:r w:rsidDel="00432048">
          <w:delText xml:space="preserve">presented in chapter </w:delText>
        </w:r>
        <w:r w:rsidR="00941DA3" w:rsidDel="00432048">
          <w:delText>three</w:delText>
        </w:r>
        <w:r w:rsidDel="00432048">
          <w:delText xml:space="preserve"> </w:delText>
        </w:r>
      </w:del>
      <w:r>
        <w:t xml:space="preserve">is examined through the lens of navigation, rather than reconstruction, in order to determine the degree to which </w:t>
      </w:r>
      <w:r w:rsidR="00BF561B">
        <w:t xml:space="preserve">changes </w:t>
      </w:r>
      <w:r>
        <w:t xml:space="preserve">in </w:t>
      </w:r>
      <w:r w:rsidR="002E59E4">
        <w:t>navigation behavior</w:t>
      </w:r>
      <w:r w:rsidR="00EE64EF">
        <w:t xml:space="preserve"> relate to </w:t>
      </w:r>
      <w:r w:rsidR="00BF561B">
        <w:t>changes</w:t>
      </w:r>
      <w:r>
        <w:t xml:space="preserve"> in test time performance. </w:t>
      </w:r>
      <w:r w:rsidR="00BF561B">
        <w:t xml:space="preserve">Leveraging previous work on spatial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xml:space="preserve">, this chapter provides several measures and models of </w:t>
      </w:r>
      <w:ins w:id="157" w:author="Dulas, Michael R" w:date="2018-03-07T13:41:00Z">
        <w:r w:rsidR="00432048">
          <w:t xml:space="preserve">spatiotemporal </w:t>
        </w:r>
      </w:ins>
      <w:r w:rsidR="00BF561B">
        <w:t xml:space="preserve">navigation of theoretical interest, and introduces a new metric, </w:t>
      </w:r>
      <w:proofErr w:type="spellStart"/>
      <w:r w:rsidR="00BF561B">
        <w:t>Lacunarity</w:t>
      </w:r>
      <w:proofErr w:type="spellEnd"/>
      <w:r w:rsidR="00BF561B">
        <w:t xml:space="preserve">, reflecting the relative </w:t>
      </w:r>
      <w:proofErr w:type="spellStart"/>
      <w:r w:rsidR="00BF561B">
        <w:t>systematicity</w:t>
      </w:r>
      <w:proofErr w:type="spellEnd"/>
      <w:r w:rsidR="00BF561B">
        <w:t xml:space="preserve"> of navigation.</w:t>
      </w:r>
      <w:r>
        <w:t xml:space="preserve"> </w:t>
      </w:r>
      <w:commentRangeStart w:id="158"/>
      <w:r w:rsidR="00BF561B">
        <w:t>A large number of findings are presented in this chapter</w:t>
      </w:r>
      <w:commentRangeEnd w:id="158"/>
      <w:r w:rsidR="00432048">
        <w:rPr>
          <w:rStyle w:val="CommentReference"/>
        </w:rPr>
        <w:commentReference w:id="158"/>
      </w:r>
      <w:r w:rsidR="00BF561B">
        <w:t xml:space="preserve">, bringing together elements of spatial, temporal, relational, and contextual memory. </w:t>
      </w:r>
      <w:commentRangeStart w:id="159"/>
      <w:r w:rsidR="00BF561B">
        <w:t xml:space="preserve">Improvements in spatial and temporal navigation are shown to relate to improvements in memory in those domains </w:t>
      </w:r>
      <w:proofErr w:type="spellStart"/>
      <w:r w:rsidR="00BF561B">
        <w:t>separably</w:t>
      </w:r>
      <w:commentRangeEnd w:id="159"/>
      <w:proofErr w:type="spellEnd"/>
      <w:r w:rsidR="00B81D76">
        <w:rPr>
          <w:rStyle w:val="CommentReference"/>
        </w:rPr>
        <w:commentReference w:id="159"/>
      </w:r>
      <w:r w:rsidR="00BF561B">
        <w:t>, suggesting that spatial and temporal representations may in some way be separable in this task</w:t>
      </w:r>
      <w:ins w:id="160" w:author="Dulas, Michael R" w:date="2018-03-07T13:44:00Z">
        <w:r w:rsidR="002E38FD">
          <w:t>.</w:t>
        </w:r>
      </w:ins>
      <w:del w:id="161" w:author="Dulas, Michael R" w:date="2018-03-07T13:44:00Z">
        <w:r w:rsidR="00BF561B" w:rsidDel="002E38FD">
          <w:delText>;</w:delText>
        </w:r>
      </w:del>
      <w:r w:rsidR="00BF561B">
        <w:t xml:space="preserve"> </w:t>
      </w:r>
      <w:del w:id="162" w:author="Dulas, Michael R" w:date="2018-03-07T13:44:00Z">
        <w:r w:rsidR="00BF561B" w:rsidDel="002E38FD">
          <w:delText>r</w:delText>
        </w:r>
      </w:del>
      <w:ins w:id="163" w:author="Dulas, Michael R" w:date="2018-03-07T13:44:00Z">
        <w:r w:rsidR="002E38FD">
          <w:t>R</w:t>
        </w:r>
      </w:ins>
      <w:r w:rsidR="00BF561B">
        <w:t xml:space="preserve">elational memory improvements are shown to </w:t>
      </w:r>
      <w:r w:rsidR="002E59E4">
        <w:t xml:space="preserve">be </w:t>
      </w:r>
      <w:r w:rsidR="00BF561B">
        <w:t xml:space="preserve">tied to changes in navigation complexity and </w:t>
      </w:r>
      <w:proofErr w:type="spellStart"/>
      <w:r w:rsidR="00BF561B">
        <w:t>systematicity</w:t>
      </w:r>
      <w:proofErr w:type="spellEnd"/>
      <w:r w:rsidR="00BF561B">
        <w:t xml:space="preserve">, suggesting a critical interplay between in-the-moment, memory-guided decision making and subsequent relational memory </w:t>
      </w:r>
      <w:del w:id="164" w:author="Dulas, Michael R" w:date="2018-03-07T13:44:00Z">
        <w:r w:rsidR="00BF561B" w:rsidDel="002E38FD">
          <w:delText>efficacy</w:delText>
        </w:r>
      </w:del>
      <w:ins w:id="165" w:author="Dulas, Michael R" w:date="2018-03-07T13:44:00Z">
        <w:r w:rsidR="002E38FD">
          <w:t>performance.</w:t>
        </w:r>
      </w:ins>
      <w:del w:id="166" w:author="Dulas, Michael R" w:date="2018-03-07T13:44:00Z">
        <w:r w:rsidR="00BF561B" w:rsidDel="002E38FD">
          <w:delText>;</w:delText>
        </w:r>
      </w:del>
      <w:r w:rsidR="00BF561B">
        <w:t xml:space="preserve"> </w:t>
      </w:r>
      <w:del w:id="167" w:author="Dulas, Michael R" w:date="2018-03-07T13:44:00Z">
        <w:r w:rsidR="00BF561B" w:rsidDel="002E38FD">
          <w:delText>e</w:delText>
        </w:r>
      </w:del>
      <w:ins w:id="168" w:author="Dulas, Michael R" w:date="2018-03-07T13:44:00Z">
        <w:r w:rsidR="002E38FD">
          <w:t>E</w:t>
        </w:r>
      </w:ins>
      <w:r w:rsidR="00BF561B">
        <w:t xml:space="preserve">vidence that context boundaries may act as more of a discriminatory feature (at least in this task) than one used to strengthen within-context relational memory organization </w:t>
      </w:r>
      <w:r w:rsidR="00BF561B">
        <w:lastRenderedPageBreak/>
        <w:t>accuracy is presented</w:t>
      </w:r>
      <w:ins w:id="169" w:author="Dulas, Michael R" w:date="2018-03-07T13:44:00Z">
        <w:r w:rsidR="002E38FD">
          <w:t>.</w:t>
        </w:r>
      </w:ins>
      <w:del w:id="170" w:author="Dulas, Michael R" w:date="2018-03-07T13:44:00Z">
        <w:r w:rsidR="00BF561B" w:rsidDel="002E38FD">
          <w:delText>;</w:delText>
        </w:r>
      </w:del>
      <w:r w:rsidR="00BF561B">
        <w:t xml:space="preserve"> </w:t>
      </w:r>
      <w:del w:id="171" w:author="Dulas, Michael R" w:date="2018-03-07T13:44:00Z">
        <w:r w:rsidR="00BF561B" w:rsidDel="002E38FD">
          <w:delText xml:space="preserve">and </w:delText>
        </w:r>
      </w:del>
      <w:ins w:id="172" w:author="Dulas, Michael R" w:date="2018-03-07T13:44:00Z">
        <w:r w:rsidR="002E38FD">
          <w:t xml:space="preserve">Lastly, </w:t>
        </w:r>
      </w:ins>
      <w:r w:rsidR="00BF561B">
        <w:t xml:space="preserve">a preference towards exploring an otherwise temporally-flexible environment in the implied, forward order with increasing contiguity is shown to be a potentially critical behavior in </w:t>
      </w:r>
      <w:r w:rsidR="002E59E4">
        <w:t xml:space="preserve">rapidly </w:t>
      </w:r>
      <w:r w:rsidR="00BF561B">
        <w:t>improving temporal, relational, and contextual memory organization. Taken together, this chapter</w:t>
      </w:r>
      <w:del w:id="173" w:author="Dulas, Michael R" w:date="2018-03-07T14:30:00Z">
        <w:r w:rsidR="00BF561B" w:rsidDel="00E3593B">
          <w:delText>s</w:delText>
        </w:r>
      </w:del>
      <w:r w:rsidR="00BF561B">
        <w:t xml:space="preserve"> establishes a foundation for using changes in navigation performance to relate to changes in spatial, temporal, relational, and contextual memory organization.</w:t>
      </w:r>
    </w:p>
    <w:p w:rsidR="00F779C4" w:rsidRDefault="007353F3" w:rsidP="00F779C4">
      <w:pPr>
        <w:pStyle w:val="Heading2"/>
      </w:pPr>
      <w:bookmarkStart w:id="174" w:name="_Toc505879096"/>
      <w:commentRangeStart w:id="175"/>
      <w:r>
        <w:t xml:space="preserve">5.2 </w:t>
      </w:r>
      <w:r w:rsidR="00F779C4">
        <w:t>Separable vs. Separate Hippocampal Representations</w:t>
      </w:r>
      <w:bookmarkEnd w:id="174"/>
      <w:commentRangeEnd w:id="175"/>
      <w:r w:rsidR="0031460A">
        <w:rPr>
          <w:rStyle w:val="CommentReference"/>
          <w:rFonts w:asciiTheme="minorHAnsi" w:eastAsiaTheme="minorHAnsi" w:hAnsiTheme="minorHAnsi" w:cstheme="minorBidi"/>
          <w:color w:val="auto"/>
        </w:rPr>
        <w:commentReference w:id="175"/>
      </w:r>
    </w:p>
    <w:p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t>
      </w:r>
      <w:del w:id="176" w:author="Dulas, Michael R" w:date="2018-03-07T13:46:00Z">
        <w:r w:rsidDel="002E38FD">
          <w:delText>which show</w:delText>
        </w:r>
      </w:del>
      <w:ins w:id="177" w:author="Dulas, Michael R" w:date="2018-03-07T13:46:00Z">
        <w:r w:rsidR="002E38FD">
          <w:t>investigating</w:t>
        </w:r>
      </w:ins>
      <w:r>
        <w:t xml:space="preserve"> hippocampal involvement </w:t>
      </w:r>
      <w:r w:rsidR="007246BD">
        <w:t>in</w:t>
      </w:r>
      <w:r>
        <w:t xml:space="preserve"> relations outside of the spatial or temporal domain have recently shown that hippocampal representations </w:t>
      </w:r>
      <w:r w:rsidR="007246BD">
        <w:t xml:space="preserve">may move beyond the </w:t>
      </w:r>
      <w:commentRangeStart w:id="178"/>
      <w:r w:rsidR="007246BD">
        <w:t xml:space="preserve">constraints of this scaffolding if task demands require </w:t>
      </w:r>
      <w:commentRangeEnd w:id="178"/>
      <w:r w:rsidR="002E38FD">
        <w:rPr>
          <w:rStyle w:val="CommentReference"/>
        </w:rPr>
        <w:commentReference w:id="178"/>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However, one crucial question has yet to be completely addressed: are different domains represented</w:t>
      </w:r>
      <w:ins w:id="179" w:author="Dulas, Michael R" w:date="2018-03-07T13:47:00Z">
        <w:r w:rsidR="002E38FD">
          <w:t xml:space="preserve"> entirely</w:t>
        </w:r>
      </w:ins>
      <w:r>
        <w:t xml:space="preserve"> separately in the hippocampus or in some sort of alternate, overlapping</w:t>
      </w:r>
      <w:ins w:id="180" w:author="Dulas, Michael R" w:date="2018-03-07T13:47:00Z">
        <w:r w:rsidR="002E38FD">
          <w:t xml:space="preserve"> set of</w:t>
        </w:r>
      </w:ins>
      <w:r>
        <w:t xml:space="preserve"> representation</w:t>
      </w:r>
      <w:ins w:id="181" w:author="Dulas, Michael R" w:date="2018-03-07T13:47:00Z">
        <w:r w:rsidR="002E38FD">
          <w:t>s</w:t>
        </w:r>
      </w:ins>
      <w:ins w:id="182" w:author="Dulas, Michael R" w:date="2018-03-07T13:50:00Z">
        <w:r w:rsidR="002E38FD">
          <w:t xml:space="preserve">, or something else </w:t>
        </w:r>
        <w:proofErr w:type="spellStart"/>
        <w:r w:rsidR="002E38FD">
          <w:t>inbetween</w:t>
        </w:r>
      </w:ins>
      <w:proofErr w:type="spellEnd"/>
      <w:r>
        <w:t>? The data here cannot completely disentangle these possibilities</w:t>
      </w:r>
      <w:ins w:id="183" w:author="Dulas, Michael R" w:date="2018-03-07T13:50:00Z">
        <w:r w:rsidR="002E38FD">
          <w:t>,</w:t>
        </w:r>
      </w:ins>
      <w:r>
        <w:t xml:space="preserve"> </w:t>
      </w:r>
      <w:del w:id="184" w:author="Dulas, Michael R" w:date="2018-03-07T13:50:00Z">
        <w:r w:rsidDel="002E38FD">
          <w:delText xml:space="preserve">(or the spectrum of possibilities in-between), </w:delText>
        </w:r>
      </w:del>
      <w:r>
        <w:t xml:space="preserve">but the techniques presented here, </w:t>
      </w:r>
      <w:ins w:id="185" w:author="Dulas, Michael R" w:date="2018-03-07T13:50:00Z">
        <w:r w:rsidR="002E38FD">
          <w:t>when combined with</w:t>
        </w:r>
      </w:ins>
      <w:del w:id="186" w:author="Dulas, Michael R" w:date="2018-03-07T13:50:00Z">
        <w:r w:rsidDel="002E38FD">
          <w:delText>in addition to</w:delText>
        </w:r>
      </w:del>
      <w:r>
        <w:t xml:space="preserve"> neuroimaging and patient behavior studies, may eventually elucidate the answer to this question. In the Spatiotemporal Reconstruction task, </w:t>
      </w:r>
      <w:commentRangeStart w:id="187"/>
      <w:r>
        <w:t xml:space="preserve">differences in relational information </w:t>
      </w:r>
      <w:commentRangeEnd w:id="187"/>
      <w:r w:rsidR="002E38FD">
        <w:rPr>
          <w:rStyle w:val="CommentReference"/>
        </w:rPr>
        <w:commentReference w:id="187"/>
      </w:r>
      <w:r>
        <w:t xml:space="preserve">were seen in space and time, suggesting these domains may, in fact, be separate. They may be, for instance, </w:t>
      </w:r>
      <w:commentRangeStart w:id="189"/>
      <w:r>
        <w:t xml:space="preserve">multiplexed versions of the same representational ideal </w:t>
      </w:r>
      <w:commentRangeEnd w:id="189"/>
      <w:r w:rsidR="00B81D76">
        <w:rPr>
          <w:rStyle w:val="CommentReference"/>
        </w:rPr>
        <w:commentReference w:id="189"/>
      </w:r>
      <w:r>
        <w:t xml:space="preserve">with cells switching between representing </w:t>
      </w:r>
      <w:commentRangeStart w:id="190"/>
      <w:r>
        <w:t>spatial and temporal information</w:t>
      </w:r>
      <w:commentRangeEnd w:id="190"/>
      <w:r w:rsidR="00B81D76">
        <w:rPr>
          <w:rStyle w:val="CommentReference"/>
        </w:rPr>
        <w:commentReference w:id="190"/>
      </w:r>
      <w:r>
        <w:t xml:space="preserve">. </w:t>
      </w:r>
      <w:commentRangeStart w:id="191"/>
      <w:r>
        <w:t xml:space="preserve">Alternatively, the representations may overlap insofar as the task demands warrant it. This would suggest that in a task such as the spatiotemporal navigation task, </w:t>
      </w:r>
      <w:commentRangeStart w:id="192"/>
      <w:r>
        <w:t xml:space="preserve">cells which code for time and space </w:t>
      </w:r>
      <w:commentRangeEnd w:id="192"/>
      <w:r w:rsidR="00B81D76">
        <w:rPr>
          <w:rStyle w:val="CommentReference"/>
        </w:rPr>
        <w:commentReference w:id="192"/>
      </w:r>
      <w:r>
        <w:t xml:space="preserve">should fire together. </w:t>
      </w:r>
      <w:commentRangeEnd w:id="191"/>
      <w:r w:rsidR="00B81D76">
        <w:rPr>
          <w:rStyle w:val="CommentReference"/>
        </w:rPr>
        <w:commentReference w:id="191"/>
      </w:r>
      <w:r>
        <w:t xml:space="preserve">However, </w:t>
      </w:r>
      <w:commentRangeStart w:id="193"/>
      <w:r>
        <w:t xml:space="preserve">if temporal or spatial information were biased in </w:t>
      </w:r>
      <w:commentRangeEnd w:id="193"/>
      <w:r w:rsidR="002A6BBE">
        <w:rPr>
          <w:rStyle w:val="CommentReference"/>
        </w:rPr>
        <w:commentReference w:id="193"/>
      </w:r>
      <w:r>
        <w:t xml:space="preserve">some way (via attention, task manipulation, reward, or some other method), the degree of overlap between the domain representations may change. </w:t>
      </w:r>
      <w:commentRangeStart w:id="194"/>
      <w:r>
        <w:t xml:space="preserve">This hypothesis </w:t>
      </w:r>
      <w:commentRangeEnd w:id="194"/>
      <w:r w:rsidR="00E3593B">
        <w:rPr>
          <w:rStyle w:val="CommentReference"/>
        </w:rPr>
        <w:commentReference w:id="194"/>
      </w:r>
      <w:r>
        <w:t xml:space="preserve">leads to a wider suggestion about domain representations in the hippocampus, namely, that hippocampal </w:t>
      </w:r>
      <w:commentRangeStart w:id="195"/>
      <w:r>
        <w:t xml:space="preserve">relational representations </w:t>
      </w:r>
      <w:commentRangeEnd w:id="195"/>
      <w:r w:rsidR="002A6BBE">
        <w:rPr>
          <w:rStyle w:val="CommentReference"/>
        </w:rPr>
        <w:commentReference w:id="195"/>
      </w:r>
      <w:r>
        <w:t xml:space="preserve">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w:t>
      </w:r>
      <w:commentRangeStart w:id="196"/>
      <w:r>
        <w:t xml:space="preserve">that all arbitrary relationships are obligatorily bound in the hippocampus </w:t>
      </w:r>
      <w:commentRangeEnd w:id="196"/>
      <w:r w:rsidR="002A6BBE">
        <w:rPr>
          <w:rStyle w:val="CommentReference"/>
        </w:rPr>
        <w:commentReference w:id="196"/>
      </w:r>
      <w:r>
        <w:t xml:space="preserve">to say that the cell firing in association with </w:t>
      </w:r>
      <w:del w:id="197" w:author="Dulas, Michael R" w:date="2018-03-07T14:36:00Z">
        <w:r w:rsidDel="002A6BBE">
          <w:delText xml:space="preserve">the </w:delText>
        </w:r>
      </w:del>
      <w:ins w:id="198" w:author="Dulas, Michael R" w:date="2018-03-07T14:36:00Z">
        <w:r w:rsidR="002A6BBE">
          <w:t>a</w:t>
        </w:r>
        <w:r w:rsidR="002A6BBE">
          <w:t xml:space="preserve"> </w:t>
        </w:r>
      </w:ins>
      <w:r>
        <w:t xml:space="preserve">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t>
      </w:r>
      <w:r>
        <w:lastRenderedPageBreak/>
        <w:t xml:space="preserve">would be </w:t>
      </w:r>
      <w:r w:rsidR="007246BD">
        <w:t xml:space="preserve">predicted </w:t>
      </w:r>
      <w:r>
        <w:t xml:space="preserve">by a joint distribution of both variables </w:t>
      </w:r>
      <w:r>
        <w:fldChar w:fldCharType="begin" w:fldLock="1"/>
      </w:r>
      <w:r w:rsidR="002B7776">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7C3648" w:rsidRPr="007C3648">
        <w:rPr>
          <w:noProof/>
        </w:rPr>
        <w:t>(B. J. J. Kraus et al., 2015)</w:t>
      </w:r>
      <w:r>
        <w:fldChar w:fldCharType="end"/>
      </w:r>
      <w:r>
        <w:t xml:space="preserve">. </w:t>
      </w:r>
      <w:commentRangeStart w:id="199"/>
      <w:r>
        <w:t xml:space="preserve">The behavioral evidence here also suggests a variable degree of interaction between spatial and temporal relational information as well as variable interactions with contextual information. </w:t>
      </w:r>
      <w:commentRangeEnd w:id="199"/>
      <w:r w:rsidR="00DF53C6">
        <w:rPr>
          <w:rStyle w:val="CommentReference"/>
        </w:rPr>
        <w:commentReference w:id="199"/>
      </w:r>
      <w:commentRangeStart w:id="200"/>
      <w:r w:rsidR="007246BD">
        <w:t xml:space="preserve">The ability of the hippocampus to adjust to task demands to determine the degree of </w:t>
      </w:r>
      <w:proofErr w:type="spellStart"/>
      <w:r w:rsidR="007246BD">
        <w:t>separability</w:t>
      </w:r>
      <w:proofErr w:type="spellEnd"/>
      <w:r w:rsidR="007246BD">
        <w:t xml:space="preserve"> of encoding of different variables </w:t>
      </w:r>
      <w:commentRangeEnd w:id="200"/>
      <w:r w:rsidR="00B81D76">
        <w:rPr>
          <w:rStyle w:val="CommentReference"/>
        </w:rPr>
        <w:commentReference w:id="200"/>
      </w:r>
      <w:r w:rsidR="007246BD">
        <w:t xml:space="preserve">may be a critical component in memory representations, and as such, the distinction </w:t>
      </w:r>
      <w:commentRangeStart w:id="201"/>
      <w:r w:rsidR="007246BD">
        <w:t xml:space="preserve">between hippocampal representations being separable, rather than separate, </w:t>
      </w:r>
      <w:commentRangeEnd w:id="201"/>
      <w:r w:rsidR="002A6BBE">
        <w:rPr>
          <w:rStyle w:val="CommentReference"/>
        </w:rPr>
        <w:commentReference w:id="201"/>
      </w:r>
      <w:r w:rsidR="007246BD">
        <w:t>may be of fundamental importance to understanding the structure of hippocampally dependent memory in general.</w:t>
      </w:r>
    </w:p>
    <w:p w:rsidR="00F779C4" w:rsidRDefault="007353F3" w:rsidP="00F779C4">
      <w:pPr>
        <w:pStyle w:val="Heading2"/>
      </w:pPr>
      <w:bookmarkStart w:id="202" w:name="_Toc505879097"/>
      <w:r>
        <w:t>5.</w:t>
      </w:r>
      <w:r w:rsidR="007246BD">
        <w:t>3</w:t>
      </w:r>
      <w:r>
        <w:t xml:space="preserve"> </w:t>
      </w:r>
      <w:r w:rsidR="00F779C4">
        <w:t>Behavioral Inference, Sampling, and Task Richness</w:t>
      </w:r>
      <w:bookmarkEnd w:id="202"/>
    </w:p>
    <w:p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w:t>
      </w:r>
      <w:ins w:id="203" w:author="Dulas, Michael R" w:date="2018-03-07T14:02:00Z">
        <w:r w:rsidR="00B81D76">
          <w:t>,</w:t>
        </w:r>
      </w:ins>
      <w:r w:rsidR="00566C24">
        <w:t xml:space="preserve"> in which the assumption should be valid</w:t>
      </w:r>
      <w:ins w:id="204" w:author="Dulas, Michael R" w:date="2018-03-07T14:01:00Z">
        <w:r w:rsidR="00B81D76">
          <w:t>,</w:t>
        </w:r>
      </w:ins>
      <w:r w:rsidR="00566C24">
        <w:t xml:space="preserve">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w:t>
      </w:r>
      <w:commentRangeStart w:id="205"/>
      <w:r w:rsidR="00566C24">
        <w:t xml:space="preserve">stranger properties </w:t>
      </w:r>
      <w:commentRangeEnd w:id="205"/>
      <w:r w:rsidR="00B81D76">
        <w:rPr>
          <w:rStyle w:val="CommentReference"/>
        </w:rPr>
        <w:commentReference w:id="205"/>
      </w:r>
      <w:r w:rsidR="00566C24">
        <w:t xml:space="preserve">(see the Introduction for more information on possible </w:t>
      </w:r>
      <w:proofErr w:type="gramStart"/>
      <w:r w:rsidR="00566C24">
        <w:t>properties</w:t>
      </w:r>
      <w:proofErr w:type="gramEnd"/>
      <w:r w:rsidR="00566C24">
        <w:t xml:space="preserve"> of domains). In this way, the tools used to study representations in reconstruction do not have to change as we expand the domains into which we would like to perform these analyses.</w:t>
      </w:r>
    </w:p>
    <w:p w:rsidR="00566C24" w:rsidRDefault="00566C24" w:rsidP="00AA15F8">
      <w:pPr>
        <w:spacing w:line="360" w:lineRule="auto"/>
      </w:pPr>
      <w:r>
        <w:t xml:space="preserve">The second contribution which has not been </w:t>
      </w:r>
      <w:commentRangeStart w:id="206"/>
      <w:r>
        <w:t xml:space="preserve">emphasized up until now is the combination of navigation behavior with reconstruction in multiple domains, </w:t>
      </w:r>
      <w:commentRangeEnd w:id="206"/>
      <w:r w:rsidR="0031460A">
        <w:rPr>
          <w:rStyle w:val="CommentReference"/>
        </w:rPr>
        <w:commentReference w:id="206"/>
      </w:r>
      <w:r>
        <w:t xml:space="preserve">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w:t>
      </w:r>
      <w:r>
        <w:lastRenderedPageBreak/>
        <w:t xml:space="preserve">and preferences between domains can be examined (i.e. is there a “hierarchy” of domains and how flexible is such a domain preference;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xml:space="preserve">). 3) The overall richness of this task as well as the resulting findings shows that many of the effects observed in more restrictive behavioral tasks will still be present when the task is more </w:t>
      </w:r>
      <w:commentRangeStart w:id="207"/>
      <w:r>
        <w:t xml:space="preserve">ecologically realistic </w:t>
      </w:r>
      <w:commentRangeEnd w:id="207"/>
      <w:r w:rsidR="0031460A">
        <w:rPr>
          <w:rStyle w:val="CommentReference"/>
        </w:rPr>
        <w:commentReference w:id="207"/>
      </w:r>
      <w:r>
        <w:t>(and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rsidR="007246BD" w:rsidRDefault="007246BD" w:rsidP="007246BD">
      <w:pPr>
        <w:pStyle w:val="Heading2"/>
      </w:pPr>
      <w:bookmarkStart w:id="208" w:name="_Toc505879098"/>
      <w:r>
        <w:t xml:space="preserve">5.4 </w:t>
      </w:r>
      <w:bookmarkStart w:id="209" w:name="_Toc497156055"/>
      <w:r>
        <w:t>Artificial Intelligence and Spatial Reconstructions</w:t>
      </w:r>
      <w:bookmarkEnd w:id="208"/>
      <w:bookmarkEnd w:id="209"/>
    </w:p>
    <w:p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"manualFormatting" : "Mirowski et al., 2017", "plainTextFormattedCitation" : "(Mirowski et al., 2016)", "previouslyFormattedCitation" : "(Mirowski et al., 2016)"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4C7410">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"6", "5"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w:t>
      </w:r>
      <w:proofErr w:type="gramStart"/>
      <w:r>
        <w:t>reconstruction in humans typically involve</w:t>
      </w:r>
      <w:proofErr w:type="gramEnd"/>
      <w:r>
        <w:t xml:space="preserve"> only one viewing of the information in question. Although so-called “one-shot” learning </w:t>
      </w:r>
      <w:r>
        <w:fldChar w:fldCharType="begin" w:fldLock="1"/>
      </w:r>
      <w:r w:rsidR="004C7410">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"9", "11"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w:t>
      </w:r>
      <w:r>
        <w:lastRenderedPageBreak/>
        <w:t>learning AI in the coming decades, bridging the performance gap on general tasks (and potentially tasks which require creativity) between humans and AI.</w:t>
      </w:r>
    </w:p>
    <w:p w:rsidR="00F779C4" w:rsidRDefault="007353F3" w:rsidP="00F779C4">
      <w:pPr>
        <w:pStyle w:val="Heading2"/>
      </w:pPr>
      <w:bookmarkStart w:id="210" w:name="_Toc505879099"/>
      <w:commentRangeStart w:id="211"/>
      <w:r>
        <w:t xml:space="preserve">5.5 </w:t>
      </w:r>
      <w:r w:rsidR="00F779C4">
        <w:t>Conclusion</w:t>
      </w:r>
      <w:bookmarkEnd w:id="210"/>
      <w:commentRangeEnd w:id="211"/>
      <w:r w:rsidR="00F2747D">
        <w:rPr>
          <w:rStyle w:val="CommentReference"/>
          <w:rFonts w:asciiTheme="minorHAnsi" w:eastAsiaTheme="minorHAnsi" w:hAnsiTheme="minorHAnsi" w:cstheme="minorBidi"/>
          <w:color w:val="auto"/>
        </w:rPr>
        <w:commentReference w:id="211"/>
      </w:r>
    </w:p>
    <w:p w:rsidR="002E59E4" w:rsidRDefault="00566C24" w:rsidP="00AA15F8">
      <w:pPr>
        <w:spacing w:line="360" w:lineRule="auto"/>
      </w:pPr>
      <w:commentRangeStart w:id="212"/>
      <w:r>
        <w:t>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w:t>
      </w:r>
      <w:del w:id="213" w:author="Dulas, Michael R" w:date="2018-03-07T14:07:00Z">
        <w:r w:rsidDel="0031460A">
          <w:delText>s</w:delText>
        </w:r>
      </w:del>
      <w:r>
        <w:t>,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w:t>
      </w:r>
      <w:ins w:id="214" w:author="Dulas, Michael R" w:date="2018-03-07T14:08:00Z">
        <w:r w:rsidR="0031460A">
          <w:t>n</w:t>
        </w:r>
      </w:ins>
      <w:del w:id="215" w:author="Dulas, Michael R" w:date="2018-03-07T14:08:00Z">
        <w:r w:rsidDel="0031460A">
          <w:delText>s</w:delText>
        </w:r>
      </w:del>
      <w:r>
        <w:t xml:space="preserve"> space and time </w:t>
      </w:r>
      <w:r w:rsidR="00EE64EF">
        <w:t>relate to</w:t>
      </w:r>
      <w:r>
        <w:t xml:space="preserve"> later performance and relational or contextual memory errors. </w:t>
      </w:r>
      <w:r w:rsidR="002E59E4">
        <w:t xml:space="preserve">Improvements in spatial and temporal navigation are shown to relate to improvements in memory in those domains </w:t>
      </w:r>
      <w:proofErr w:type="spellStart"/>
      <w:r w:rsidR="002E59E4">
        <w:t>separably</w:t>
      </w:r>
      <w:proofErr w:type="spellEnd"/>
      <w:r w:rsidR="002E59E4">
        <w:t xml:space="preserve">, suggesting that spatial and temporal representations may in some way be separable in this task; relational memory improvements are shown to be tied to changes in navigation complexity and </w:t>
      </w:r>
      <w:proofErr w:type="spellStart"/>
      <w:r w:rsidR="002E59E4">
        <w:t>systematicity</w:t>
      </w:r>
      <w:proofErr w:type="spellEnd"/>
      <w:r w:rsidR="002E59E4">
        <w:t xml:space="preserve">, suggesting a critical interplay between in-the-moment, memory-guided decision making and subsequent relational memory efficacy; evidence that context boundaries may act as more of a discriminatory feature (at least in this task) than one used to strengthen within-context relational memory organization accuracy is presented; and a preference towards exploring an otherwise temporally-flexible environment in the implied, forward order with increasing contiguity is shown to be a potentially critical behavior in rapidly improving temporal, relational, and contextual memory organization. </w:t>
      </w:r>
      <w:r>
        <w:t>The richness of Spatiotemporal Navigation and Reconstruction has provided (and will likely to continue to provide) interesting findings on the interplay between navigation in space, navigation in time and how these ultimately may relate to navigation in memory.</w:t>
      </w:r>
      <w:r w:rsidR="00B857A0">
        <w:t xml:space="preserve"> Through embracing principled </w:t>
      </w:r>
      <w:r w:rsidR="00B857A0">
        <w:lastRenderedPageBreak/>
        <w:t xml:space="preserve">approaches to analysis of behavioral data, and the inclusion of complex behavioral mechanics (such as simulated time travel), this work extends our understanding of the role of hippocampal relational memory in overall memory organization. </w:t>
      </w:r>
      <w:commentRangeEnd w:id="212"/>
      <w:r w:rsidR="0031460A">
        <w:rPr>
          <w:rStyle w:val="CommentReference"/>
        </w:rPr>
        <w:commentReference w:id="212"/>
      </w:r>
    </w:p>
    <w:p w:rsidR="002E59E4" w:rsidRDefault="002E59E4">
      <w:r>
        <w:br w:type="page"/>
      </w:r>
    </w:p>
    <w:p w:rsidR="007530E0" w:rsidRDefault="00B857A0" w:rsidP="00AA15F8">
      <w:pPr>
        <w:spacing w:line="360" w:lineRule="auto"/>
      </w:pPr>
      <w:commentRangeStart w:id="216"/>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commentRangeEnd w:id="216"/>
      <w:r w:rsidR="00E3593B">
        <w:rPr>
          <w:rStyle w:val="CommentReference"/>
        </w:rPr>
        <w:commentReference w:id="216"/>
      </w:r>
    </w:p>
    <w:p w:rsidR="007530E0" w:rsidRDefault="007530E0" w:rsidP="007530E0">
      <w:pPr>
        <w:pStyle w:val="Heading1"/>
      </w:pPr>
      <w:bookmarkStart w:id="217" w:name="_Toc505879100"/>
      <w:r>
        <w:t>References</w:t>
      </w:r>
      <w:bookmarkEnd w:id="217"/>
    </w:p>
    <w:p w:rsidR="00560F80" w:rsidRPr="00560F80" w:rsidRDefault="00015541" w:rsidP="00560F80">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560F80" w:rsidRPr="00560F80">
        <w:rPr>
          <w:rFonts w:ascii="Calibri" w:hAnsi="Calibri" w:cs="Calibri"/>
          <w:noProof/>
          <w:szCs w:val="24"/>
        </w:rPr>
        <w:t xml:space="preserve">Abbott, E. A. (1884). </w:t>
      </w:r>
      <w:r w:rsidR="00560F80" w:rsidRPr="00560F80">
        <w:rPr>
          <w:rFonts w:ascii="Calibri" w:hAnsi="Calibri" w:cs="Calibri"/>
          <w:i/>
          <w:iCs/>
          <w:noProof/>
          <w:szCs w:val="24"/>
        </w:rPr>
        <w:t>Flatland: A Romance in Multiple Dimensions</w:t>
      </w:r>
      <w:r w:rsidR="00560F80" w:rsidRPr="00560F80">
        <w:rPr>
          <w:rFonts w:ascii="Calibri" w:hAnsi="Calibri" w:cs="Calibri"/>
          <w:noProof/>
          <w:szCs w:val="24"/>
        </w:rPr>
        <w:t>. New York: Dover Thrift.</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Aggleton, J. P., &amp; Brown, M. W. (1999). Episodic memory, amnesia, and the hippocampal-anterior thalamic axis. </w:t>
      </w:r>
      <w:r w:rsidRPr="00560F80">
        <w:rPr>
          <w:rFonts w:ascii="Calibri" w:hAnsi="Calibri" w:cs="Calibri"/>
          <w:i/>
          <w:iCs/>
          <w:noProof/>
          <w:szCs w:val="24"/>
        </w:rPr>
        <w:t>The Behavioral and Brain Sciences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(3), 425-44-89. Retrieved from http://www.ncbi.nlm.nih.gov/pubmed/11301518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Al-kadi, O. S., &amp; Watson, D. (2008). Texture Analysis of Aggressive and Nonaggressive Lung Tumor CE CT Images, </w:t>
      </w:r>
      <w:r w:rsidRPr="00560F80">
        <w:rPr>
          <w:rFonts w:ascii="Calibri" w:hAnsi="Calibri" w:cs="Calibri"/>
          <w:i/>
          <w:iCs/>
          <w:noProof/>
          <w:szCs w:val="24"/>
        </w:rPr>
        <w:t>55</w:t>
      </w:r>
      <w:r w:rsidRPr="00560F80">
        <w:rPr>
          <w:rFonts w:ascii="Calibri" w:hAnsi="Calibri" w:cs="Calibri"/>
          <w:noProof/>
          <w:szCs w:val="24"/>
        </w:rPr>
        <w:t>(7), 1822–1830. http://doi.org/10.1109/TBME.2008.919735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Allen, J. S., Tranel, D., Bruss, J., &amp; Damasio, H. (2006). Correlations between regional brain volumes and memory performance in anoxia. </w:t>
      </w:r>
      <w:r w:rsidRPr="00560F80">
        <w:rPr>
          <w:rFonts w:ascii="Calibri" w:hAnsi="Calibri" w:cs="Calibri"/>
          <w:i/>
          <w:iCs/>
          <w:noProof/>
          <w:szCs w:val="24"/>
        </w:rPr>
        <w:t>Journal of Clinical and Experimental Neuropsychology</w:t>
      </w:r>
      <w:r w:rsidRPr="00560F80">
        <w:rPr>
          <w:rFonts w:ascii="Calibri" w:hAnsi="Calibri" w:cs="Calibri"/>
          <w:noProof/>
          <w:szCs w:val="24"/>
        </w:rPr>
        <w:t xml:space="preserve">, </w:t>
      </w:r>
      <w:r w:rsidRPr="00560F80">
        <w:rPr>
          <w:rFonts w:ascii="Calibri" w:hAnsi="Calibri" w:cs="Calibri"/>
          <w:i/>
          <w:iCs/>
          <w:noProof/>
          <w:szCs w:val="24"/>
        </w:rPr>
        <w:t>28</w:t>
      </w:r>
      <w:r w:rsidRPr="00560F80">
        <w:rPr>
          <w:rFonts w:ascii="Calibri" w:hAnsi="Calibri" w:cs="Calibri"/>
          <w:noProof/>
          <w:szCs w:val="24"/>
        </w:rPr>
        <w:t>(4), 457–476. http://doi.org/10.1080/13803390590949287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Allen, R. J., Vargha-Khadem, F., &amp; Baddeley, A. D. (2014). Item-location binding in working memory: Is it hippocampus-dependent?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59</w:t>
      </w:r>
      <w:r w:rsidRPr="00560F80">
        <w:rPr>
          <w:rFonts w:ascii="Calibri" w:hAnsi="Calibri" w:cs="Calibri"/>
          <w:noProof/>
          <w:szCs w:val="24"/>
        </w:rPr>
        <w:t>(1), 74–84. http://doi.org/10.1016/j.neuropsychologia.2014.04.013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132</w:t>
      </w:r>
      <w:r w:rsidRPr="00560F80">
        <w:rPr>
          <w:rFonts w:ascii="Calibri" w:hAnsi="Calibri" w:cs="Calibri"/>
          <w:noProof/>
          <w:szCs w:val="24"/>
        </w:rPr>
        <w:t>(1), 77–84. http://doi.org/10.1016/S0166-4328(01)00399-0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Baker, R., Dexter, M., Hardwicke, T. E., Goldstone, A., &amp; Kourtzi, Z. (2014). Learning to predict: Exposure to temporal sequences facilitates prediction of future events. </w:t>
      </w:r>
      <w:r w:rsidRPr="00560F80">
        <w:rPr>
          <w:rFonts w:ascii="Calibri" w:hAnsi="Calibri" w:cs="Calibri"/>
          <w:i/>
          <w:iCs/>
          <w:noProof/>
          <w:szCs w:val="24"/>
        </w:rPr>
        <w:t>Vision Research</w:t>
      </w:r>
      <w:r w:rsidRPr="00560F80">
        <w:rPr>
          <w:rFonts w:ascii="Calibri" w:hAnsi="Calibri" w:cs="Calibri"/>
          <w:noProof/>
          <w:szCs w:val="24"/>
        </w:rPr>
        <w:t xml:space="preserve">, </w:t>
      </w:r>
      <w:r w:rsidRPr="00560F80">
        <w:rPr>
          <w:rFonts w:ascii="Calibri" w:hAnsi="Calibri" w:cs="Calibri"/>
          <w:i/>
          <w:iCs/>
          <w:noProof/>
          <w:szCs w:val="24"/>
        </w:rPr>
        <w:t>99</w:t>
      </w:r>
      <w:r w:rsidRPr="00560F80">
        <w:rPr>
          <w:rFonts w:ascii="Calibri" w:hAnsi="Calibri" w:cs="Calibri"/>
          <w:noProof/>
          <w:szCs w:val="24"/>
        </w:rPr>
        <w:t>, 124–133. http://doi.org/10.1016/j.visres.2013.10.017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Banta Lavenex, P. A., Colombo, F., Ribordy Lambert, F., &amp; Lavenex, P. (2014). The human hippocampus beyond the cognitive map: evidence from a densely amnesic patient.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8</w:t>
      </w:r>
      <w:r w:rsidRPr="00560F80">
        <w:rPr>
          <w:rFonts w:ascii="Calibri" w:hAnsi="Calibri" w:cs="Calibri"/>
          <w:noProof/>
          <w:szCs w:val="24"/>
        </w:rPr>
        <w:t>. http://doi.org/10.3389/fnhum.2014.00711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328</w:t>
      </w:r>
      <w:r w:rsidRPr="00560F80">
        <w:rPr>
          <w:rFonts w:ascii="Calibri" w:hAnsi="Calibri" w:cs="Calibri"/>
          <w:noProof/>
          <w:szCs w:val="24"/>
        </w:rPr>
        <w:t>(5984), 1412–1415. http://doi.org/10.1126/science.1188160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Besi, P. J., &amp; Mckay, N. D. (1991). A Method for Registration of 3-D Shapes 1 Introduction 2 Literature Review. In </w:t>
      </w:r>
      <w:r w:rsidRPr="00560F80">
        <w:rPr>
          <w:rFonts w:ascii="Calibri" w:hAnsi="Calibri" w:cs="Calibri"/>
          <w:i/>
          <w:iCs/>
          <w:noProof/>
          <w:szCs w:val="24"/>
        </w:rPr>
        <w:t>SPIE Vol. 1611 Sensor Fusion IV</w:t>
      </w:r>
      <w:r w:rsidRPr="00560F80">
        <w:rPr>
          <w:rFonts w:ascii="Calibri" w:hAnsi="Calibri" w:cs="Calibri"/>
          <w:noProof/>
          <w:szCs w:val="24"/>
        </w:rPr>
        <w:t xml:space="preserve"> (Vol. 1611, pp. 586–606). http://doi.org/10.1117/12.57955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Birch, A., Osborne, M., &amp; Blunsom, P. (2010). Metrics for MT evaluation: evaluating reordering. </w:t>
      </w:r>
      <w:r w:rsidRPr="00560F80">
        <w:rPr>
          <w:rFonts w:ascii="Calibri" w:hAnsi="Calibri" w:cs="Calibri"/>
          <w:i/>
          <w:iCs/>
          <w:noProof/>
          <w:szCs w:val="24"/>
        </w:rPr>
        <w:t>Machine Translation</w:t>
      </w:r>
      <w:r w:rsidRPr="00560F80">
        <w:rPr>
          <w:rFonts w:ascii="Calibri" w:hAnsi="Calibri" w:cs="Calibri"/>
          <w:noProof/>
          <w:szCs w:val="24"/>
        </w:rPr>
        <w:t xml:space="preserve">, </w:t>
      </w:r>
      <w:r w:rsidRPr="00560F80">
        <w:rPr>
          <w:rFonts w:ascii="Calibri" w:hAnsi="Calibri" w:cs="Calibri"/>
          <w:i/>
          <w:iCs/>
          <w:noProof/>
          <w:szCs w:val="24"/>
        </w:rPr>
        <w:t>24</w:t>
      </w:r>
      <w:r w:rsidRPr="00560F80">
        <w:rPr>
          <w:rFonts w:ascii="Calibri" w:hAnsi="Calibri" w:cs="Calibri"/>
          <w:noProof/>
          <w:szCs w:val="24"/>
        </w:rPr>
        <w:t>(1), 15–26. http://doi.org/10.1007/s10590-009-9066-5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Bonham-Carter, O., Steele, J., &amp; Bastola, D. (2014). Alignment-free genetic sequence comparisons: a review of recent approaches by word analysis. </w:t>
      </w:r>
      <w:r w:rsidRPr="00560F80">
        <w:rPr>
          <w:rFonts w:ascii="Calibri" w:hAnsi="Calibri" w:cs="Calibri"/>
          <w:i/>
          <w:iCs/>
          <w:noProof/>
          <w:szCs w:val="24"/>
        </w:rPr>
        <w:t>Briefings in Bioinformatics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(6), 890–905. http://doi.org/10.1093/bib/bbt052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Brodeur, M. B., Guérard, K., &amp; Bouras, M. (2014). Bank of Standardized Stimuli (BOSS) Phase II: 930 New Normative Photos. </w:t>
      </w:r>
      <w:r w:rsidRPr="00560F80">
        <w:rPr>
          <w:rFonts w:ascii="Calibri" w:hAnsi="Calibri" w:cs="Calibri"/>
          <w:i/>
          <w:iCs/>
          <w:noProof/>
          <w:szCs w:val="24"/>
        </w:rPr>
        <w:t>PLoS ONE</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(9), e106953. http://doi.org/10.1371/journal.pone.0106953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Buchanan, T. W. (2005). Emotional Autobiographical Memories in Amnesic Patients with Medial Temporal Lobe Damage.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(12), 3151–3160. http://doi.org/10.1523/JNEUROSCI.4735-04.2005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Bunsey, M., &amp; Eichenbaum, H. (1993). Critical role of the parahippocampal region for paired-associate learning in rats.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107</w:t>
      </w:r>
      <w:r w:rsidRPr="00560F80">
        <w:rPr>
          <w:rFonts w:ascii="Calibri" w:hAnsi="Calibri" w:cs="Calibri"/>
          <w:noProof/>
          <w:szCs w:val="24"/>
        </w:rPr>
        <w:t>(5), 740–7. http://doi.org/10.1037/0735-7044.107.5.740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Burkard, R., Dell’Amico, M., &amp; Martello, S. (2012). </w:t>
      </w:r>
      <w:r w:rsidRPr="00560F80">
        <w:rPr>
          <w:rFonts w:ascii="Calibri" w:hAnsi="Calibri" w:cs="Calibri"/>
          <w:i/>
          <w:iCs/>
          <w:noProof/>
          <w:szCs w:val="24"/>
        </w:rPr>
        <w:t>Assignment Problems</w:t>
      </w:r>
      <w:r w:rsidRPr="00560F80">
        <w:rPr>
          <w:rFonts w:ascii="Calibri" w:hAnsi="Calibri" w:cs="Calibri"/>
          <w:noProof/>
          <w:szCs w:val="24"/>
        </w:rPr>
        <w:t>. Society for Industrial and Applied Mathematics. http://doi.org/10.1137/1.9781611972238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Buzsáki, G. (2005). Theta rhythm of navigation: Link between path integration and landmark navigation, episodic and semantic memory.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(7), 827–840. http://doi.org/10.1002/hipo.20113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Carlsson, G. (2009). </w:t>
      </w:r>
      <w:r w:rsidRPr="00560F80">
        <w:rPr>
          <w:rFonts w:ascii="Calibri" w:hAnsi="Calibri" w:cs="Calibri"/>
          <w:i/>
          <w:iCs/>
          <w:noProof/>
          <w:szCs w:val="24"/>
        </w:rPr>
        <w:t>Topology and data</w:t>
      </w:r>
      <w:r w:rsidRPr="00560F80">
        <w:rPr>
          <w:rFonts w:ascii="Calibri" w:hAnsi="Calibri" w:cs="Calibri"/>
          <w:noProof/>
          <w:szCs w:val="24"/>
        </w:rPr>
        <w:t xml:space="preserve">. </w:t>
      </w:r>
      <w:r w:rsidRPr="00560F80">
        <w:rPr>
          <w:rFonts w:ascii="Calibri" w:hAnsi="Calibri" w:cs="Calibri"/>
          <w:i/>
          <w:iCs/>
          <w:noProof/>
          <w:szCs w:val="24"/>
        </w:rPr>
        <w:t>Bulletin of the American Mathematical Society</w:t>
      </w:r>
      <w:r w:rsidRPr="00560F80">
        <w:rPr>
          <w:rFonts w:ascii="Calibri" w:hAnsi="Calibri" w:cs="Calibri"/>
          <w:noProof/>
          <w:szCs w:val="24"/>
        </w:rPr>
        <w:t xml:space="preserve"> (Vol. 46). http://doi.org/10.1090/S0273-0979-09-01249-X</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Cederberg, J. N. (2001). Chapter 3.12 Similarity Transformations. In </w:t>
      </w:r>
      <w:r w:rsidRPr="00560F80">
        <w:rPr>
          <w:rFonts w:ascii="Calibri" w:hAnsi="Calibri" w:cs="Calibri"/>
          <w:i/>
          <w:iCs/>
          <w:noProof/>
          <w:szCs w:val="24"/>
        </w:rPr>
        <w:t>A Course in Modern Geometries</w:t>
      </w:r>
      <w:r w:rsidRPr="00560F80">
        <w:rPr>
          <w:rFonts w:ascii="Calibri" w:hAnsi="Calibri" w:cs="Calibri"/>
          <w:noProof/>
          <w:szCs w:val="24"/>
        </w:rPr>
        <w:t xml:space="preserve"> (pp. 183–189). Springer.</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0</w:t>
      </w:r>
      <w:r w:rsidRPr="00560F80">
        <w:rPr>
          <w:rFonts w:ascii="Calibri" w:hAnsi="Calibri" w:cs="Calibri"/>
          <w:noProof/>
          <w:szCs w:val="24"/>
        </w:rPr>
        <w:t>(October 2016), 1–11. http://doi.org/10.1002/hipo.22727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Cline, A. K., &amp; Dhillon, I. S. (2006). Computation of the Singular Value Decomposition. </w:t>
      </w:r>
      <w:r w:rsidRPr="00560F80">
        <w:rPr>
          <w:rFonts w:ascii="Calibri" w:hAnsi="Calibri" w:cs="Calibri"/>
          <w:i/>
          <w:iCs/>
          <w:noProof/>
          <w:szCs w:val="24"/>
        </w:rPr>
        <w:t>Handbook of Linear Algebra</w:t>
      </w:r>
      <w:r w:rsidRPr="00560F80">
        <w:rPr>
          <w:rFonts w:ascii="Calibri" w:hAnsi="Calibri" w:cs="Calibri"/>
          <w:noProof/>
          <w:szCs w:val="24"/>
        </w:rPr>
        <w:t>, 1–14. http://doi.org/10.1007/BF02251248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Close, C. F. (1902). Map Projections. </w:t>
      </w:r>
      <w:r w:rsidRPr="00560F80">
        <w:rPr>
          <w:rFonts w:ascii="Calibri" w:hAnsi="Calibri" w:cs="Calibri"/>
          <w:i/>
          <w:iCs/>
          <w:noProof/>
          <w:szCs w:val="24"/>
        </w:rPr>
        <w:t>The Geographical Journal</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(1), 78. http://doi.org/10.2307/1774978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Banich, M. T. (2003). Memory. In </w:t>
      </w:r>
      <w:r w:rsidRPr="00560F80">
        <w:rPr>
          <w:rFonts w:ascii="Calibri" w:hAnsi="Calibri" w:cs="Calibri"/>
          <w:i/>
          <w:iCs/>
          <w:noProof/>
          <w:szCs w:val="24"/>
        </w:rPr>
        <w:t>Cognitive Neuroscience and Neuropsychology</w:t>
      </w:r>
      <w:r w:rsidRPr="00560F80">
        <w:rPr>
          <w:rFonts w:ascii="Calibri" w:hAnsi="Calibri" w:cs="Calibri"/>
          <w:noProof/>
          <w:szCs w:val="24"/>
        </w:rPr>
        <w:t xml:space="preserve"> (2nd ed., pp. 322–364). Boston: Houghton-Mifflin.</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Eichenbaum, H. (1991). The theory that wouldn’t die: a critical look at the spatial mapping theory of hippocampal function.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265–268. http://doi.org/10.1002/hipo.450010312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Eichenbaum, H. (1993). </w:t>
      </w:r>
      <w:r w:rsidRPr="00560F80">
        <w:rPr>
          <w:rFonts w:ascii="Calibri" w:hAnsi="Calibri" w:cs="Calibri"/>
          <w:i/>
          <w:iCs/>
          <w:noProof/>
          <w:szCs w:val="24"/>
        </w:rPr>
        <w:t>Memory, Amnesia, and the Hippocampal System.</w:t>
      </w:r>
      <w:r w:rsidRPr="00560F80">
        <w:rPr>
          <w:rFonts w:ascii="Calibri" w:hAnsi="Calibri" w:cs="Calibri"/>
          <w:noProof/>
          <w:szCs w:val="24"/>
        </w:rPr>
        <w:t xml:space="preserve"> Cambridge: MIT Press.</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Coronel, J. C., Duff, M. C., Warren, D. E., Federmeier, K. D., Gonsalves, B. D., Tranel, D., &amp; Cohen, N. J. (2012). Remembering and voting: Theory and evidence from amnesic patients. </w:t>
      </w:r>
      <w:r w:rsidRPr="00560F80">
        <w:rPr>
          <w:rFonts w:ascii="Calibri" w:hAnsi="Calibri" w:cs="Calibri"/>
          <w:i/>
          <w:iCs/>
          <w:noProof/>
          <w:szCs w:val="24"/>
        </w:rPr>
        <w:t>American Journal of Political Science</w:t>
      </w:r>
      <w:r w:rsidRPr="00560F80">
        <w:rPr>
          <w:rFonts w:ascii="Calibri" w:hAnsi="Calibri" w:cs="Calibri"/>
          <w:noProof/>
          <w:szCs w:val="24"/>
        </w:rPr>
        <w:t xml:space="preserve">, </w:t>
      </w:r>
      <w:r w:rsidRPr="00560F80">
        <w:rPr>
          <w:rFonts w:ascii="Calibri" w:hAnsi="Calibri" w:cs="Calibri"/>
          <w:i/>
          <w:iCs/>
          <w:noProof/>
          <w:szCs w:val="24"/>
        </w:rPr>
        <w:t>56</w:t>
      </w:r>
      <w:r w:rsidRPr="00560F80">
        <w:rPr>
          <w:rFonts w:ascii="Calibri" w:hAnsi="Calibri" w:cs="Calibri"/>
          <w:noProof/>
          <w:szCs w:val="24"/>
        </w:rPr>
        <w:t>(4), 837–848. http://doi.org/10.1111/j.1540-5907.2012.00608.x</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Corsi, P. M. (1972). </w:t>
      </w:r>
      <w:r w:rsidRPr="00560F80">
        <w:rPr>
          <w:rFonts w:ascii="Calibri" w:hAnsi="Calibri" w:cs="Calibri"/>
          <w:i/>
          <w:iCs/>
          <w:noProof/>
          <w:szCs w:val="24"/>
        </w:rPr>
        <w:t>Human Memory and the Medial Temporal Region of the Brain</w:t>
      </w:r>
      <w:r w:rsidRPr="00560F80">
        <w:rPr>
          <w:rFonts w:ascii="Calibri" w:hAnsi="Calibri" w:cs="Calibri"/>
          <w:noProof/>
          <w:szCs w:val="24"/>
        </w:rPr>
        <w:t>. McGill University.</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Coxeter, H. S. M. (Harold S. M. (1998). </w:t>
      </w:r>
      <w:r w:rsidRPr="00560F80">
        <w:rPr>
          <w:rFonts w:ascii="Calibri" w:hAnsi="Calibri" w:cs="Calibri"/>
          <w:i/>
          <w:iCs/>
          <w:noProof/>
          <w:szCs w:val="24"/>
        </w:rPr>
        <w:t>Non-Euclidean geometry</w:t>
      </w:r>
      <w:r w:rsidRPr="00560F80">
        <w:rPr>
          <w:rFonts w:ascii="Calibri" w:hAnsi="Calibri" w:cs="Calibri"/>
          <w:noProof/>
          <w:szCs w:val="24"/>
        </w:rPr>
        <w:t>.</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Damasio, A. R. (1989). The Brain Binds Entities and Events by Multiregional Activation from Convergence Zones. </w:t>
      </w:r>
      <w:r w:rsidRPr="00560F80">
        <w:rPr>
          <w:rFonts w:ascii="Calibri" w:hAnsi="Calibri" w:cs="Calibri"/>
          <w:i/>
          <w:iCs/>
          <w:noProof/>
          <w:szCs w:val="24"/>
        </w:rPr>
        <w:t>Neural Computation</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(1), 123–132. http://doi.org/10.1162/neco.1989.1.1.123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560F80">
        <w:rPr>
          <w:rFonts w:ascii="Calibri" w:hAnsi="Calibri" w:cs="Calibri"/>
          <w:i/>
          <w:iCs/>
          <w:noProof/>
          <w:szCs w:val="24"/>
        </w:rPr>
        <w:t>Cerebral Cortex</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(9), 3122–3131. http://doi.org/10.1093/cercor/bhu107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Davachi, L., &amp; DuBrow, S. (2015). How the hippocampus preserves order: the role of prediction and context.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(2), 92–99. http://doi.org/10.1016/j.tics.2014.12.004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Davis, C. P., Franklin, L. M., Johnson, G. S., &amp; Schrott, L. M. (2010). Prenatal oxycodone exposure impairs spatial learning and/or memory in rats.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212</w:t>
      </w:r>
      <w:r w:rsidRPr="00560F80">
        <w:rPr>
          <w:rFonts w:ascii="Calibri" w:hAnsi="Calibri" w:cs="Calibri"/>
          <w:noProof/>
          <w:szCs w:val="24"/>
        </w:rPr>
        <w:t>(1), 27–34. http://doi.org/10.1016/j.bbr.2010.03.022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Dede, A. J. O., Frascino, J. C., Wixted, J. T., &amp; Squire, L. R. (2016). Learning and remembering real-world events after medial temporal lobe damage.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113</w:t>
      </w:r>
      <w:r w:rsidRPr="00560F80">
        <w:rPr>
          <w:rFonts w:ascii="Calibri" w:hAnsi="Calibri" w:cs="Calibri"/>
          <w:noProof/>
          <w:szCs w:val="24"/>
        </w:rPr>
        <w:t>(47), 13480–13485. http://doi.org/10.1073/pnas.1617025113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Dinu, L. P., &amp; Ionescu, R. (2012). An Efficient Rank Based Approach for Closest String and Closest Substring. </w:t>
      </w:r>
      <w:r w:rsidRPr="00560F80">
        <w:rPr>
          <w:rFonts w:ascii="Calibri" w:hAnsi="Calibri" w:cs="Calibri"/>
          <w:i/>
          <w:iCs/>
          <w:noProof/>
          <w:szCs w:val="24"/>
        </w:rPr>
        <w:t>PLoS ONE</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(6), e37576. http://doi.org/10.1371/journal.pone.0037576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DuBrow, S., &amp; Davachi, L. (2013). The influence of context boundaries on memory for the sequential order of events. </w:t>
      </w:r>
      <w:r w:rsidRPr="00560F80">
        <w:rPr>
          <w:rFonts w:ascii="Calibri" w:hAnsi="Calibri" w:cs="Calibri"/>
          <w:i/>
          <w:iCs/>
          <w:noProof/>
          <w:szCs w:val="24"/>
        </w:rPr>
        <w:t>Journal of Experimental Psychology. General</w:t>
      </w:r>
      <w:r w:rsidRPr="00560F80">
        <w:rPr>
          <w:rFonts w:ascii="Calibri" w:hAnsi="Calibri" w:cs="Calibri"/>
          <w:noProof/>
          <w:szCs w:val="24"/>
        </w:rPr>
        <w:t xml:space="preserve">, </w:t>
      </w:r>
      <w:r w:rsidRPr="00560F80">
        <w:rPr>
          <w:rFonts w:ascii="Calibri" w:hAnsi="Calibri" w:cs="Calibri"/>
          <w:i/>
          <w:iCs/>
          <w:noProof/>
          <w:szCs w:val="24"/>
        </w:rPr>
        <w:t>142</w:t>
      </w:r>
      <w:r w:rsidRPr="00560F80">
        <w:rPr>
          <w:rFonts w:ascii="Calibri" w:hAnsi="Calibri" w:cs="Calibri"/>
          <w:noProof/>
          <w:szCs w:val="24"/>
        </w:rPr>
        <w:t>(4), 1277–86. http://doi.org/10.1037/a0034024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DuBrow, S., &amp; Davachi, L. (2016). Temporal binding within and across events.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134</w:t>
      </w:r>
      <w:r w:rsidRPr="00560F80">
        <w:rPr>
          <w:rFonts w:ascii="Calibri" w:hAnsi="Calibri" w:cs="Calibri"/>
          <w:noProof/>
          <w:szCs w:val="24"/>
        </w:rPr>
        <w:t>, 107–114. http://doi.org/10.1016/j.nlm.2016.07.011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Duchowski, A. T., Shivashankaraiah, V., Rawls, T., Gramopadhye, A. K., Melloy, B. J., &amp; Kanki, B. (2000). Binocular eye tracking in virtual reality for inspection training. In </w:t>
      </w:r>
      <w:r w:rsidRPr="00560F80">
        <w:rPr>
          <w:rFonts w:ascii="Calibri" w:hAnsi="Calibri" w:cs="Calibri"/>
          <w:i/>
          <w:iCs/>
          <w:noProof/>
          <w:szCs w:val="24"/>
        </w:rPr>
        <w:t>Proceedings of the symposium on Eye tracking research &amp; applications - ETRA ’00</w:t>
      </w:r>
      <w:r w:rsidRPr="00560F80">
        <w:rPr>
          <w:rFonts w:ascii="Calibri" w:hAnsi="Calibri" w:cs="Calibri"/>
          <w:noProof/>
          <w:szCs w:val="24"/>
        </w:rPr>
        <w:t xml:space="preserve"> (pp. 89–96). New York, New York, USA: ACM Press. http://doi.org/10.1145/355017.355031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Dudchenko, P. (2010). </w:t>
      </w:r>
      <w:r w:rsidRPr="00560F80">
        <w:rPr>
          <w:rFonts w:ascii="Calibri" w:hAnsi="Calibri" w:cs="Calibri"/>
          <w:i/>
          <w:iCs/>
          <w:noProof/>
          <w:szCs w:val="24"/>
        </w:rPr>
        <w:t>Why People Get Lost : The Psychology and Neuroscience of Spatial Cognition Abstract and Keywords Taxonomies of wayfinding</w:t>
      </w:r>
      <w:r w:rsidRPr="00560F80">
        <w:rPr>
          <w:rFonts w:ascii="Calibri" w:hAnsi="Calibri" w:cs="Calibri"/>
          <w:noProof/>
          <w:szCs w:val="24"/>
        </w:rPr>
        <w:t>. http://doi.org/10.1093/acprof</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(2004). Hippocampus: Cognitive processes and neural representations that underlie declarative memory.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44</w:t>
      </w:r>
      <w:r w:rsidRPr="00560F80">
        <w:rPr>
          <w:rFonts w:ascii="Calibri" w:hAnsi="Calibri" w:cs="Calibri"/>
          <w:noProof/>
          <w:szCs w:val="24"/>
        </w:rPr>
        <w:t>(1), 109–120. http://doi.org/10.1016/j.neuron.2004.08.028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(2013). Memory on time.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(2), 88. http://doi.org/10.1016/j.tics.2012.12.007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(2014). Time cells in the hippocampus: a new dimension for mapping memories.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(11), 732–44. http://doi.org/10.1038/nrn3827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(2015). The Hippocampus as a Cognitive Map ... of Social Space.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87</w:t>
      </w:r>
      <w:r w:rsidRPr="00560F80">
        <w:rPr>
          <w:rFonts w:ascii="Calibri" w:hAnsi="Calibri" w:cs="Calibri"/>
          <w:noProof/>
          <w:szCs w:val="24"/>
        </w:rPr>
        <w:t>(1), 9–11. http://doi.org/10.1016/j.neuron.2015.06.013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(2016). Memory: Organization and Control. </w:t>
      </w:r>
      <w:r w:rsidRPr="00560F80">
        <w:rPr>
          <w:rFonts w:ascii="Calibri" w:hAnsi="Calibri" w:cs="Calibri"/>
          <w:i/>
          <w:iCs/>
          <w:noProof/>
          <w:szCs w:val="24"/>
        </w:rPr>
        <w:t>Annual Review of Psychology</w:t>
      </w:r>
      <w:r w:rsidRPr="00560F80">
        <w:rPr>
          <w:rFonts w:ascii="Calibri" w:hAnsi="Calibri" w:cs="Calibri"/>
          <w:noProof/>
          <w:szCs w:val="24"/>
        </w:rPr>
        <w:t>, (September), 1–27. http://doi.org/10.1146/annurev-psych-010416-044131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(2017a). Barlow versus Hebb: When is it time to abandon the notion of feature detectors and adopt the cell assembly as the unit of cognition? </w:t>
      </w:r>
      <w:r w:rsidRPr="00560F80">
        <w:rPr>
          <w:rFonts w:ascii="Calibri" w:hAnsi="Calibri" w:cs="Calibri"/>
          <w:i/>
          <w:iCs/>
          <w:noProof/>
          <w:szCs w:val="24"/>
        </w:rPr>
        <w:t>Neuroscience Letters</w:t>
      </w:r>
      <w:r w:rsidRPr="00560F80">
        <w:rPr>
          <w:rFonts w:ascii="Calibri" w:hAnsi="Calibri" w:cs="Calibri"/>
          <w:noProof/>
          <w:szCs w:val="24"/>
        </w:rPr>
        <w:t>. http://doi.org/10.1016/j.neulet.2017.04.006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(2017b). The role of the hippocampus in navigation is memory.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117</w:t>
      </w:r>
      <w:r w:rsidRPr="00560F80">
        <w:rPr>
          <w:rFonts w:ascii="Calibri" w:hAnsi="Calibri" w:cs="Calibri"/>
          <w:noProof/>
          <w:szCs w:val="24"/>
        </w:rPr>
        <w:t>(4), 1785–1796. http://doi.org/10.1152/jn.00005.2017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(2017c). Time (and space) in the hippocampus. </w:t>
      </w:r>
      <w:r w:rsidRPr="00560F80">
        <w:rPr>
          <w:rFonts w:ascii="Calibri" w:hAnsi="Calibri" w:cs="Calibri"/>
          <w:i/>
          <w:iCs/>
          <w:noProof/>
          <w:szCs w:val="24"/>
        </w:rPr>
        <w:t>Current Opinion in Behavioral Sciences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 65–70. http://doi.org/10.1016/j.cobeha.2017.06.010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Eichenbaum, H., &amp; Cohen, N. J. (2001). </w:t>
      </w:r>
      <w:r w:rsidRPr="00560F80">
        <w:rPr>
          <w:rFonts w:ascii="Calibri" w:hAnsi="Calibri" w:cs="Calibri"/>
          <w:i/>
          <w:iCs/>
          <w:noProof/>
          <w:szCs w:val="24"/>
        </w:rPr>
        <w:t>From Conditioning to Conscious Recollection: Memory Systems of the Brain</w:t>
      </w:r>
      <w:r w:rsidRPr="00560F80">
        <w:rPr>
          <w:rFonts w:ascii="Calibri" w:hAnsi="Calibri" w:cs="Calibri"/>
          <w:noProof/>
          <w:szCs w:val="24"/>
        </w:rPr>
        <w:t>. New York: Oxford University Press.</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Dudchenko, P., Wood, E., Shapiro, M., &amp; Tanila, H. (1999). The Hippocampus, Memory, Review and Place Cells: Is It Spatial Memory or a Memory Space?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23</w:t>
      </w:r>
      <w:r w:rsidRPr="00560F80">
        <w:rPr>
          <w:rFonts w:ascii="Calibri" w:hAnsi="Calibri" w:cs="Calibri"/>
          <w:noProof/>
          <w:szCs w:val="24"/>
        </w:rPr>
        <w:t>, 209–226. http://doi.org/10.1016/S0896-6273(00)80773-4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&amp; Fortin, N. J. (2009). The neurobiology of memory based predictions.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364</w:t>
      </w:r>
      <w:r w:rsidRPr="00560F80">
        <w:rPr>
          <w:rFonts w:ascii="Calibri" w:hAnsi="Calibri" w:cs="Calibri"/>
          <w:noProof/>
          <w:szCs w:val="24"/>
        </w:rPr>
        <w:t>(1521), 1183–1191. http://doi.org/10.1098/rstb.2008.0306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Ekstrom, A. D., Huffman, D. J., &amp; Starrett, M. (2017). Interacting networks of brain regions underlie human spatial navigation: a review and novel synthesis of the literature.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118</w:t>
      </w:r>
      <w:r w:rsidRPr="00560F80">
        <w:rPr>
          <w:rFonts w:ascii="Calibri" w:hAnsi="Calibri" w:cs="Calibri"/>
          <w:noProof/>
          <w:szCs w:val="24"/>
        </w:rPr>
        <w:t>(6), 3328–3344. http://doi.org/10.1152/jn.00531.2017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Ekstrom, A. D., &amp; Ranganath, C. (2017). Space, time, and episodic memory: The hippocampus is all over the cognitive map.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93052</w:t>
      </w:r>
      <w:r w:rsidRPr="00560F80">
        <w:rPr>
          <w:rFonts w:ascii="Calibri" w:hAnsi="Calibri" w:cs="Calibri"/>
          <w:noProof/>
          <w:szCs w:val="24"/>
        </w:rPr>
        <w:t>, 1–16. http://doi.org/10.1002/hipo.22750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Epstein, R. A. (2014). Neural Systems for Visual Scene Recognition. </w:t>
      </w:r>
      <w:r w:rsidRPr="00560F80">
        <w:rPr>
          <w:rFonts w:ascii="Calibri" w:hAnsi="Calibri" w:cs="Calibri"/>
          <w:i/>
          <w:iCs/>
          <w:noProof/>
          <w:szCs w:val="24"/>
        </w:rPr>
        <w:t>Scene Vision</w:t>
      </w:r>
      <w:r w:rsidRPr="00560F80">
        <w:rPr>
          <w:rFonts w:ascii="Calibri" w:hAnsi="Calibri" w:cs="Calibri"/>
          <w:noProof/>
          <w:szCs w:val="24"/>
        </w:rPr>
        <w:t>, 105–134. http://doi.org/10.7551/mitpress/9780262027854.001.0001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(5), 1179–1189. http://doi.org/10.1016/j.neuron.2014.01.042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Fortin, N. J., Agster, K. L., &amp; Eichenbaum, H. B. (2002). Critical role of the hippocampus in memory for sequences of events. </w:t>
      </w:r>
      <w:r w:rsidRPr="00560F80">
        <w:rPr>
          <w:rFonts w:ascii="Calibri" w:hAnsi="Calibri" w:cs="Calibri"/>
          <w:i/>
          <w:iCs/>
          <w:noProof/>
          <w:szCs w:val="24"/>
        </w:rPr>
        <w:t>Nature Neuroscience</w:t>
      </w:r>
      <w:r w:rsidRPr="00560F80">
        <w:rPr>
          <w:rFonts w:ascii="Calibri" w:hAnsi="Calibri" w:cs="Calibri"/>
          <w:noProof/>
          <w:szCs w:val="24"/>
        </w:rPr>
        <w:t xml:space="preserve">, </w:t>
      </w:r>
      <w:r w:rsidRPr="00560F80">
        <w:rPr>
          <w:rFonts w:ascii="Calibri" w:hAnsi="Calibri" w:cs="Calibri"/>
          <w:i/>
          <w:iCs/>
          <w:noProof/>
          <w:szCs w:val="24"/>
        </w:rPr>
        <w:t>5</w:t>
      </w:r>
      <w:r w:rsidRPr="00560F80">
        <w:rPr>
          <w:rFonts w:ascii="Calibri" w:hAnsi="Calibri" w:cs="Calibri"/>
          <w:noProof/>
          <w:szCs w:val="24"/>
        </w:rPr>
        <w:t>(5), 458–462. http://doi.org/10.1038/nn834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Franz, M. O., &amp; Mallot, H. A. (2000). Biomimetic robot navigation. </w:t>
      </w:r>
      <w:r w:rsidRPr="00560F80">
        <w:rPr>
          <w:rFonts w:ascii="Calibri" w:hAnsi="Calibri" w:cs="Calibri"/>
          <w:i/>
          <w:iCs/>
          <w:noProof/>
          <w:szCs w:val="24"/>
        </w:rPr>
        <w:t>Robotics and Autonomous Systems</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(1–2), 133–153. http://doi.org/10.1016/S0921-8890(99)00069-X</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Gallistel, C. R. (1990). </w:t>
      </w:r>
      <w:r w:rsidRPr="00560F80">
        <w:rPr>
          <w:rFonts w:ascii="Calibri" w:hAnsi="Calibri" w:cs="Calibri"/>
          <w:i/>
          <w:iCs/>
          <w:noProof/>
          <w:szCs w:val="24"/>
        </w:rPr>
        <w:t>The organization of learning</w:t>
      </w:r>
      <w:r w:rsidRPr="00560F80">
        <w:rPr>
          <w:rFonts w:ascii="Calibri" w:hAnsi="Calibri" w:cs="Calibri"/>
          <w:noProof/>
          <w:szCs w:val="24"/>
        </w:rPr>
        <w:t xml:space="preserve">. </w:t>
      </w:r>
      <w:r w:rsidRPr="00560F80">
        <w:rPr>
          <w:rFonts w:ascii="Calibri" w:hAnsi="Calibri" w:cs="Calibri"/>
          <w:i/>
          <w:iCs/>
          <w:noProof/>
          <w:szCs w:val="24"/>
        </w:rPr>
        <w:t>MIT Press series in learning, development, and conceptual change</w:t>
      </w:r>
      <w:r w:rsidRPr="00560F80">
        <w:rPr>
          <w:rFonts w:ascii="Calibri" w:hAnsi="Calibri" w:cs="Calibri"/>
          <w:noProof/>
          <w:szCs w:val="24"/>
        </w:rPr>
        <w:t>.</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Garcia, F., Carrère, P., Soussana, J. F., &amp; Baumont, R. (2005). Characterisation by fractal analysis of foraging paths of ewes grazing heterogeneous swards. </w:t>
      </w:r>
      <w:r w:rsidRPr="00560F80">
        <w:rPr>
          <w:rFonts w:ascii="Calibri" w:hAnsi="Calibri" w:cs="Calibri"/>
          <w:i/>
          <w:iCs/>
          <w:noProof/>
          <w:szCs w:val="24"/>
        </w:rPr>
        <w:t>Applied Animal Behaviour Science</w:t>
      </w:r>
      <w:r w:rsidRPr="00560F80">
        <w:rPr>
          <w:rFonts w:ascii="Calibri" w:hAnsi="Calibri" w:cs="Calibri"/>
          <w:noProof/>
          <w:szCs w:val="24"/>
        </w:rPr>
        <w:t xml:space="preserve">, </w:t>
      </w:r>
      <w:r w:rsidRPr="00560F80">
        <w:rPr>
          <w:rFonts w:ascii="Calibri" w:hAnsi="Calibri" w:cs="Calibri"/>
          <w:i/>
          <w:iCs/>
          <w:noProof/>
          <w:szCs w:val="24"/>
        </w:rPr>
        <w:t>93</w:t>
      </w:r>
      <w:r w:rsidRPr="00560F80">
        <w:rPr>
          <w:rFonts w:ascii="Calibri" w:hAnsi="Calibri" w:cs="Calibri"/>
          <w:noProof/>
          <w:szCs w:val="24"/>
        </w:rPr>
        <w:t>(1–2), 19–37. http://doi.org/10.1016/j.applanim.2005.01.001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Gautestad, A. O. (2011). Memory matters: Influence from a cognitive map on animal space use. </w:t>
      </w:r>
      <w:r w:rsidRPr="00560F80">
        <w:rPr>
          <w:rFonts w:ascii="Calibri" w:hAnsi="Calibri" w:cs="Calibri"/>
          <w:i/>
          <w:iCs/>
          <w:noProof/>
          <w:szCs w:val="24"/>
        </w:rPr>
        <w:t>Journal of Theoretical Biology</w:t>
      </w:r>
      <w:r w:rsidRPr="00560F80">
        <w:rPr>
          <w:rFonts w:ascii="Calibri" w:hAnsi="Calibri" w:cs="Calibri"/>
          <w:noProof/>
          <w:szCs w:val="24"/>
        </w:rPr>
        <w:t xml:space="preserve">, </w:t>
      </w:r>
      <w:r w:rsidRPr="00560F80">
        <w:rPr>
          <w:rFonts w:ascii="Calibri" w:hAnsi="Calibri" w:cs="Calibri"/>
          <w:i/>
          <w:iCs/>
          <w:noProof/>
          <w:szCs w:val="24"/>
        </w:rPr>
        <w:t>287</w:t>
      </w:r>
      <w:r w:rsidRPr="00560F80">
        <w:rPr>
          <w:rFonts w:ascii="Calibri" w:hAnsi="Calibri" w:cs="Calibri"/>
          <w:noProof/>
          <w:szCs w:val="24"/>
        </w:rPr>
        <w:t>, 26–36. http://doi.org/10.1016/j.jtbi.2011.07.010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Gautestad, A. O., &amp; Mysterud, I. (2010). Spatial memory, habitat auto-facilitation and the emergence of fractal home range patterns. </w:t>
      </w:r>
      <w:r w:rsidRPr="00560F80">
        <w:rPr>
          <w:rFonts w:ascii="Calibri" w:hAnsi="Calibri" w:cs="Calibri"/>
          <w:i/>
          <w:iCs/>
          <w:noProof/>
          <w:szCs w:val="24"/>
        </w:rPr>
        <w:t>Ecological Modelling</w:t>
      </w:r>
      <w:r w:rsidRPr="00560F80">
        <w:rPr>
          <w:rFonts w:ascii="Calibri" w:hAnsi="Calibri" w:cs="Calibri"/>
          <w:noProof/>
          <w:szCs w:val="24"/>
        </w:rPr>
        <w:t xml:space="preserve">, </w:t>
      </w:r>
      <w:r w:rsidRPr="00560F80">
        <w:rPr>
          <w:rFonts w:ascii="Calibri" w:hAnsi="Calibri" w:cs="Calibri"/>
          <w:i/>
          <w:iCs/>
          <w:noProof/>
          <w:szCs w:val="24"/>
        </w:rPr>
        <w:t>221</w:t>
      </w:r>
      <w:r w:rsidRPr="00560F80">
        <w:rPr>
          <w:rFonts w:ascii="Calibri" w:hAnsi="Calibri" w:cs="Calibri"/>
          <w:noProof/>
          <w:szCs w:val="24"/>
        </w:rPr>
        <w:t>(23), 2741–2750. http://doi.org/10.1016/j.ecolmodel.2010.08.014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Geva-Sagiv, M., Las, L., Yovel, Y., &amp; Ulanovsky, N. (2015). Spatial cognition in bats and rats: from sensory acquisition to multiscale maps and navigation.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 94–108. http://doi.org/10.1038/nrn3888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Ghrist, R. (2007). Barcodes: The persistent topology of data. </w:t>
      </w:r>
      <w:r w:rsidRPr="00560F80">
        <w:rPr>
          <w:rFonts w:ascii="Calibri" w:hAnsi="Calibri" w:cs="Calibri"/>
          <w:i/>
          <w:iCs/>
          <w:noProof/>
          <w:szCs w:val="24"/>
        </w:rPr>
        <w:t>Bulletin of the American Mathematical Society</w:t>
      </w:r>
      <w:r w:rsidRPr="00560F80">
        <w:rPr>
          <w:rFonts w:ascii="Calibri" w:hAnsi="Calibri" w:cs="Calibri"/>
          <w:noProof/>
          <w:szCs w:val="24"/>
        </w:rPr>
        <w:t xml:space="preserve">, </w:t>
      </w:r>
      <w:r w:rsidRPr="00560F80">
        <w:rPr>
          <w:rFonts w:ascii="Calibri" w:hAnsi="Calibri" w:cs="Calibri"/>
          <w:i/>
          <w:iCs/>
          <w:noProof/>
          <w:szCs w:val="24"/>
        </w:rPr>
        <w:t>45</w:t>
      </w:r>
      <w:r w:rsidRPr="00560F80">
        <w:rPr>
          <w:rFonts w:ascii="Calibri" w:hAnsi="Calibri" w:cs="Calibri"/>
          <w:noProof/>
          <w:szCs w:val="24"/>
        </w:rPr>
        <w:t>(1), 61–76. http://doi.org/10.1090/S0273-0979-07-01191-3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Giancarlo, R., Scaturro, D., &amp; Utro, F. (2009). Textual data compression in computational biology: a synopsis. </w:t>
      </w:r>
      <w:r w:rsidRPr="00560F80">
        <w:rPr>
          <w:rFonts w:ascii="Calibri" w:hAnsi="Calibri" w:cs="Calibri"/>
          <w:i/>
          <w:iCs/>
          <w:noProof/>
          <w:szCs w:val="24"/>
        </w:rPr>
        <w:t>Bioinformatics</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(13), 1575–1586. http://doi.org/10.1093/bioinformatics/btp117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Gilbert, P. E., Kesner, R. P., &amp; DeCoteau, W. E. (1998). Memory for spatial location: role of the hippocampus in mediating spatial pattern separation.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(2), 804–10. Retrieved from http://www.ncbi.nlm.nih.gov/pubmed/9425021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Giovanello, K. S., Verfaellie, M., &amp; Keane, M. M. (2003). Disproportionate deficit in associative recognition relative to item recognition in global amnesia. </w:t>
      </w:r>
      <w:r w:rsidRPr="00560F80">
        <w:rPr>
          <w:rFonts w:ascii="Calibri" w:hAnsi="Calibri" w:cs="Calibri"/>
          <w:i/>
          <w:iCs/>
          <w:noProof/>
          <w:szCs w:val="24"/>
        </w:rPr>
        <w:t>Cognitive, Affective &amp; Behavioral Neuroscience</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(3), 186–94. http://doi.org/10.3758/CABN.3.3.186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Golub, G., &amp; Kahan, W. (1965). CALCULATING THE SINGULAR VALUES AND PSEUDO-INVERSE OF A MATRIX. </w:t>
      </w:r>
      <w:r w:rsidRPr="00560F80">
        <w:rPr>
          <w:rFonts w:ascii="Calibri" w:hAnsi="Calibri" w:cs="Calibri"/>
          <w:i/>
          <w:iCs/>
          <w:noProof/>
          <w:szCs w:val="24"/>
        </w:rPr>
        <w:t>J. SIAM Numer, Anal, Ser. B</w:t>
      </w:r>
      <w:r w:rsidRPr="00560F80">
        <w:rPr>
          <w:rFonts w:ascii="Calibri" w:hAnsi="Calibri" w:cs="Calibri"/>
          <w:noProof/>
          <w:szCs w:val="24"/>
        </w:rPr>
        <w:t xml:space="preserve">, </w:t>
      </w:r>
      <w:r w:rsidRPr="00560F80">
        <w:rPr>
          <w:rFonts w:ascii="Calibri" w:hAnsi="Calibri" w:cs="Calibri"/>
          <w:i/>
          <w:iCs/>
          <w:noProof/>
          <w:szCs w:val="24"/>
        </w:rPr>
        <w:t>2</w:t>
      </w:r>
      <w:r w:rsidRPr="00560F80">
        <w:rPr>
          <w:rFonts w:ascii="Calibri" w:hAnsi="Calibri" w:cs="Calibri"/>
          <w:noProof/>
          <w:szCs w:val="24"/>
        </w:rPr>
        <w:t>(2), 205–224.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(24), 8027–40. Retrieved from http://www.ncbi.nlm.nih.gov/pubmed/8987829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 823–35. http://doi.org/0270-6474/96/160823-13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(2010). Worth a glance: using eye movements to investigate the cognitive neuroscience of memory.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4</w:t>
      </w:r>
      <w:r w:rsidRPr="00560F80">
        <w:rPr>
          <w:rFonts w:ascii="Calibri" w:hAnsi="Calibri" w:cs="Calibri"/>
          <w:noProof/>
          <w:szCs w:val="24"/>
        </w:rPr>
        <w:t>(October), 1–16. http://doi.org/10.3389/fnhum.2010.00166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&amp; Ranganath, C. (2009). The Eyes Have It: Hippocampal Activity Predicts Expression of Memory in Eye Movements.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63</w:t>
      </w:r>
      <w:r w:rsidRPr="00560F80">
        <w:rPr>
          <w:rFonts w:ascii="Calibri" w:hAnsi="Calibri" w:cs="Calibri"/>
          <w:noProof/>
          <w:szCs w:val="24"/>
        </w:rPr>
        <w:t>(5), 592–599. http://doi.org/10.1016/j.neuron.2009.08.025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Ryan, J. D., Tranel, D., &amp; Cohen, N. J. (2007). Rapid Onset Relational Memory Effects Are Evident in Eye Movement Behavior, but Not in Hippocampal Amnesia. </w:t>
      </w:r>
      <w:r w:rsidRPr="00560F80">
        <w:rPr>
          <w:rFonts w:ascii="Calibri" w:hAnsi="Calibri" w:cs="Calibri"/>
          <w:i/>
          <w:iCs/>
          <w:noProof/>
          <w:szCs w:val="24"/>
        </w:rPr>
        <w:t>Journal of Cognitive Neuroscience</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(10), 1690–1705. http://doi.org/10.1162/jocn.2007.19.10.1690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Tranel, D., &amp; Cohen, N. J. (2006). The Long and the Short of It: Relational Memory Impairments in Amnesia, Even at Short Lags.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26</w:t>
      </w:r>
      <w:r w:rsidRPr="00560F80">
        <w:rPr>
          <w:rFonts w:ascii="Calibri" w:hAnsi="Calibri" w:cs="Calibri"/>
          <w:noProof/>
          <w:szCs w:val="24"/>
        </w:rPr>
        <w:t>(32), 8352–8359. http://doi.org/10.1523/JNEUROSCI.5222-05.2006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Hartley, T., Bird, C. M., Chan, D., Cipolotti, L., Husain, M., Vargha-Khadem, F., &amp; Burgess, N. (2007). The hippocampus is required for short-term topographical memory in humans.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(1), 34–48. http://doi.org/10.1002/hipo.20240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Hartley, T., Lever, C., Burgess, N., &amp; O’Keefe, J. (2013). Space in the brain: how the hippocampal formation supports spatial cognition.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369</w:t>
      </w:r>
      <w:r w:rsidRPr="00560F80">
        <w:rPr>
          <w:rFonts w:ascii="Calibri" w:hAnsi="Calibri" w:cs="Calibri"/>
          <w:noProof/>
          <w:szCs w:val="24"/>
        </w:rPr>
        <w:t>(1635), 20120510–20120510. http://doi.org/10.1098/rstb.2012.0510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Hasselmo, M. E., &amp; Howard Eichenbaum. (2005). Hippocampal mechanisms for the context-dependent retrieval of episodes. </w:t>
      </w:r>
      <w:r w:rsidRPr="00560F80">
        <w:rPr>
          <w:rFonts w:ascii="Calibri" w:hAnsi="Calibri" w:cs="Calibri"/>
          <w:i/>
          <w:iCs/>
          <w:noProof/>
          <w:szCs w:val="24"/>
        </w:rPr>
        <w:t>Neural Networks</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(9), 1172–1190. http://doi.org/10.1016/j.neunet.2005.08.007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Hawking, S. W., &amp; Ellis, G. F. R. (1973). </w:t>
      </w:r>
      <w:r w:rsidRPr="00560F80">
        <w:rPr>
          <w:rFonts w:ascii="Calibri" w:hAnsi="Calibri" w:cs="Calibri"/>
          <w:i/>
          <w:iCs/>
          <w:noProof/>
          <w:szCs w:val="24"/>
        </w:rPr>
        <w:t>The Large Scale Structure of Space–Time</w:t>
      </w:r>
      <w:r w:rsidRPr="00560F80">
        <w:rPr>
          <w:rFonts w:ascii="Calibri" w:hAnsi="Calibri" w:cs="Calibri"/>
          <w:noProof/>
          <w:szCs w:val="24"/>
        </w:rPr>
        <w:t xml:space="preserve">. </w:t>
      </w:r>
      <w:r w:rsidRPr="00560F80">
        <w:rPr>
          <w:rFonts w:ascii="Calibri" w:hAnsi="Calibri" w:cs="Calibri"/>
          <w:i/>
          <w:iCs/>
          <w:noProof/>
          <w:szCs w:val="24"/>
        </w:rPr>
        <w:t>Book</w:t>
      </w:r>
      <w:r w:rsidRPr="00560F80">
        <w:rPr>
          <w:rFonts w:ascii="Calibri" w:hAnsi="Calibri" w:cs="Calibri"/>
          <w:noProof/>
          <w:szCs w:val="24"/>
        </w:rPr>
        <w:t>. http://doi.org/10.1017/CBO9780511524646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Hayes, S. M., Ryan, L., Schnyer, D. M., &amp; Nadel, L. (2004). An fMRI Study of Episodic Memory: Retrieval of </w:t>
      </w:r>
      <w:r w:rsidRPr="00560F80">
        <w:rPr>
          <w:rFonts w:ascii="Calibri" w:hAnsi="Calibri" w:cs="Calibri"/>
          <w:noProof/>
          <w:szCs w:val="24"/>
        </w:rPr>
        <w:lastRenderedPageBreak/>
        <w:t xml:space="preserve">Object, Spatial, and Temporal Information.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118</w:t>
      </w:r>
      <w:r w:rsidRPr="00560F80">
        <w:rPr>
          <w:rFonts w:ascii="Calibri" w:hAnsi="Calibri" w:cs="Calibri"/>
          <w:noProof/>
          <w:szCs w:val="24"/>
        </w:rPr>
        <w:t>(5), 885–896. http://doi.org/10.1037/0735-7044.118.5.885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Hopcroft, J., &amp; Tarjan, R. (1973). Algorithm 447: efficient algorithms for graph manipulation. </w:t>
      </w:r>
      <w:r w:rsidRPr="00560F80">
        <w:rPr>
          <w:rFonts w:ascii="Calibri" w:hAnsi="Calibri" w:cs="Calibri"/>
          <w:i/>
          <w:iCs/>
          <w:noProof/>
          <w:szCs w:val="24"/>
        </w:rPr>
        <w:t>Communications of the ACM</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(6), 372–378. http://doi.org/10.1145/362248.362272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560F80">
        <w:rPr>
          <w:rFonts w:ascii="Calibri" w:hAnsi="Calibri" w:cs="Calibri"/>
          <w:i/>
          <w:iCs/>
          <w:noProof/>
          <w:szCs w:val="24"/>
        </w:rPr>
        <w:t>Psychol Rev</w:t>
      </w:r>
      <w:r w:rsidRPr="00560F80">
        <w:rPr>
          <w:rFonts w:ascii="Calibri" w:hAnsi="Calibri" w:cs="Calibri"/>
          <w:noProof/>
          <w:szCs w:val="24"/>
        </w:rPr>
        <w:t xml:space="preserve">, </w:t>
      </w:r>
      <w:r w:rsidRPr="00560F80">
        <w:rPr>
          <w:rFonts w:ascii="Calibri" w:hAnsi="Calibri" w:cs="Calibri"/>
          <w:i/>
          <w:iCs/>
          <w:noProof/>
          <w:szCs w:val="24"/>
        </w:rPr>
        <w:t>112</w:t>
      </w:r>
      <w:r w:rsidRPr="00560F80">
        <w:rPr>
          <w:rFonts w:ascii="Calibri" w:hAnsi="Calibri" w:cs="Calibri"/>
          <w:noProof/>
          <w:szCs w:val="24"/>
        </w:rPr>
        <w:t>(1), 75–116. http://doi.org/10.1037/0033-295X.112.1.75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&amp; Kahana, M. J. (2002). A Distributed Representation of Temporal Context. </w:t>
      </w:r>
      <w:r w:rsidRPr="00560F80">
        <w:rPr>
          <w:rFonts w:ascii="Calibri" w:hAnsi="Calibri" w:cs="Calibri"/>
          <w:i/>
          <w:iCs/>
          <w:noProof/>
          <w:szCs w:val="24"/>
        </w:rPr>
        <w:t>Journal of Mathematical Psychology</w:t>
      </w:r>
      <w:r w:rsidRPr="00560F80">
        <w:rPr>
          <w:rFonts w:ascii="Calibri" w:hAnsi="Calibri" w:cs="Calibri"/>
          <w:noProof/>
          <w:szCs w:val="24"/>
        </w:rPr>
        <w:t xml:space="preserve">, </w:t>
      </w:r>
      <w:r w:rsidRPr="00560F80">
        <w:rPr>
          <w:rFonts w:ascii="Calibri" w:hAnsi="Calibri" w:cs="Calibri"/>
          <w:i/>
          <w:iCs/>
          <w:noProof/>
          <w:szCs w:val="24"/>
        </w:rPr>
        <w:t>46</w:t>
      </w:r>
      <w:r w:rsidRPr="00560F80">
        <w:rPr>
          <w:rFonts w:ascii="Calibri" w:hAnsi="Calibri" w:cs="Calibri"/>
          <w:noProof/>
          <w:szCs w:val="24"/>
        </w:rPr>
        <w:t>(3), 269–299. http://doi.org/10.1006/jmps.2001.1388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(13), 4692–4707. http://doi.org/10.1523/JNEUROSCI.5808-12.2014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&amp; Natu, V. S. (2005). Place from time: Reconstructing position from a distributed representation of temporal context. </w:t>
      </w:r>
      <w:r w:rsidRPr="00560F80">
        <w:rPr>
          <w:rFonts w:ascii="Calibri" w:hAnsi="Calibri" w:cs="Calibri"/>
          <w:i/>
          <w:iCs/>
          <w:noProof/>
          <w:szCs w:val="24"/>
        </w:rPr>
        <w:t>Neural Networks</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(9), 1150–1162. http://doi.org/10.1016/j.neunet.2005.08.002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Shankar, K. H., Aue, W. R., &amp; Criss, A. H. (2015). A distributed representation of internal time.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122</w:t>
      </w:r>
      <w:r w:rsidRPr="00560F80">
        <w:rPr>
          <w:rFonts w:ascii="Calibri" w:hAnsi="Calibri" w:cs="Calibri"/>
          <w:noProof/>
          <w:szCs w:val="24"/>
        </w:rPr>
        <w:t>(1), 24–53. http://doi.org/10.1037/a0037840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Viskontas, I. V, Shankar, K. H., &amp; Fried, I. (2012). Ensembles of human MTL neurons “jump back in time” in response to a repeated stimulus.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(9), 1833–47. http://doi.org/10.1002/hipo.22018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Hsieh, L.-T., Gruber, M. J., Jenkins, L. J., &amp; Ranganath, C. (2014). Hippocampal Activity Patterns Carry Information about Objects in Temporal Context.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(5), 1165–1178. http://doi.org/10.1016/j.neuron.2014.01.015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Hsieh, L. T., &amp; Ranganath, C. (2015). Cortical and subcortical contributions to sequence retrieval: Schematic coding of temporal context in the neocortical recollection network.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121</w:t>
      </w:r>
      <w:r w:rsidRPr="00560F80">
        <w:rPr>
          <w:rFonts w:ascii="Calibri" w:hAnsi="Calibri" w:cs="Calibri"/>
          <w:noProof/>
          <w:szCs w:val="24"/>
        </w:rPr>
        <w:t>(121), 78–90. http://doi.org/10.1016/j.neuroimage.2015.07.040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Huth, J. E. (2013). </w:t>
      </w:r>
      <w:r w:rsidRPr="00560F80">
        <w:rPr>
          <w:rFonts w:ascii="Calibri" w:hAnsi="Calibri" w:cs="Calibri"/>
          <w:i/>
          <w:iCs/>
          <w:noProof/>
          <w:szCs w:val="24"/>
        </w:rPr>
        <w:t>The Lost Art of Finding Our Way</w:t>
      </w:r>
      <w:r w:rsidRPr="00560F80">
        <w:rPr>
          <w:rFonts w:ascii="Calibri" w:hAnsi="Calibri" w:cs="Calibri"/>
          <w:noProof/>
          <w:szCs w:val="24"/>
        </w:rPr>
        <w:t>. Cambridge, MA and London, England: Harvard University Press. http://doi.org/10.4159/harvard.9780674074811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Huttenlocher, J., &amp; Presson, C. C. (1979). The coding and transformation of spatial information. </w:t>
      </w:r>
      <w:r w:rsidRPr="00560F80">
        <w:rPr>
          <w:rFonts w:ascii="Calibri" w:hAnsi="Calibri" w:cs="Calibri"/>
          <w:i/>
          <w:iCs/>
          <w:noProof/>
          <w:szCs w:val="24"/>
        </w:rPr>
        <w:t>Cognitive Psychology</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(3), 375–394. http://doi.org/10.1016/0010-0285(79)90017-3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Insausti, R., Amaral, D. G., &amp; Cowan, W. M. (1987). The entorhinal cortex of the monkey: II. Cortical afferents. </w:t>
      </w:r>
      <w:r w:rsidRPr="00560F80">
        <w:rPr>
          <w:rFonts w:ascii="Calibri" w:hAnsi="Calibri" w:cs="Calibri"/>
          <w:i/>
          <w:iCs/>
          <w:noProof/>
          <w:szCs w:val="24"/>
        </w:rPr>
        <w:t>The Journal of Comparative Neurology</w:t>
      </w:r>
      <w:r w:rsidRPr="00560F80">
        <w:rPr>
          <w:rFonts w:ascii="Calibri" w:hAnsi="Calibri" w:cs="Calibri"/>
          <w:noProof/>
          <w:szCs w:val="24"/>
        </w:rPr>
        <w:t xml:space="preserve">, </w:t>
      </w:r>
      <w:r w:rsidRPr="00560F80">
        <w:rPr>
          <w:rFonts w:ascii="Calibri" w:hAnsi="Calibri" w:cs="Calibri"/>
          <w:i/>
          <w:iCs/>
          <w:noProof/>
          <w:szCs w:val="24"/>
        </w:rPr>
        <w:t>264</w:t>
      </w:r>
      <w:r w:rsidRPr="00560F80">
        <w:rPr>
          <w:rFonts w:ascii="Calibri" w:hAnsi="Calibri" w:cs="Calibri"/>
          <w:noProof/>
          <w:szCs w:val="24"/>
        </w:rPr>
        <w:t>(3), 356–395. http://doi.org/10.1002/cne.902640306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Jelinek, H. F., Karperien, A., &amp; Milosevic, N. T. (2011). Reviewing Lacunarity Analysis and Classification of Microglia in Neuroscience. </w:t>
      </w:r>
      <w:r w:rsidRPr="00560F80">
        <w:rPr>
          <w:rFonts w:ascii="Calibri" w:hAnsi="Calibri" w:cs="Calibri"/>
          <w:i/>
          <w:iCs/>
          <w:noProof/>
          <w:szCs w:val="24"/>
        </w:rPr>
        <w:t>Proceedings of the 8th European Conference on Mathematical and Theoretical Biology</w:t>
      </w:r>
      <w:r w:rsidRPr="00560F80">
        <w:rPr>
          <w:rFonts w:ascii="Calibri" w:hAnsi="Calibri" w:cs="Calibri"/>
          <w:noProof/>
          <w:szCs w:val="24"/>
        </w:rPr>
        <w:t xml:space="preserve">, </w:t>
      </w:r>
      <w:r w:rsidRPr="00560F80">
        <w:rPr>
          <w:rFonts w:ascii="Calibri" w:hAnsi="Calibri" w:cs="Calibri"/>
          <w:i/>
          <w:iCs/>
          <w:noProof/>
          <w:szCs w:val="24"/>
        </w:rPr>
        <w:t>88</w:t>
      </w:r>
      <w:r w:rsidRPr="00560F80">
        <w:rPr>
          <w:rFonts w:ascii="Calibri" w:hAnsi="Calibri" w:cs="Calibri"/>
          <w:noProof/>
          <w:szCs w:val="24"/>
        </w:rPr>
        <w:t>.</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Jeneson, A., Mauldin, K. N., &amp; Squire, L. R. (2010). Intact Working Memory for Relational Information after Medial Temporal Lobe Damage.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 xml:space="preserve">(41), 13624–13629. </w:t>
      </w:r>
      <w:r w:rsidRPr="00560F80">
        <w:rPr>
          <w:rFonts w:ascii="Calibri" w:hAnsi="Calibri" w:cs="Calibri"/>
          <w:noProof/>
          <w:szCs w:val="24"/>
        </w:rPr>
        <w:lastRenderedPageBreak/>
        <w:t>http://doi.org/10.1523/JNEUROSCI.2895-10.2010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Julian, J. B., Ryan, J., Hamilton, R. H., &amp; Epstein, R. A. (2016). The Occipital Place Area Is Causally Involved in Representing Environmental Boundaries during Navigation. </w:t>
      </w:r>
      <w:r w:rsidRPr="00560F80">
        <w:rPr>
          <w:rFonts w:ascii="Calibri" w:hAnsi="Calibri" w:cs="Calibri"/>
          <w:i/>
          <w:iCs/>
          <w:noProof/>
          <w:szCs w:val="24"/>
        </w:rPr>
        <w:t>Current Biology</w:t>
      </w:r>
      <w:r w:rsidRPr="00560F80">
        <w:rPr>
          <w:rFonts w:ascii="Calibri" w:hAnsi="Calibri" w:cs="Calibri"/>
          <w:noProof/>
          <w:szCs w:val="24"/>
        </w:rPr>
        <w:t xml:space="preserve">, </w:t>
      </w:r>
      <w:r w:rsidRPr="00560F80">
        <w:rPr>
          <w:rFonts w:ascii="Calibri" w:hAnsi="Calibri" w:cs="Calibri"/>
          <w:i/>
          <w:iCs/>
          <w:noProof/>
          <w:szCs w:val="24"/>
        </w:rPr>
        <w:t>26</w:t>
      </w:r>
      <w:r w:rsidRPr="00560F80">
        <w:rPr>
          <w:rFonts w:ascii="Calibri" w:hAnsi="Calibri" w:cs="Calibri"/>
          <w:noProof/>
          <w:szCs w:val="24"/>
        </w:rPr>
        <w:t>(8), 1104–1109. http://doi.org/10.1016/j.cub.2016.02.066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Kesner, R. P., Gilbert, P. E., &amp; Barua, L. A. (2002). The role of the hippocampus in memory for the temporal order of a sequence of odors.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116</w:t>
      </w:r>
      <w:r w:rsidRPr="00560F80">
        <w:rPr>
          <w:rFonts w:ascii="Calibri" w:hAnsi="Calibri" w:cs="Calibri"/>
          <w:noProof/>
          <w:szCs w:val="24"/>
        </w:rPr>
        <w:t>(2), 286–290. http://doi.org/10.1037/0735-7044.116.2.286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Kessels, R. P. C., van Zandvoort, M. J. E., Postma, A., Kappelle, L. J., &amp; de Haan, E. H. F. (2000). The Corsi Block-Tapping Task: Standardization and Normative Data. </w:t>
      </w:r>
      <w:r w:rsidRPr="00560F80">
        <w:rPr>
          <w:rFonts w:ascii="Calibri" w:hAnsi="Calibri" w:cs="Calibri"/>
          <w:i/>
          <w:iCs/>
          <w:noProof/>
          <w:szCs w:val="24"/>
        </w:rPr>
        <w:t>Applied Neuropsychology</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(4), 252–258. http://doi.org/10.1207/S15324826AN0704_8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Knierim, J. J., &amp; Neunuebel, J. P. (2016). Tracking the flow of hippocampal computation: Pattern separation, pattern completion, and attractor dynamics.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129</w:t>
      </w:r>
      <w:r w:rsidRPr="00560F80">
        <w:rPr>
          <w:rFonts w:ascii="Calibri" w:hAnsi="Calibri" w:cs="Calibri"/>
          <w:noProof/>
          <w:szCs w:val="24"/>
        </w:rPr>
        <w:t>, 38–49. http://doi.org/10.1016/j.nlm.2015.10.008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560F80">
        <w:rPr>
          <w:rFonts w:ascii="Calibri" w:hAnsi="Calibri" w:cs="Calibri"/>
          <w:i/>
          <w:iCs/>
          <w:noProof/>
          <w:szCs w:val="24"/>
        </w:rPr>
        <w:t>Hippocampus</w:t>
      </w:r>
      <w:r w:rsidRPr="00560F80">
        <w:rPr>
          <w:rFonts w:ascii="Calibri" w:hAnsi="Calibri" w:cs="Calibri"/>
          <w:noProof/>
          <w:szCs w:val="24"/>
        </w:rPr>
        <w:t>, (August), 1–11. http://doi.org/10.1002/hipo.22801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80</w:t>
      </w:r>
      <w:r w:rsidRPr="00560F80">
        <w:rPr>
          <w:rFonts w:ascii="Calibri" w:hAnsi="Calibri" w:cs="Calibri"/>
          <w:noProof/>
          <w:szCs w:val="24"/>
        </w:rPr>
        <w:t>, 90–101. http://doi.org/10.1016/j.neuropsychologia.2015.11.013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Konkel, A. (2009). Relational memory and the hippocampus: Representations and methods. </w:t>
      </w:r>
      <w:r w:rsidRPr="00560F80">
        <w:rPr>
          <w:rFonts w:ascii="Calibri" w:hAnsi="Calibri" w:cs="Calibri"/>
          <w:i/>
          <w:iCs/>
          <w:noProof/>
          <w:szCs w:val="24"/>
        </w:rPr>
        <w:t>Frontiers in Neuroscience</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(2), 166–174. http://doi.org/10.3389/neuro.01.023.2009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Konkel, A., Warren, D. E., Duff, M. C., Tranel, D. N., &amp; Cohen, N. J. (2008). Hippocampal amnesia impairs all manner of relational memory.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2</w:t>
      </w:r>
      <w:r w:rsidRPr="00560F80">
        <w:rPr>
          <w:rFonts w:ascii="Calibri" w:hAnsi="Calibri" w:cs="Calibri"/>
          <w:noProof/>
          <w:szCs w:val="24"/>
        </w:rPr>
        <w:t>(October), 15. http://doi.org/10.3389/neuro.09.015.2008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Kraus, B. J. J., Brandon, M. P. P., Robinson, R. J. J., Connerney, M. A. A., Hasselmo, M. E. E., &amp; Eichenbaum, H. (2015). During Running in Place, Grid Cells Integrate Elapsed Time and Distance Run.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88</w:t>
      </w:r>
      <w:r w:rsidRPr="00560F80">
        <w:rPr>
          <w:rFonts w:ascii="Calibri" w:hAnsi="Calibri" w:cs="Calibri"/>
          <w:noProof/>
          <w:szCs w:val="24"/>
        </w:rPr>
        <w:t>(3), 578–589. http://doi.org/10.1016/j.neuron.2015.09.031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Kraus, B., Robinson, R., White, J., Eichenbaum, H., &amp; Hasselmo, M. (2013). Hippocampal “Time Cells”: Time versus Path Integration.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78</w:t>
      </w:r>
      <w:r w:rsidRPr="00560F80">
        <w:rPr>
          <w:rFonts w:ascii="Calibri" w:hAnsi="Calibri" w:cs="Calibri"/>
          <w:noProof/>
          <w:szCs w:val="24"/>
        </w:rPr>
        <w:t>(6), 1090–1101. http://doi.org/10.1016/j.neuron.2013.04.015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Kropff, E., Carmichael, J. E., Moser, M.-B., &amp; Moser, E. I. (2015). Speed cells in the medial entorhinal cortex.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523</w:t>
      </w:r>
      <w:r w:rsidRPr="00560F80">
        <w:rPr>
          <w:rFonts w:ascii="Calibri" w:hAnsi="Calibri" w:cs="Calibri"/>
          <w:noProof/>
          <w:szCs w:val="24"/>
        </w:rPr>
        <w:t>(7561), 419–424. http://doi.org/10.1038/nature14622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Kuhn, H. W. (1956). Variants of the hungarian method for assignment problems. </w:t>
      </w:r>
      <w:r w:rsidRPr="00560F80">
        <w:rPr>
          <w:rFonts w:ascii="Calibri" w:hAnsi="Calibri" w:cs="Calibri"/>
          <w:i/>
          <w:iCs/>
          <w:noProof/>
          <w:szCs w:val="24"/>
        </w:rPr>
        <w:t>Naval Research Logistics Quarterly</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(4), 253–258. http://doi.org/10.1002/nav.3800030404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Kuhn, H. W. (2010). The Hungarian Method for the Assignment Problem. In </w:t>
      </w:r>
      <w:r w:rsidRPr="00560F80">
        <w:rPr>
          <w:rFonts w:ascii="Calibri" w:hAnsi="Calibri" w:cs="Calibri"/>
          <w:i/>
          <w:iCs/>
          <w:noProof/>
          <w:szCs w:val="24"/>
        </w:rPr>
        <w:t>50 Years of Integer Programming 1958-2008</w:t>
      </w:r>
      <w:r w:rsidRPr="00560F80">
        <w:rPr>
          <w:rFonts w:ascii="Calibri" w:hAnsi="Calibri" w:cs="Calibri"/>
          <w:noProof/>
          <w:szCs w:val="24"/>
        </w:rPr>
        <w:t xml:space="preserve"> (pp. 29–47). Berlin, Heidelberg, Heidelberg: Springer Berlin Heidelberg. http://doi.org/10.1007/978-3-540-68279-0_2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560F80">
        <w:rPr>
          <w:rFonts w:ascii="Calibri" w:hAnsi="Calibri" w:cs="Calibri"/>
          <w:i/>
          <w:iCs/>
          <w:noProof/>
          <w:szCs w:val="24"/>
        </w:rPr>
        <w:t>Computers, Environment and Urban Systems</w:t>
      </w:r>
      <w:r w:rsidRPr="00560F80">
        <w:rPr>
          <w:rFonts w:ascii="Calibri" w:hAnsi="Calibri" w:cs="Calibri"/>
          <w:noProof/>
          <w:szCs w:val="24"/>
        </w:rPr>
        <w:t xml:space="preserve">, </w:t>
      </w:r>
      <w:r w:rsidRPr="00560F80">
        <w:rPr>
          <w:rFonts w:ascii="Calibri" w:hAnsi="Calibri" w:cs="Calibri"/>
          <w:i/>
          <w:iCs/>
          <w:noProof/>
          <w:szCs w:val="24"/>
        </w:rPr>
        <w:t>54</w:t>
      </w:r>
      <w:r w:rsidRPr="00560F80">
        <w:rPr>
          <w:rFonts w:ascii="Calibri" w:hAnsi="Calibri" w:cs="Calibri"/>
          <w:noProof/>
          <w:szCs w:val="24"/>
        </w:rPr>
        <w:t>, 363–375. http://doi.org/10.1016/j.compenvurbsys.2015.09.006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Kumaran, D., Hassabis, D., &amp; McClelland, J. L. (2016). What Learning Systems do Intelligent Agents Need? Complementary Learning Systems Theory Updated.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20</w:t>
      </w:r>
      <w:r w:rsidRPr="00560F80">
        <w:rPr>
          <w:rFonts w:ascii="Calibri" w:hAnsi="Calibri" w:cs="Calibri"/>
          <w:noProof/>
          <w:szCs w:val="24"/>
        </w:rPr>
        <w:t>(7), 512–534. http://doi.org/10.1016/j.tics.2016.05.004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Kveraga, K., &amp; Bar, M. (2015). </w:t>
      </w:r>
      <w:r w:rsidRPr="00560F80">
        <w:rPr>
          <w:rFonts w:ascii="Calibri" w:hAnsi="Calibri" w:cs="Calibri"/>
          <w:i/>
          <w:iCs/>
          <w:noProof/>
          <w:szCs w:val="24"/>
        </w:rPr>
        <w:t>Scene Vision: Making Sense of What We See</w:t>
      </w:r>
      <w:r w:rsidRPr="00560F80">
        <w:rPr>
          <w:rFonts w:ascii="Calibri" w:hAnsi="Calibri" w:cs="Calibri"/>
          <w:noProof/>
          <w:szCs w:val="24"/>
        </w:rPr>
        <w:t>. http://doi.org/10.1177/0301006615600645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Lee, A. C. H., Buckley, M. J., Pegman, S. J., Spiers, H., Scahill, V. L., Gaffan, D., … Graham, K. S. (2005). Specialization in the medial temporal lobe for processing of objects and scenes.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(6), 782–797. http://doi.org/10.1002/hipo.20101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Lenck-Santini, P.-P., Save, E., &amp; Poucet, B. (2001). Place-cell firing does not depend on the direction of turn in a Y-maze alternation task. </w:t>
      </w:r>
      <w:r w:rsidRPr="00560F80">
        <w:rPr>
          <w:rFonts w:ascii="Calibri" w:hAnsi="Calibri" w:cs="Calibri"/>
          <w:i/>
          <w:iCs/>
          <w:noProof/>
          <w:szCs w:val="24"/>
        </w:rPr>
        <w:t>European Journal of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(5), 1055–1058. http://doi.org/10.1046/j.0953-816x.2001.01481.x</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Leutgeb, J. K., Leutgeb, S., Moser, M.-B., &amp; Moser, E. I. (2007). Pattern Separation in the Dentate Gyrus and CA3 of the Hippocampus.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315</w:t>
      </w:r>
      <w:r w:rsidRPr="00560F80">
        <w:rPr>
          <w:rFonts w:ascii="Calibri" w:hAnsi="Calibri" w:cs="Calibri"/>
          <w:noProof/>
          <w:szCs w:val="24"/>
        </w:rPr>
        <w:t>(5814), 961–966. http://doi.org/10.1126/science.1135801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Levitt, T. S., &amp; Lawton, D. T. (1990). Qualitative navigation for mobile robots. </w:t>
      </w:r>
      <w:r w:rsidRPr="00560F80">
        <w:rPr>
          <w:rFonts w:ascii="Calibri" w:hAnsi="Calibri" w:cs="Calibri"/>
          <w:i/>
          <w:iCs/>
          <w:noProof/>
          <w:szCs w:val="24"/>
        </w:rPr>
        <w:t>Artificial Intelligence</w:t>
      </w:r>
      <w:r w:rsidRPr="00560F80">
        <w:rPr>
          <w:rFonts w:ascii="Calibri" w:hAnsi="Calibri" w:cs="Calibri"/>
          <w:noProof/>
          <w:szCs w:val="24"/>
        </w:rPr>
        <w:t xml:space="preserve">, </w:t>
      </w:r>
      <w:r w:rsidRPr="00560F80">
        <w:rPr>
          <w:rFonts w:ascii="Calibri" w:hAnsi="Calibri" w:cs="Calibri"/>
          <w:i/>
          <w:iCs/>
          <w:noProof/>
          <w:szCs w:val="24"/>
        </w:rPr>
        <w:t>44</w:t>
      </w:r>
      <w:r w:rsidRPr="00560F80">
        <w:rPr>
          <w:rFonts w:ascii="Calibri" w:hAnsi="Calibri" w:cs="Calibri"/>
          <w:noProof/>
          <w:szCs w:val="24"/>
        </w:rPr>
        <w:t>(3), 305–360. http://doi.org/10.1016/0004-3702(90)90027-W</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Levy, W. B. (1996). A sequence predicting CA3 is a flexible associator that learns and uses context to solve hippocampal-like tasks.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6</w:t>
      </w:r>
      <w:r w:rsidRPr="00560F80">
        <w:rPr>
          <w:rFonts w:ascii="Calibri" w:hAnsi="Calibri" w:cs="Calibri"/>
          <w:noProof/>
          <w:szCs w:val="24"/>
        </w:rPr>
        <w:t>(6), 579–90. http://doi.org/10.1002/(SICI)1098-1063(1996)6:6&amp;lt;579::AID-HIPO3&amp;gt;3.0.CO;2-C</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Libby, L. A., Hannula, D. E., &amp; Ranganath, C. (2014). Medial Temporal Lobe Coding of Item and Spatial Information during Relational Binding in Working Memory.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(43), 14233–14242. http://doi.org/10.1523/JNEUROSCI.0655-14.2014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Lisman, J., &amp; Redish, A. D. (2009). Prediction, sequences and the hippocampus.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364</w:t>
      </w:r>
      <w:r w:rsidRPr="00560F80">
        <w:rPr>
          <w:rFonts w:ascii="Calibri" w:hAnsi="Calibri" w:cs="Calibri"/>
          <w:noProof/>
          <w:szCs w:val="24"/>
        </w:rPr>
        <w:t>(1521), 1193–1201. http://doi.org/10.1098/rstb.2008.0316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Lucas, H. D., Duff, M. C., &amp; Cohen, N. J. (2017). The hippocampus promotes effective saccadic information gathering in humans. In </w:t>
      </w:r>
      <w:r w:rsidRPr="00560F80">
        <w:rPr>
          <w:rFonts w:ascii="Calibri" w:hAnsi="Calibri" w:cs="Calibri"/>
          <w:i/>
          <w:iCs/>
          <w:noProof/>
          <w:szCs w:val="24"/>
        </w:rPr>
        <w:t>Cognitive Neuroscience Society 24th Annual Meeting</w:t>
      </w:r>
      <w:r w:rsidRPr="00560F80">
        <w:rPr>
          <w:rFonts w:ascii="Calibri" w:hAnsi="Calibri" w:cs="Calibri"/>
          <w:noProof/>
          <w:szCs w:val="24"/>
        </w:rPr>
        <w:t>. San Francisco.</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560F80">
        <w:rPr>
          <w:rFonts w:ascii="Calibri" w:hAnsi="Calibri" w:cs="Calibri"/>
          <w:i/>
          <w:iCs/>
          <w:noProof/>
          <w:szCs w:val="24"/>
        </w:rPr>
        <w:t xml:space="preserve">Neuropsychology </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(5), 568–578. http://doi.org/10.1037/neu0000275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Luft, C. D. B., Meeson, A., Welchman, A. E., &amp; Kourtzi, Z. (2015). Decoding the future from past experience: learning shapes predictions in early visual cortex.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113</w:t>
      </w:r>
      <w:r w:rsidRPr="00560F80">
        <w:rPr>
          <w:rFonts w:ascii="Calibri" w:hAnsi="Calibri" w:cs="Calibri"/>
          <w:noProof/>
          <w:szCs w:val="24"/>
        </w:rPr>
        <w:t xml:space="preserve">(9), </w:t>
      </w:r>
      <w:r w:rsidRPr="00560F80">
        <w:rPr>
          <w:rFonts w:ascii="Calibri" w:hAnsi="Calibri" w:cs="Calibri"/>
          <w:noProof/>
          <w:szCs w:val="24"/>
        </w:rPr>
        <w:lastRenderedPageBreak/>
        <w:t>3159–3171. http://doi.org/10.1152/jn.00753.2014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M.Cover, T. (2006). </w:t>
      </w:r>
      <w:r w:rsidRPr="00560F80">
        <w:rPr>
          <w:rFonts w:ascii="Calibri" w:hAnsi="Calibri" w:cs="Calibri"/>
          <w:i/>
          <w:iCs/>
          <w:noProof/>
          <w:szCs w:val="24"/>
        </w:rPr>
        <w:t>Elements Of Information Theory</w:t>
      </w:r>
      <w:r w:rsidRPr="00560F80">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Maguire, E. A., Burgess, N., O’Keefe, J., &amp; O’Keefe, J. (1999). Human spatial navigation: cognitive maps, sexual dimorphism, and neural substrates. </w:t>
      </w:r>
      <w:r w:rsidRPr="00560F80">
        <w:rPr>
          <w:rFonts w:ascii="Calibri" w:hAnsi="Calibri" w:cs="Calibri"/>
          <w:i/>
          <w:iCs/>
          <w:noProof/>
          <w:szCs w:val="24"/>
        </w:rPr>
        <w:t>Current Opinion in Neurobiology</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(2), 171–7. http://doi.org/10.1016/S1474-4422(08)70216-3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Mandelbrot, B. (1967). How Long Is the Coast of Britain? Statistical Self-Similarity and Fractional Dimension.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156</w:t>
      </w:r>
      <w:r w:rsidRPr="00560F80">
        <w:rPr>
          <w:rFonts w:ascii="Calibri" w:hAnsi="Calibri" w:cs="Calibri"/>
          <w:noProof/>
          <w:szCs w:val="24"/>
        </w:rPr>
        <w:t>(3775), 636–638. http://doi.org/10.1126/science.156.3775.636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102</w:t>
      </w:r>
      <w:r w:rsidRPr="00560F80">
        <w:rPr>
          <w:rFonts w:ascii="Calibri" w:hAnsi="Calibri" w:cs="Calibri"/>
          <w:noProof/>
          <w:szCs w:val="24"/>
        </w:rPr>
        <w:t>(3), 419–457. http://doi.org/10.1037/0033-295X.102.3.419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317</w:t>
      </w:r>
      <w:r w:rsidRPr="00560F80">
        <w:rPr>
          <w:rFonts w:ascii="Calibri" w:hAnsi="Calibri" w:cs="Calibri"/>
          <w:noProof/>
          <w:szCs w:val="24"/>
        </w:rPr>
        <w:t>(5834), 94–99. http://doi.org/10.1126/science.1140263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McKenzie, S., Frank, A. J. J., Kinsky, N. R. R., Porter, B., Rivière, P. D. D., &amp; Eichenbaum, H. (2014). Hippocampal Representation of Related and Opposing Memories Develop within Distinct, Hierarchically Organized Neural Schemas.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83</w:t>
      </w:r>
      <w:r w:rsidRPr="00560F80">
        <w:rPr>
          <w:rFonts w:ascii="Calibri" w:hAnsi="Calibri" w:cs="Calibri"/>
          <w:noProof/>
          <w:szCs w:val="24"/>
        </w:rPr>
        <w:t>(1), 202–215. http://doi.org/10.1016/j.neuron.2014.05.019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Mirowski, P., Pascanu, R., Viola, F., Soyer, H., Ballard, A. J., Banino, A., … Hadsell, R. (2016). Learning to Navigate in Complex Environments. Retrieved from http://arxiv.org/abs/1611.03673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Moffat, S. D. (2009). Aging and spatial navigation: What do we know and where do we go? </w:t>
      </w:r>
      <w:r w:rsidRPr="00560F80">
        <w:rPr>
          <w:rFonts w:ascii="Calibri" w:hAnsi="Calibri" w:cs="Calibri"/>
          <w:i/>
          <w:iCs/>
          <w:noProof/>
          <w:szCs w:val="24"/>
        </w:rPr>
        <w:t>Neuropsychology Review</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(4), 478–489. http://doi.org/10.1007/s11065-009-9120-3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Moffat, S. D., &amp; Resnick, S. M. (2002). Effects of age on virtual environment place navigation and allocentric cognitive mapping.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116</w:t>
      </w:r>
      <w:r w:rsidRPr="00560F80">
        <w:rPr>
          <w:rFonts w:ascii="Calibri" w:hAnsi="Calibri" w:cs="Calibri"/>
          <w:noProof/>
          <w:szCs w:val="24"/>
        </w:rPr>
        <w:t>(5), 851–9. Retrieved from http://www.ncbi.nlm.nih.gov/pubmed/12369805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Monti, J. M., Cooke, G. E., Watson, P. D., Voss, M. W., Kramer, A. F., &amp; Cohen, N. J. (2015). Relating Hippocampus to Relational Memory Processing across Domains and Delays. </w:t>
      </w:r>
      <w:r w:rsidRPr="00560F80">
        <w:rPr>
          <w:rFonts w:ascii="Calibri" w:hAnsi="Calibri" w:cs="Calibri"/>
          <w:i/>
          <w:iCs/>
          <w:noProof/>
          <w:szCs w:val="24"/>
        </w:rPr>
        <w:t>Journal of Cognitive Neuroscience</w:t>
      </w:r>
      <w:r w:rsidRPr="00560F80">
        <w:rPr>
          <w:rFonts w:ascii="Calibri" w:hAnsi="Calibri" w:cs="Calibri"/>
          <w:noProof/>
          <w:szCs w:val="24"/>
        </w:rPr>
        <w:t xml:space="preserve">, </w:t>
      </w:r>
      <w:r w:rsidRPr="00560F80">
        <w:rPr>
          <w:rFonts w:ascii="Calibri" w:hAnsi="Calibri" w:cs="Calibri"/>
          <w:i/>
          <w:iCs/>
          <w:noProof/>
          <w:szCs w:val="24"/>
        </w:rPr>
        <w:t>27</w:t>
      </w:r>
      <w:r w:rsidRPr="00560F80">
        <w:rPr>
          <w:rFonts w:ascii="Calibri" w:hAnsi="Calibri" w:cs="Calibri"/>
          <w:noProof/>
          <w:szCs w:val="24"/>
        </w:rPr>
        <w:t>(2), 234–245. http://doi.org/10.1162/jocn_a_00717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Morris, R. G. M. (1981). Spatial localization does not require the presence of local cues. </w:t>
      </w:r>
      <w:r w:rsidRPr="00560F80">
        <w:rPr>
          <w:rFonts w:ascii="Calibri" w:hAnsi="Calibri" w:cs="Calibri"/>
          <w:i/>
          <w:iCs/>
          <w:noProof/>
          <w:szCs w:val="24"/>
        </w:rPr>
        <w:t>Learning and Motivation</w:t>
      </w:r>
      <w:r w:rsidRPr="00560F80">
        <w:rPr>
          <w:rFonts w:ascii="Calibri" w:hAnsi="Calibri" w:cs="Calibri"/>
          <w:noProof/>
          <w:szCs w:val="24"/>
        </w:rPr>
        <w:t xml:space="preserve">, </w:t>
      </w:r>
      <w:r w:rsidRPr="00560F80">
        <w:rPr>
          <w:rFonts w:ascii="Calibri" w:hAnsi="Calibri" w:cs="Calibri"/>
          <w:i/>
          <w:iCs/>
          <w:noProof/>
          <w:szCs w:val="24"/>
        </w:rPr>
        <w:t>12</w:t>
      </w:r>
      <w:r w:rsidRPr="00560F80">
        <w:rPr>
          <w:rFonts w:ascii="Calibri" w:hAnsi="Calibri" w:cs="Calibri"/>
          <w:noProof/>
          <w:szCs w:val="24"/>
        </w:rPr>
        <w:t>(2), 239–260. http://doi.org/10.1016/0023-9690(81)90020-5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Morris, R. G. M., Garrud, P., Rawlins, J. N. P., &amp; O’Keefe, J. (1982). Place navigation impaired in rats with hippocampal lesions.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297</w:t>
      </w:r>
      <w:r w:rsidRPr="00560F80">
        <w:rPr>
          <w:rFonts w:ascii="Calibri" w:hAnsi="Calibri" w:cs="Calibri"/>
          <w:noProof/>
          <w:szCs w:val="24"/>
        </w:rPr>
        <w:t>(5868), 681–683. http://doi.org/10.1038/297681a0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Muller, R. U., &amp; Kubie, J. L. (1987). The effects of changes in the environment on the spatial firing of hippocampal complex-spike cells.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(7), 1951–68. Retrieved from http://www.ncbi.nlm.nih.gov/pubmed/3612226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Munkres, J. (1957). Algorithms for the Assignment and Transportation Problems. </w:t>
      </w:r>
      <w:r w:rsidRPr="00560F80">
        <w:rPr>
          <w:rFonts w:ascii="Calibri" w:hAnsi="Calibri" w:cs="Calibri"/>
          <w:i/>
          <w:iCs/>
          <w:noProof/>
          <w:szCs w:val="24"/>
        </w:rPr>
        <w:t xml:space="preserve">Journal of the Society </w:t>
      </w:r>
      <w:r w:rsidRPr="00560F80">
        <w:rPr>
          <w:rFonts w:ascii="Calibri" w:hAnsi="Calibri" w:cs="Calibri"/>
          <w:i/>
          <w:iCs/>
          <w:noProof/>
          <w:szCs w:val="24"/>
        </w:rPr>
        <w:lastRenderedPageBreak/>
        <w:t>for Industrial and Applied Mathematics</w:t>
      </w:r>
      <w:r w:rsidRPr="00560F80">
        <w:rPr>
          <w:rFonts w:ascii="Calibri" w:hAnsi="Calibri" w:cs="Calibri"/>
          <w:noProof/>
          <w:szCs w:val="24"/>
        </w:rPr>
        <w:t xml:space="preserve">, </w:t>
      </w:r>
      <w:r w:rsidRPr="00560F80">
        <w:rPr>
          <w:rFonts w:ascii="Calibri" w:hAnsi="Calibri" w:cs="Calibri"/>
          <w:i/>
          <w:iCs/>
          <w:noProof/>
          <w:szCs w:val="24"/>
        </w:rPr>
        <w:t>5</w:t>
      </w:r>
      <w:r w:rsidRPr="00560F80">
        <w:rPr>
          <w:rFonts w:ascii="Calibri" w:hAnsi="Calibri" w:cs="Calibri"/>
          <w:noProof/>
          <w:szCs w:val="24"/>
        </w:rPr>
        <w:t>(1), 32–38. http://doi.org/10.1137/0105003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Murray, E. A., Gaffan, D., &amp; Mishkin, M. (1993). Neural substrates of visual stimulus-stimulus association in rhesus monkeys.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4549–61. http://doi.org/0270-647/93/134549-13$05.00/0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297</w:t>
      </w:r>
      <w:r w:rsidRPr="00560F80">
        <w:rPr>
          <w:rFonts w:ascii="Calibri" w:hAnsi="Calibri" w:cs="Calibri"/>
          <w:noProof/>
          <w:szCs w:val="24"/>
        </w:rPr>
        <w:t>(5579), 211–218. http://doi.org/10.1126/science.1071795.Requirement</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Naya, Y., &amp; Suzuki, W. A. (2011). Integrating What and When Across the Primate Medial Temporal Lobe.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333</w:t>
      </w:r>
      <w:r w:rsidRPr="00560F80">
        <w:rPr>
          <w:rFonts w:ascii="Calibri" w:hAnsi="Calibri" w:cs="Calibri"/>
          <w:noProof/>
          <w:szCs w:val="24"/>
        </w:rPr>
        <w:t>(6043), 773–776. http://doi.org/10.1126/science.1206773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(2), 416–427. http://doi.org/10.1016/j.neuron.2013.11.017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Nielson, D. M., Smith, T. A., Sreekumar, V., Dennis, S., &amp; Sederberg, P. B. (2015). Human hippocampus represents space and time during retrieval of real-world memories.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112</w:t>
      </w:r>
      <w:r w:rsidRPr="00560F80">
        <w:rPr>
          <w:rFonts w:ascii="Calibri" w:hAnsi="Calibri" w:cs="Calibri"/>
          <w:noProof/>
          <w:szCs w:val="24"/>
        </w:rPr>
        <w:t>(35), 11078–11083. http://doi.org/10.1073/pnas.1507104112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Noether, E. (1971). Invariant variation problems. </w:t>
      </w:r>
      <w:r w:rsidRPr="00560F80">
        <w:rPr>
          <w:rFonts w:ascii="Calibri" w:hAnsi="Calibri" w:cs="Calibri"/>
          <w:i/>
          <w:iCs/>
          <w:noProof/>
          <w:szCs w:val="24"/>
        </w:rPr>
        <w:t>Transport Theory and Statistical Physics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186–207. http://doi.org/10.1080/00411457108231446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(1991). An allocentric spatial model for the hippocampal cognitive map.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230–235. http://doi.org/10.1002/hipo.450010303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Burgess, N., O’ Keefe, J., Burgess, N., O’Keefe, J., &amp; Burgess, N. (1996). Geometric determinants of the place fields of hippocampal neurons.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381</w:t>
      </w:r>
      <w:r w:rsidRPr="00560F80">
        <w:rPr>
          <w:rFonts w:ascii="Calibri" w:hAnsi="Calibri" w:cs="Calibri"/>
          <w:noProof/>
          <w:szCs w:val="24"/>
        </w:rPr>
        <w:t>(6581), 425–428. http://doi.org/10.1038/381425a0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&amp; Dostrovsky, J. (1971). The hippocampus as a spatial map. Preliminary evidence from unit activity in the freely-moving rat. </w:t>
      </w:r>
      <w:r w:rsidRPr="00560F80">
        <w:rPr>
          <w:rFonts w:ascii="Calibri" w:hAnsi="Calibri" w:cs="Calibri"/>
          <w:i/>
          <w:iCs/>
          <w:noProof/>
          <w:szCs w:val="24"/>
        </w:rPr>
        <w:t>Brain Research</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(1), 171–175. http://doi.org/10.1016/0006-8993(71)90358-1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&amp; Nadel, L. (1978). </w:t>
      </w:r>
      <w:r w:rsidRPr="00560F80">
        <w:rPr>
          <w:rFonts w:ascii="Calibri" w:hAnsi="Calibri" w:cs="Calibri"/>
          <w:i/>
          <w:iCs/>
          <w:noProof/>
          <w:szCs w:val="24"/>
        </w:rPr>
        <w:t>The Hippocampus as a Cognitive Map</w:t>
      </w:r>
      <w:r w:rsidRPr="00560F80">
        <w:rPr>
          <w:rFonts w:ascii="Calibri" w:hAnsi="Calibri" w:cs="Calibri"/>
          <w:noProof/>
          <w:szCs w:val="24"/>
        </w:rPr>
        <w:t>. Oxford: Oxford University Press.</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O’Reilly, R. C., &amp; Rudy, J. W. (2001). Conjunctive Representations in Learning and Memory: Principles of Cortical and Hippocampal Function.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108</w:t>
      </w:r>
      <w:r w:rsidRPr="00560F80">
        <w:rPr>
          <w:rFonts w:ascii="Calibri" w:hAnsi="Calibri" w:cs="Calibri"/>
          <w:noProof/>
          <w:szCs w:val="24"/>
        </w:rPr>
        <w:t>(1), 83–95. http://doi.org/10.1037//0033-295X.</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Pastalkova, E., Itskov, V., Amarasingham, A., &amp; Buzsaki, G. (2008). Internally Generated Cell Assembly Sequences in the Rat Hippocampus.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321</w:t>
      </w:r>
      <w:r w:rsidRPr="00560F80">
        <w:rPr>
          <w:rFonts w:ascii="Calibri" w:hAnsi="Calibri" w:cs="Calibri"/>
          <w:noProof/>
          <w:szCs w:val="24"/>
        </w:rPr>
        <w:t>(5894), 1322–1327. http://doi.org/10.1126/science.1159775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Paz, R., Gelbard-Sagiv, H., Mukamel, R., Harel, M., Malach, R., &amp; Fried, I. (2010). A neural substrate in the human hippocampus for linking successive events.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107</w:t>
      </w:r>
      <w:r w:rsidRPr="00560F80">
        <w:rPr>
          <w:rFonts w:ascii="Calibri" w:hAnsi="Calibri" w:cs="Calibri"/>
          <w:noProof/>
          <w:szCs w:val="24"/>
        </w:rPr>
        <w:t>(13), 6046–6051. http://doi.org/10.1073/pnas.0910834107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Pecchia, T., &amp; Vallortigara, G. (2010). View-based strategy for reorientation by geometry. </w:t>
      </w:r>
      <w:r w:rsidRPr="00560F80">
        <w:rPr>
          <w:rFonts w:ascii="Calibri" w:hAnsi="Calibri" w:cs="Calibri"/>
          <w:i/>
          <w:iCs/>
          <w:noProof/>
          <w:szCs w:val="24"/>
        </w:rPr>
        <w:t>Journal of Experimental Biology</w:t>
      </w:r>
      <w:r w:rsidRPr="00560F80">
        <w:rPr>
          <w:rFonts w:ascii="Calibri" w:hAnsi="Calibri" w:cs="Calibri"/>
          <w:noProof/>
          <w:szCs w:val="24"/>
        </w:rPr>
        <w:t xml:space="preserve">, </w:t>
      </w:r>
      <w:r w:rsidRPr="00560F80">
        <w:rPr>
          <w:rFonts w:ascii="Calibri" w:hAnsi="Calibri" w:cs="Calibri"/>
          <w:i/>
          <w:iCs/>
          <w:noProof/>
          <w:szCs w:val="24"/>
        </w:rPr>
        <w:t>213</w:t>
      </w:r>
      <w:r w:rsidRPr="00560F80">
        <w:rPr>
          <w:rFonts w:ascii="Calibri" w:hAnsi="Calibri" w:cs="Calibri"/>
          <w:noProof/>
          <w:szCs w:val="24"/>
        </w:rPr>
        <w:t>(17), 2987–2996. http://doi.org/10.1242/jeb.043315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Perrett, D. I., &amp; Oram, M. W. (1993). Neurophysiology of shape processing. </w:t>
      </w:r>
      <w:r w:rsidRPr="00560F80">
        <w:rPr>
          <w:rFonts w:ascii="Calibri" w:hAnsi="Calibri" w:cs="Calibri"/>
          <w:i/>
          <w:iCs/>
          <w:noProof/>
          <w:szCs w:val="24"/>
        </w:rPr>
        <w:t>Image and Vision Computing</w:t>
      </w:r>
      <w:r w:rsidRPr="00560F80">
        <w:rPr>
          <w:rFonts w:ascii="Calibri" w:hAnsi="Calibri" w:cs="Calibri"/>
          <w:noProof/>
          <w:szCs w:val="24"/>
        </w:rPr>
        <w:t xml:space="preserve">, </w:t>
      </w:r>
      <w:r w:rsidRPr="00560F80">
        <w:rPr>
          <w:rFonts w:ascii="Calibri" w:hAnsi="Calibri" w:cs="Calibri"/>
          <w:i/>
          <w:iCs/>
          <w:noProof/>
          <w:szCs w:val="24"/>
        </w:rPr>
        <w:lastRenderedPageBreak/>
        <w:t>11</w:t>
      </w:r>
      <w:r w:rsidRPr="00560F80">
        <w:rPr>
          <w:rFonts w:ascii="Calibri" w:hAnsi="Calibri" w:cs="Calibri"/>
          <w:noProof/>
          <w:szCs w:val="24"/>
        </w:rPr>
        <w:t>(6), 317–333. http://doi.org/10.1016/0262-8856(93)90011-5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Plotnick, R. E., Gardner, R. H., Hargrove, W. W., Prestegaard, K., &amp; Perlmutter, M. (1996). Lacunarity analysis: A general technique for the analysis of spatial patterns. </w:t>
      </w:r>
      <w:r w:rsidRPr="00560F80">
        <w:rPr>
          <w:rFonts w:ascii="Calibri" w:hAnsi="Calibri" w:cs="Calibri"/>
          <w:i/>
          <w:iCs/>
          <w:noProof/>
          <w:szCs w:val="24"/>
        </w:rPr>
        <w:t>Physical Review E</w:t>
      </w:r>
      <w:r w:rsidRPr="00560F80">
        <w:rPr>
          <w:rFonts w:ascii="Calibri" w:hAnsi="Calibri" w:cs="Calibri"/>
          <w:noProof/>
          <w:szCs w:val="24"/>
        </w:rPr>
        <w:t xml:space="preserve">, </w:t>
      </w:r>
      <w:r w:rsidRPr="00560F80">
        <w:rPr>
          <w:rFonts w:ascii="Calibri" w:hAnsi="Calibri" w:cs="Calibri"/>
          <w:i/>
          <w:iCs/>
          <w:noProof/>
          <w:szCs w:val="24"/>
        </w:rPr>
        <w:t>53</w:t>
      </w:r>
      <w:r w:rsidRPr="00560F80">
        <w:rPr>
          <w:rFonts w:ascii="Calibri" w:hAnsi="Calibri" w:cs="Calibri"/>
          <w:noProof/>
          <w:szCs w:val="24"/>
        </w:rPr>
        <w:t>(5), 5461–5468. http://doi.org/10.1103/PhysRevE.53.5461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Poucet, B. (1993). Spatial cognitive maps in animals: New hypotheses on their structure and neural mechanisms.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100</w:t>
      </w:r>
      <w:r w:rsidRPr="00560F80">
        <w:rPr>
          <w:rFonts w:ascii="Calibri" w:hAnsi="Calibri" w:cs="Calibri"/>
          <w:noProof/>
          <w:szCs w:val="24"/>
        </w:rPr>
        <w:t>(2), 163–182. http://doi.org/10.1037/0033-295X.100.2.163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Ranck Jr, J. B. (1984). Head direction cells in the deep cell layer of dorsal presubiculum in freely moving rats. </w:t>
      </w:r>
      <w:r w:rsidRPr="00560F80">
        <w:rPr>
          <w:rFonts w:ascii="Calibri" w:hAnsi="Calibri" w:cs="Calibri"/>
          <w:i/>
          <w:iCs/>
          <w:noProof/>
          <w:szCs w:val="24"/>
        </w:rPr>
        <w:t>Soc Neurosci Abstr.</w:t>
      </w:r>
      <w:r w:rsidRPr="00560F80">
        <w:rPr>
          <w:rFonts w:ascii="Calibri" w:hAnsi="Calibri" w:cs="Calibri"/>
          <w:noProof/>
          <w:szCs w:val="24"/>
        </w:rPr>
        <w:t xml:space="preserve">, </w:t>
      </w:r>
      <w:r w:rsidRPr="00560F80">
        <w:rPr>
          <w:rFonts w:ascii="Calibri" w:hAnsi="Calibri" w:cs="Calibri"/>
          <w:i/>
          <w:iCs/>
          <w:noProof/>
          <w:szCs w:val="24"/>
        </w:rPr>
        <w:t>10</w:t>
      </w:r>
      <w:r w:rsidRPr="00560F80">
        <w:rPr>
          <w:rFonts w:ascii="Calibri" w:hAnsi="Calibri" w:cs="Calibri"/>
          <w:noProof/>
          <w:szCs w:val="24"/>
        </w:rPr>
        <w:t>(176), 12.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Blumenfeld, R. S. (2005). Doubts about double dissociations between short- and long-term memory.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(8), 374–380. http://doi.org/10.1016/j.tics.2005.06.009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Blumenfeld, R. S. (2008). Prefrontal Cortex and Memory. In J. H. Byrne (Ed.), </w:t>
      </w:r>
      <w:r w:rsidRPr="00560F80">
        <w:rPr>
          <w:rFonts w:ascii="Calibri" w:hAnsi="Calibri" w:cs="Calibri"/>
          <w:i/>
          <w:iCs/>
          <w:noProof/>
          <w:szCs w:val="24"/>
        </w:rPr>
        <w:t>Learning and Memory: A Comprehensive Reference</w:t>
      </w:r>
      <w:r w:rsidRPr="00560F80">
        <w:rPr>
          <w:rFonts w:ascii="Calibri" w:hAnsi="Calibri" w:cs="Calibri"/>
          <w:noProof/>
          <w:szCs w:val="24"/>
        </w:rPr>
        <w:t xml:space="preserve"> (3rd ed., pp. 261–279). Oxford: Acadmic Press.</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D’Esposito, M. (2001). Medial Temporal Lobe Activity Associated with Active Maintenance of Novel Information.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31</w:t>
      </w:r>
      <w:r w:rsidRPr="00560F80">
        <w:rPr>
          <w:rFonts w:ascii="Calibri" w:hAnsi="Calibri" w:cs="Calibri"/>
          <w:noProof/>
          <w:szCs w:val="24"/>
        </w:rPr>
        <w:t>(5), 865–873. http://doi.org/10.1016/S0896-6273(01)00411-1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Hsieh, L. T. (2016). The hippocampus: A special place for time. </w:t>
      </w:r>
      <w:r w:rsidRPr="00560F80">
        <w:rPr>
          <w:rFonts w:ascii="Calibri" w:hAnsi="Calibri" w:cs="Calibri"/>
          <w:i/>
          <w:iCs/>
          <w:noProof/>
          <w:szCs w:val="24"/>
        </w:rPr>
        <w:t>Annals of the New York Academy of Sciences</w:t>
      </w:r>
      <w:r w:rsidRPr="00560F80">
        <w:rPr>
          <w:rFonts w:ascii="Calibri" w:hAnsi="Calibri" w:cs="Calibri"/>
          <w:noProof/>
          <w:szCs w:val="24"/>
        </w:rPr>
        <w:t xml:space="preserve">, </w:t>
      </w:r>
      <w:r w:rsidRPr="00560F80">
        <w:rPr>
          <w:rFonts w:ascii="Calibri" w:hAnsi="Calibri" w:cs="Calibri"/>
          <w:i/>
          <w:iCs/>
          <w:noProof/>
          <w:szCs w:val="24"/>
        </w:rPr>
        <w:t>1369</w:t>
      </w:r>
      <w:r w:rsidRPr="00560F80">
        <w:rPr>
          <w:rFonts w:ascii="Calibri" w:hAnsi="Calibri" w:cs="Calibri"/>
          <w:noProof/>
          <w:szCs w:val="24"/>
        </w:rPr>
        <w:t>(1), 93–110. http://doi.org/10.1111/nyas.13043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Ritchey, M. (2012a). Two cortical systems for memory- guided behaviour. </w:t>
      </w:r>
      <w:r w:rsidRPr="00560F80">
        <w:rPr>
          <w:rFonts w:ascii="Calibri" w:hAnsi="Calibri" w:cs="Calibri"/>
          <w:i/>
          <w:iCs/>
          <w:noProof/>
          <w:szCs w:val="24"/>
        </w:rPr>
        <w:t>Nature Publishing Group</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713–726. http://doi.org/10.1038/nrn3338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Ritchey, M. (2012b). Two cortical systems for memory-guided behaviour.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713–726. http://doi.org/10.1038/nrn3338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Rolls, E. T., &amp; Kesner, R. P. (2006). A computational theory of hippocampal function, and empirical tests of the theory. </w:t>
      </w:r>
      <w:r w:rsidRPr="00560F80">
        <w:rPr>
          <w:rFonts w:ascii="Calibri" w:hAnsi="Calibri" w:cs="Calibri"/>
          <w:i/>
          <w:iCs/>
          <w:noProof/>
          <w:szCs w:val="24"/>
        </w:rPr>
        <w:t>Progress in Neurobiology</w:t>
      </w:r>
      <w:r w:rsidRPr="00560F80">
        <w:rPr>
          <w:rFonts w:ascii="Calibri" w:hAnsi="Calibri" w:cs="Calibri"/>
          <w:noProof/>
          <w:szCs w:val="24"/>
        </w:rPr>
        <w:t xml:space="preserve">, </w:t>
      </w:r>
      <w:r w:rsidRPr="00560F80">
        <w:rPr>
          <w:rFonts w:ascii="Calibri" w:hAnsi="Calibri" w:cs="Calibri"/>
          <w:i/>
          <w:iCs/>
          <w:noProof/>
          <w:szCs w:val="24"/>
        </w:rPr>
        <w:t>79</w:t>
      </w:r>
      <w:r w:rsidRPr="00560F80">
        <w:rPr>
          <w:rFonts w:ascii="Calibri" w:hAnsi="Calibri" w:cs="Calibri"/>
          <w:noProof/>
          <w:szCs w:val="24"/>
        </w:rPr>
        <w:t>(1), 1–48. http://doi.org/10.1016/j.pneurobio.2006.04.005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Ryan, J. D., &amp; Cohen, N. J. (2004). Processing and short-term retention of relational information in amnesia.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42</w:t>
      </w:r>
      <w:r w:rsidRPr="00560F80">
        <w:rPr>
          <w:rFonts w:ascii="Calibri" w:hAnsi="Calibri" w:cs="Calibri"/>
          <w:noProof/>
          <w:szCs w:val="24"/>
        </w:rPr>
        <w:t>(4), 497–511. Retrieved from http://www.ncbi.nlm.nih.gov/pubmed/14728922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Ryan, L., Lin, C.-Y., Ketcham, K., &amp; Nadel, L. (2009). The role of medial temporal lobe in retrieving spatial and nonspatial relations from episodic and semantic memory. </w:t>
      </w:r>
      <w:r w:rsidRPr="00560F80">
        <w:rPr>
          <w:rFonts w:ascii="Calibri" w:hAnsi="Calibri" w:cs="Calibri"/>
          <w:i/>
          <w:iCs/>
          <w:noProof/>
          <w:szCs w:val="24"/>
        </w:rPr>
        <w:t>Hippocampus</w:t>
      </w:r>
      <w:r w:rsidRPr="00560F80">
        <w:rPr>
          <w:rFonts w:ascii="Calibri" w:hAnsi="Calibri" w:cs="Calibri"/>
          <w:noProof/>
          <w:szCs w:val="24"/>
        </w:rPr>
        <w:t>, NA-NA. http://doi.org/10.1002/hipo.20607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Sarel, A., Finkelstein, A., Las, L., &amp; Ulanovsky, N. (2017). Vectorial representation of spatial goals in the hippocampus of bats.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355</w:t>
      </w:r>
      <w:r w:rsidRPr="00560F80">
        <w:rPr>
          <w:rFonts w:ascii="Calibri" w:hAnsi="Calibri" w:cs="Calibri"/>
          <w:noProof/>
          <w:szCs w:val="24"/>
        </w:rPr>
        <w:t>(6321), 176–180. http://doi.org/10.1126/science.aak9589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560F80">
        <w:rPr>
          <w:rFonts w:ascii="Calibri" w:hAnsi="Calibri" w:cs="Calibri"/>
          <w:i/>
          <w:iCs/>
          <w:noProof/>
          <w:szCs w:val="24"/>
        </w:rPr>
        <w:t>bioRxiv</w:t>
      </w:r>
      <w:r w:rsidRPr="00560F80">
        <w:rPr>
          <w:rFonts w:ascii="Calibri" w:hAnsi="Calibri" w:cs="Calibri"/>
          <w:noProof/>
          <w:szCs w:val="24"/>
        </w:rPr>
        <w:t xml:space="preserve">, </w:t>
      </w:r>
      <w:r w:rsidRPr="00560F80">
        <w:rPr>
          <w:rFonts w:ascii="Calibri" w:hAnsi="Calibri" w:cs="Calibri"/>
          <w:i/>
          <w:iCs/>
          <w:noProof/>
          <w:szCs w:val="24"/>
        </w:rPr>
        <w:t>372</w:t>
      </w:r>
      <w:r w:rsidRPr="00560F80">
        <w:rPr>
          <w:rFonts w:ascii="Calibri" w:hAnsi="Calibri" w:cs="Calibri"/>
          <w:noProof/>
          <w:szCs w:val="24"/>
        </w:rPr>
        <w:t>(1711), 51870. http://doi.org/10.1101/051870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Schiller, D., Eichenbaum, H., Buffalo, E. A., Davachi, L., Foster, D. J., Leutgeb, S., &amp; Ranganath, C. (2015). Memory and Space: Towards an Understanding of the Cognitive Map.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35</w:t>
      </w:r>
      <w:r w:rsidRPr="00560F80">
        <w:rPr>
          <w:rFonts w:ascii="Calibri" w:hAnsi="Calibri" w:cs="Calibri"/>
          <w:noProof/>
          <w:szCs w:val="24"/>
        </w:rPr>
        <w:t>(41), 13904–13911. http://doi.org/10.1523/JNEUROSCI.2618-15.2015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Schultheis, M. T., Himelstein, J., &amp; Rizzo, A. a. (2002). Virtual reality and neuropsychology: upgrading the current tools. </w:t>
      </w:r>
      <w:r w:rsidRPr="00560F80">
        <w:rPr>
          <w:rFonts w:ascii="Calibri" w:hAnsi="Calibri" w:cs="Calibri"/>
          <w:i/>
          <w:iCs/>
          <w:noProof/>
          <w:szCs w:val="24"/>
        </w:rPr>
        <w:t>The Journal of Head Trauma Rehabilitation</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(5), 378–394. http://doi.org/10.1097/00001199-200210000-00002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Schwarb, H., Johnson, C. L., Daugherty, A. M., Hillman, C. H., Kramer, A. F., Cohen, N. J., &amp; Barbey, A. K. (2017). Aerobic fitness, hippocampal viscoelasticity, and relational memory performance.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153</w:t>
      </w:r>
      <w:r w:rsidRPr="00560F80">
        <w:rPr>
          <w:rFonts w:ascii="Calibri" w:hAnsi="Calibri" w:cs="Calibri"/>
          <w:noProof/>
          <w:szCs w:val="24"/>
        </w:rPr>
        <w:t>(March), 179–188. http://doi.org/10.1016/j.neuroimage.2017.03.061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Schwarb, H., Johnson, C. L., McGarry, M. D. J., &amp; Cohen, N. J. (2016). Medial temporal lobe viscoelasticity and relational memory performance.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132</w:t>
      </w:r>
      <w:r w:rsidRPr="00560F80">
        <w:rPr>
          <w:rFonts w:ascii="Calibri" w:hAnsi="Calibri" w:cs="Calibri"/>
          <w:noProof/>
          <w:szCs w:val="24"/>
        </w:rPr>
        <w:t>, 534–541. http://doi.org/10.1016/j.neuroimage.2016.02.059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Sederberg, P. B., Howard, M. W., &amp; Kahana, M. J. (2008). A context-based theory of recency and contiguity in free recall.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115</w:t>
      </w:r>
      <w:r w:rsidRPr="00560F80">
        <w:rPr>
          <w:rFonts w:ascii="Calibri" w:hAnsi="Calibri" w:cs="Calibri"/>
          <w:noProof/>
          <w:szCs w:val="24"/>
        </w:rPr>
        <w:t>(4), 893–912. http://doi.org/10.1037/a0013396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Sei, Y., Arora, P. K., Skolnick, P., &amp; Paul, I. A. (1992). Spatial learning impairment in a murine model of AIDS. </w:t>
      </w:r>
      <w:r w:rsidRPr="00560F80">
        <w:rPr>
          <w:rFonts w:ascii="Calibri" w:hAnsi="Calibri" w:cs="Calibri"/>
          <w:i/>
          <w:iCs/>
          <w:noProof/>
          <w:szCs w:val="24"/>
        </w:rPr>
        <w:t>FASEB Journal</w:t>
      </w:r>
      <w:r w:rsidRPr="00560F80">
        <w:rPr>
          <w:rFonts w:ascii="Calibri" w:hAnsi="Calibri" w:cs="Calibri"/>
          <w:noProof/>
          <w:szCs w:val="24"/>
        </w:rPr>
        <w:t xml:space="preserve">, </w:t>
      </w:r>
      <w:r w:rsidRPr="00560F80">
        <w:rPr>
          <w:rFonts w:ascii="Calibri" w:hAnsi="Calibri" w:cs="Calibri"/>
          <w:i/>
          <w:iCs/>
          <w:noProof/>
          <w:szCs w:val="24"/>
        </w:rPr>
        <w:t>6</w:t>
      </w:r>
      <w:r w:rsidRPr="00560F80">
        <w:rPr>
          <w:rFonts w:ascii="Calibri" w:hAnsi="Calibri" w:cs="Calibri"/>
          <w:noProof/>
          <w:szCs w:val="24"/>
        </w:rPr>
        <w:t>(11).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Shaban, A., Bansal, S., Liu, Z., Essa, I., &amp; Boots, B. (2017). One-Shot Learning for Semantic Segmentation. Retrieved from http://arxiv.org/abs/1709.03410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Shankar, K. H., Singh, I., &amp; Howard, M. W. (2016). Neural Mechanism to Simulate a Scale-Invariant Future. </w:t>
      </w:r>
      <w:r w:rsidRPr="00560F80">
        <w:rPr>
          <w:rFonts w:ascii="Calibri" w:hAnsi="Calibri" w:cs="Calibri"/>
          <w:i/>
          <w:iCs/>
          <w:noProof/>
          <w:szCs w:val="24"/>
        </w:rPr>
        <w:t>Neural Computation</w:t>
      </w:r>
      <w:r w:rsidRPr="00560F80">
        <w:rPr>
          <w:rFonts w:ascii="Calibri" w:hAnsi="Calibri" w:cs="Calibri"/>
          <w:noProof/>
          <w:szCs w:val="24"/>
        </w:rPr>
        <w:t xml:space="preserve">, </w:t>
      </w:r>
      <w:r w:rsidRPr="00560F80">
        <w:rPr>
          <w:rFonts w:ascii="Calibri" w:hAnsi="Calibri" w:cs="Calibri"/>
          <w:i/>
          <w:iCs/>
          <w:noProof/>
          <w:szCs w:val="24"/>
        </w:rPr>
        <w:t>28</w:t>
      </w:r>
      <w:r w:rsidRPr="00560F80">
        <w:rPr>
          <w:rFonts w:ascii="Calibri" w:hAnsi="Calibri" w:cs="Calibri"/>
          <w:noProof/>
          <w:szCs w:val="24"/>
        </w:rPr>
        <w:t>(12), 2594–2627. http://doi.org/10.1162/NECO_a_00891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Shannon, C. E. (1948). A mathematical theory of communication. </w:t>
      </w:r>
      <w:r w:rsidRPr="00560F80">
        <w:rPr>
          <w:rFonts w:ascii="Calibri" w:hAnsi="Calibri" w:cs="Calibri"/>
          <w:i/>
          <w:iCs/>
          <w:noProof/>
          <w:szCs w:val="24"/>
        </w:rPr>
        <w:t>The Bell System Technical Journal</w:t>
      </w:r>
      <w:r w:rsidRPr="00560F80">
        <w:rPr>
          <w:rFonts w:ascii="Calibri" w:hAnsi="Calibri" w:cs="Calibri"/>
          <w:noProof/>
          <w:szCs w:val="24"/>
        </w:rPr>
        <w:t xml:space="preserve">, </w:t>
      </w:r>
      <w:r w:rsidRPr="00560F80">
        <w:rPr>
          <w:rFonts w:ascii="Calibri" w:hAnsi="Calibri" w:cs="Calibri"/>
          <w:i/>
          <w:iCs/>
          <w:noProof/>
          <w:szCs w:val="24"/>
        </w:rPr>
        <w:t>27</w:t>
      </w:r>
      <w:r w:rsidRPr="00560F80">
        <w:rPr>
          <w:rFonts w:ascii="Calibri" w:hAnsi="Calibri" w:cs="Calibri"/>
          <w:noProof/>
          <w:szCs w:val="24"/>
        </w:rPr>
        <w:t>(July 1928), 379–423. http://doi.org/10.1145/584091.584093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A. D., McKeith, L., &amp; Howard, C. J. (2013). The development of path integration: Combining estimations of distance and heading. </w:t>
      </w:r>
      <w:r w:rsidRPr="00560F80">
        <w:rPr>
          <w:rFonts w:ascii="Calibri" w:hAnsi="Calibri" w:cs="Calibri"/>
          <w:i/>
          <w:iCs/>
          <w:noProof/>
          <w:szCs w:val="24"/>
        </w:rPr>
        <w:t>Experimental Brain Research</w:t>
      </w:r>
      <w:r w:rsidRPr="00560F80">
        <w:rPr>
          <w:rFonts w:ascii="Calibri" w:hAnsi="Calibri" w:cs="Calibri"/>
          <w:noProof/>
          <w:szCs w:val="24"/>
        </w:rPr>
        <w:t xml:space="preserve">, </w:t>
      </w:r>
      <w:r w:rsidRPr="00560F80">
        <w:rPr>
          <w:rFonts w:ascii="Calibri" w:hAnsi="Calibri" w:cs="Calibri"/>
          <w:i/>
          <w:iCs/>
          <w:noProof/>
          <w:szCs w:val="24"/>
        </w:rPr>
        <w:t>231</w:t>
      </w:r>
      <w:r w:rsidRPr="00560F80">
        <w:rPr>
          <w:rFonts w:ascii="Calibri" w:hAnsi="Calibri" w:cs="Calibri"/>
          <w:noProof/>
          <w:szCs w:val="24"/>
        </w:rPr>
        <w:t>(4), 445–455. http://doi.org/10.1007/s00221-013-3709-8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T. G., Lange, G. D., &amp; Marks, W. B. (1996). Fractal methods and results in cellular morphology — dimensions, lacunarity and multifractals. </w:t>
      </w:r>
      <w:r w:rsidRPr="00560F80">
        <w:rPr>
          <w:rFonts w:ascii="Calibri" w:hAnsi="Calibri" w:cs="Calibri"/>
          <w:i/>
          <w:iCs/>
          <w:noProof/>
          <w:szCs w:val="24"/>
        </w:rPr>
        <w:t>Journal of Neuroscience Methods</w:t>
      </w:r>
      <w:r w:rsidRPr="00560F80">
        <w:rPr>
          <w:rFonts w:ascii="Calibri" w:hAnsi="Calibri" w:cs="Calibri"/>
          <w:noProof/>
          <w:szCs w:val="24"/>
        </w:rPr>
        <w:t xml:space="preserve">, </w:t>
      </w:r>
      <w:r w:rsidRPr="00560F80">
        <w:rPr>
          <w:rFonts w:ascii="Calibri" w:hAnsi="Calibri" w:cs="Calibri"/>
          <w:i/>
          <w:iCs/>
          <w:noProof/>
          <w:szCs w:val="24"/>
        </w:rPr>
        <w:t>69</w:t>
      </w:r>
      <w:r w:rsidRPr="00560F80">
        <w:rPr>
          <w:rFonts w:ascii="Calibri" w:hAnsi="Calibri" w:cs="Calibri"/>
          <w:noProof/>
          <w:szCs w:val="24"/>
        </w:rPr>
        <w:t>(2), 123–136. http://doi.org/10.1016/S0165-0270(96)00080-5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M. Lou, &amp; Milner, B. (1981). The role of the right hippocampus in the recall of spatial location.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(6), 781–793. http://doi.org/10.1016/0028-3932(81)90090-7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(6), 715–725. http://doi.org/10.1002/hipo.1087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Squire, L. R., &amp; Zola-Morgan, S. (1991). The medial temporal lobe memory system. </w:t>
      </w:r>
      <w:r w:rsidRPr="00560F80">
        <w:rPr>
          <w:rFonts w:ascii="Calibri" w:hAnsi="Calibri" w:cs="Calibri"/>
          <w:i/>
          <w:iCs/>
          <w:noProof/>
          <w:szCs w:val="24"/>
        </w:rPr>
        <w:t>Science (New York, N.Y.)</w:t>
      </w:r>
      <w:r w:rsidRPr="00560F80">
        <w:rPr>
          <w:rFonts w:ascii="Calibri" w:hAnsi="Calibri" w:cs="Calibri"/>
          <w:noProof/>
          <w:szCs w:val="24"/>
        </w:rPr>
        <w:t xml:space="preserve">, </w:t>
      </w:r>
      <w:r w:rsidRPr="00560F80">
        <w:rPr>
          <w:rFonts w:ascii="Calibri" w:hAnsi="Calibri" w:cs="Calibri"/>
          <w:i/>
          <w:iCs/>
          <w:noProof/>
          <w:szCs w:val="24"/>
        </w:rPr>
        <w:t>253</w:t>
      </w:r>
      <w:r w:rsidRPr="00560F80">
        <w:rPr>
          <w:rFonts w:ascii="Calibri" w:hAnsi="Calibri" w:cs="Calibri"/>
          <w:noProof/>
          <w:szCs w:val="24"/>
        </w:rPr>
        <w:t>(5026), 1380–6. Retrieved from http://www.ncbi.nlm.nih.gov/pubmed/1896849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Stern, C. E., Sherman, S. J., Kirchhoff, B. A., &amp; Hasselmo, M. E. (2001). Medial temporal and prefrontal contributions to working memory tasks with novel and familiar stimuli.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(4), 337–346. http://doi.org/10.1002/hipo.1048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Taube, J. S., Muller, R. U., &amp; Ranck, J. B. (1990). Head-direction cells recorded from the postsubiculum in </w:t>
      </w:r>
      <w:r w:rsidRPr="00560F80">
        <w:rPr>
          <w:rFonts w:ascii="Calibri" w:hAnsi="Calibri" w:cs="Calibri"/>
          <w:noProof/>
          <w:szCs w:val="24"/>
        </w:rPr>
        <w:lastRenderedPageBreak/>
        <w:t xml:space="preserve">freely moving rats. I. Description and quantitative analysis.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10</w:t>
      </w:r>
      <w:r w:rsidRPr="00560F80">
        <w:rPr>
          <w:rFonts w:ascii="Calibri" w:hAnsi="Calibri" w:cs="Calibri"/>
          <w:noProof/>
          <w:szCs w:val="24"/>
        </w:rPr>
        <w:t>(2), 420–35. http://doi.org/10.1212/01.wnl.0000299117.48935.2e</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Tavares, R. M., Mendelsohn, A., Grossman, Y., Williams, C. H., Shapiro, M., Trope, Y., &amp; Schiller, D. (2015). A Map for Social Navigation in the Human Brain.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87</w:t>
      </w:r>
      <w:r w:rsidRPr="00560F80">
        <w:rPr>
          <w:rFonts w:ascii="Calibri" w:hAnsi="Calibri" w:cs="Calibri"/>
          <w:noProof/>
          <w:szCs w:val="24"/>
        </w:rPr>
        <w:t>(1), 231–243. http://doi.org/10.1016/j.neuron.2015.06.011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Tolman, E. C. (1948). Cognitive maps in rats and men.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55</w:t>
      </w:r>
      <w:r w:rsidRPr="00560F80">
        <w:rPr>
          <w:rFonts w:ascii="Calibri" w:hAnsi="Calibri" w:cs="Calibri"/>
          <w:noProof/>
          <w:szCs w:val="24"/>
        </w:rPr>
        <w:t>(4), 189–208. http://doi.org/10.1037/h0061626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Trullier, O., Wiener, S. I., Berthoz, A., &amp; Meyer, J.-A. (1997). Biologically Based Artificial Navigation Systems: Review and Prospects. </w:t>
      </w:r>
      <w:r w:rsidRPr="00560F80">
        <w:rPr>
          <w:rFonts w:ascii="Calibri" w:hAnsi="Calibri" w:cs="Calibri"/>
          <w:i/>
          <w:iCs/>
          <w:noProof/>
          <w:szCs w:val="24"/>
        </w:rPr>
        <w:t>Progress in Neurobiology</w:t>
      </w:r>
      <w:r w:rsidRPr="00560F80">
        <w:rPr>
          <w:rFonts w:ascii="Calibri" w:hAnsi="Calibri" w:cs="Calibri"/>
          <w:noProof/>
          <w:szCs w:val="24"/>
        </w:rPr>
        <w:t xml:space="preserve">, </w:t>
      </w:r>
      <w:r w:rsidRPr="00560F80">
        <w:rPr>
          <w:rFonts w:ascii="Calibri" w:hAnsi="Calibri" w:cs="Calibri"/>
          <w:i/>
          <w:iCs/>
          <w:noProof/>
          <w:szCs w:val="24"/>
        </w:rPr>
        <w:t>51</w:t>
      </w:r>
      <w:r w:rsidRPr="00560F80">
        <w:rPr>
          <w:rFonts w:ascii="Calibri" w:hAnsi="Calibri" w:cs="Calibri"/>
          <w:noProof/>
          <w:szCs w:val="24"/>
        </w:rPr>
        <w:t>(5), 483–544. http://doi.org/10.1016/S0301-0082(96)00060-3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Tulving, E. (1989). Memory: Performance, knowledge, and experience. </w:t>
      </w:r>
      <w:r w:rsidRPr="00560F80">
        <w:rPr>
          <w:rFonts w:ascii="Calibri" w:hAnsi="Calibri" w:cs="Calibri"/>
          <w:i/>
          <w:iCs/>
          <w:noProof/>
          <w:szCs w:val="24"/>
        </w:rPr>
        <w:t>European Journal of Cognitive Psychology</w:t>
      </w:r>
      <w:r w:rsidRPr="00560F80">
        <w:rPr>
          <w:rFonts w:ascii="Calibri" w:hAnsi="Calibri" w:cs="Calibri"/>
          <w:noProof/>
          <w:szCs w:val="24"/>
        </w:rPr>
        <w:t>. http://doi.org/10.1080/09541448908403069</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Tulving, E. (2002). Episodic Memory: From Mind to Brain. </w:t>
      </w:r>
      <w:r w:rsidRPr="00560F80">
        <w:rPr>
          <w:rFonts w:ascii="Calibri" w:hAnsi="Calibri" w:cs="Calibri"/>
          <w:i/>
          <w:iCs/>
          <w:noProof/>
          <w:szCs w:val="24"/>
        </w:rPr>
        <w:t>Annual Review of Psychology</w:t>
      </w:r>
      <w:r w:rsidRPr="00560F80">
        <w:rPr>
          <w:rFonts w:ascii="Calibri" w:hAnsi="Calibri" w:cs="Calibri"/>
          <w:noProof/>
          <w:szCs w:val="24"/>
        </w:rPr>
        <w:t xml:space="preserve">, </w:t>
      </w:r>
      <w:r w:rsidRPr="00560F80">
        <w:rPr>
          <w:rFonts w:ascii="Calibri" w:hAnsi="Calibri" w:cs="Calibri"/>
          <w:i/>
          <w:iCs/>
          <w:noProof/>
          <w:szCs w:val="24"/>
        </w:rPr>
        <w:t>53</w:t>
      </w:r>
      <w:r w:rsidRPr="00560F80">
        <w:rPr>
          <w:rFonts w:ascii="Calibri" w:hAnsi="Calibri" w:cs="Calibri"/>
          <w:noProof/>
          <w:szCs w:val="24"/>
        </w:rPr>
        <w:t>(1), 1–25. http://doi.org/10.1146/annurev.psych.53.100901.135114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Umeyama, S. (1991). Least-Squares Estimation of Transformation Parameters Between Two Point Patterns. </w:t>
      </w:r>
      <w:r w:rsidRPr="00560F80">
        <w:rPr>
          <w:rFonts w:ascii="Calibri" w:hAnsi="Calibri" w:cs="Calibri"/>
          <w:i/>
          <w:iCs/>
          <w:noProof/>
          <w:szCs w:val="24"/>
        </w:rPr>
        <w:t>IEEE Transactions on Pattern Analysis and Machine Intelligence</w:t>
      </w:r>
      <w:r w:rsidRPr="00560F80">
        <w:rPr>
          <w:rFonts w:ascii="Calibri" w:hAnsi="Calibri" w:cs="Calibri"/>
          <w:noProof/>
          <w:szCs w:val="24"/>
        </w:rPr>
        <w:t>. http://doi.org/10.1109/34.88573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Uttal, D. H., &amp; Chiong, C. (2004). Seeing space in more than one way: Children’s use of higher order patterns in spatial memory and cognition. In G. L. Allen (Ed.), </w:t>
      </w:r>
      <w:r w:rsidRPr="00560F80">
        <w:rPr>
          <w:rFonts w:ascii="Calibri" w:hAnsi="Calibri" w:cs="Calibri"/>
          <w:i/>
          <w:iCs/>
          <w:noProof/>
          <w:szCs w:val="24"/>
        </w:rPr>
        <w:t>Human spatial memory: Remembering where</w:t>
      </w:r>
      <w:r w:rsidRPr="00560F80">
        <w:rPr>
          <w:rFonts w:ascii="Calibri" w:hAnsi="Calibri" w:cs="Calibri"/>
          <w:noProof/>
          <w:szCs w:val="24"/>
        </w:rPr>
        <w:t xml:space="preserve"> (pp. 125–142). Mahwah, NJ: Erlbaum.</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560F80">
        <w:rPr>
          <w:rFonts w:ascii="Calibri" w:hAnsi="Calibri" w:cs="Calibri"/>
          <w:i/>
          <w:iCs/>
          <w:noProof/>
          <w:szCs w:val="24"/>
        </w:rPr>
        <w:t>Aging</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(11), 956–963. http://doi.org/10.1017/CBO9781107415324.004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Van Hoesen, G. W., Rosene, D. L., &amp; Mesulam, M. M. (1979). Subicular input from temporal cortex in the rhesus monkey. </w:t>
      </w:r>
      <w:r w:rsidRPr="00560F80">
        <w:rPr>
          <w:rFonts w:ascii="Calibri" w:hAnsi="Calibri" w:cs="Calibri"/>
          <w:i/>
          <w:iCs/>
          <w:noProof/>
          <w:szCs w:val="24"/>
        </w:rPr>
        <w:t>Science (New York, N.Y.)</w:t>
      </w:r>
      <w:r w:rsidRPr="00560F80">
        <w:rPr>
          <w:rFonts w:ascii="Calibri" w:hAnsi="Calibri" w:cs="Calibri"/>
          <w:noProof/>
          <w:szCs w:val="24"/>
        </w:rPr>
        <w:t xml:space="preserve">, </w:t>
      </w:r>
      <w:r w:rsidRPr="00560F80">
        <w:rPr>
          <w:rFonts w:ascii="Calibri" w:hAnsi="Calibri" w:cs="Calibri"/>
          <w:i/>
          <w:iCs/>
          <w:noProof/>
          <w:szCs w:val="24"/>
        </w:rPr>
        <w:t>205</w:t>
      </w:r>
      <w:r w:rsidRPr="00560F80">
        <w:rPr>
          <w:rFonts w:ascii="Calibri" w:hAnsi="Calibri" w:cs="Calibri"/>
          <w:noProof/>
          <w:szCs w:val="24"/>
        </w:rPr>
        <w:t>(4406), 608–10. Retrieved from http://www.ncbi.nlm.nih.gov/pubmed/109926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Vargha-Khadem, F. (1997). Differential Effects of Early Hippocampal Pathology on Episodic and Semantic Memory.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277</w:t>
      </w:r>
      <w:r w:rsidRPr="00560F80">
        <w:rPr>
          <w:rFonts w:ascii="Calibri" w:hAnsi="Calibri" w:cs="Calibri"/>
          <w:noProof/>
          <w:szCs w:val="24"/>
        </w:rPr>
        <w:t>(5324), 376–380. http://doi.org/10.1126/science.277.5324.376</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Voss, J. L., Bridge, D. J., Cohen, N. J., &amp; Walker, J. A. (2017). A Closer Look at the Hippocampus and Memory.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xx</w:t>
      </w:r>
      <w:r w:rsidRPr="00560F80">
        <w:rPr>
          <w:rFonts w:ascii="Calibri" w:hAnsi="Calibri" w:cs="Calibri"/>
          <w:noProof/>
          <w:szCs w:val="24"/>
        </w:rPr>
        <w:t>, 1–12. http://doi.org/10.1016/j.tics.2017.05.008</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Wang, J. X., Cohen, N. J., &amp; Voss, J. L. (2015). Covert rapid action-memory simulation (CRAMS): A hypothesis of hippocampal-prefrontal interactions for adaptive behavior.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117</w:t>
      </w:r>
      <w:r w:rsidRPr="00560F80">
        <w:rPr>
          <w:rFonts w:ascii="Calibri" w:hAnsi="Calibri" w:cs="Calibri"/>
          <w:noProof/>
          <w:szCs w:val="24"/>
        </w:rPr>
        <w:t>, 22–33. http://doi.org/10.1016/j.nlm.2014.04.003</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Warren, D. E., Duff, M. C., Cohen, N. J., &amp; Tranel, D. (2015). Hippocampus contributes to the maintenance but not the quality of visual information over time. </w:t>
      </w:r>
      <w:r w:rsidRPr="00560F80">
        <w:rPr>
          <w:rFonts w:ascii="Calibri" w:hAnsi="Calibri" w:cs="Calibri"/>
          <w:i/>
          <w:iCs/>
          <w:noProof/>
          <w:szCs w:val="24"/>
        </w:rPr>
        <w:t>Learning &amp; Memory</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(1), 6–10. http://doi.org/10.1101/lm.037127.114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Warren, D. E., Duff, M. C., Jensen, U., Tranel, D., &amp; Cohen, N. J. (2012). Hiding in plain view: Lesions of the medial temporal lobe impair online representation.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 xml:space="preserve">(7), 1577–1588. </w:t>
      </w:r>
      <w:r w:rsidRPr="00560F80">
        <w:rPr>
          <w:rFonts w:ascii="Calibri" w:hAnsi="Calibri" w:cs="Calibri"/>
          <w:noProof/>
          <w:szCs w:val="24"/>
        </w:rPr>
        <w:lastRenderedPageBreak/>
        <w:t>http://doi.org/10.1002/hipo.21000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Watson, P. D., Voss, J. L., Warren, D. E., Tranel, D., &amp; Cohen, N. J. (2013). Spatial reconstruction by patients with hippocampal damage is dominated by relational memory errors.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23</w:t>
      </w:r>
      <w:r w:rsidRPr="00560F80">
        <w:rPr>
          <w:rFonts w:ascii="Calibri" w:hAnsi="Calibri" w:cs="Calibri"/>
          <w:noProof/>
          <w:szCs w:val="24"/>
        </w:rPr>
        <w:t>(7), 570–580. http://doi.org/10.1002/hipo.22115</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Wiener, J. M., Berthoz, A., &amp; Wolbers, T. (2011). Dissociable cognitive mechanisms underlying human path integration. </w:t>
      </w:r>
      <w:r w:rsidRPr="00560F80">
        <w:rPr>
          <w:rFonts w:ascii="Calibri" w:hAnsi="Calibri" w:cs="Calibri"/>
          <w:i/>
          <w:iCs/>
          <w:noProof/>
          <w:szCs w:val="24"/>
        </w:rPr>
        <w:t>Experimental Brain Research</w:t>
      </w:r>
      <w:r w:rsidRPr="00560F80">
        <w:rPr>
          <w:rFonts w:ascii="Calibri" w:hAnsi="Calibri" w:cs="Calibri"/>
          <w:noProof/>
          <w:szCs w:val="24"/>
        </w:rPr>
        <w:t xml:space="preserve">, </w:t>
      </w:r>
      <w:r w:rsidRPr="00560F80">
        <w:rPr>
          <w:rFonts w:ascii="Calibri" w:hAnsi="Calibri" w:cs="Calibri"/>
          <w:i/>
          <w:iCs/>
          <w:noProof/>
          <w:szCs w:val="24"/>
        </w:rPr>
        <w:t>208</w:t>
      </w:r>
      <w:r w:rsidRPr="00560F80">
        <w:rPr>
          <w:rFonts w:ascii="Calibri" w:hAnsi="Calibri" w:cs="Calibri"/>
          <w:noProof/>
          <w:szCs w:val="24"/>
        </w:rPr>
        <w:t>(1), 61–71. http://doi.org/10.1007/s00221-010-2460-7</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Wilson, S. D. R., &amp; Hulme, A. (1983). The Effect of Bubbles Attached to an Electrode on Electrical Resistance and Dissolved Gas Concentration. </w:t>
      </w:r>
      <w:r w:rsidRPr="00560F80">
        <w:rPr>
          <w:rFonts w:ascii="Calibri" w:hAnsi="Calibri" w:cs="Calibri"/>
          <w:i/>
          <w:iCs/>
          <w:noProof/>
          <w:szCs w:val="24"/>
        </w:rPr>
        <w:t>Proceedings of the Royal Society A: Mathematical, Physical and Engineering Sciences</w:t>
      </w:r>
      <w:r w:rsidRPr="00560F80">
        <w:rPr>
          <w:rFonts w:ascii="Calibri" w:hAnsi="Calibri" w:cs="Calibri"/>
          <w:noProof/>
          <w:szCs w:val="24"/>
        </w:rPr>
        <w:t xml:space="preserve">, </w:t>
      </w:r>
      <w:r w:rsidRPr="00560F80">
        <w:rPr>
          <w:rFonts w:ascii="Calibri" w:hAnsi="Calibri" w:cs="Calibri"/>
          <w:i/>
          <w:iCs/>
          <w:noProof/>
          <w:szCs w:val="24"/>
        </w:rPr>
        <w:t>387</w:t>
      </w:r>
      <w:r w:rsidRPr="00560F80">
        <w:rPr>
          <w:rFonts w:ascii="Calibri" w:hAnsi="Calibri" w:cs="Calibri"/>
          <w:noProof/>
          <w:szCs w:val="24"/>
        </w:rPr>
        <w:t>(1792), 133–146. http://doi.org/10.1098/rspa.1983.0054</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Wolbers, T., &amp; Hegarty, M. (2010). What determines our navigational abilities?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14</w:t>
      </w:r>
      <w:r w:rsidRPr="00560F80">
        <w:rPr>
          <w:rFonts w:ascii="Calibri" w:hAnsi="Calibri" w:cs="Calibri"/>
          <w:noProof/>
          <w:szCs w:val="24"/>
        </w:rPr>
        <w:t>(3), 138–146. http://doi.org/10.1016/j.tics.2010.01.001</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Wolf, M. J. P. (2010). Theorizing Navigable Space in Video Games. </w:t>
      </w:r>
      <w:r w:rsidRPr="00560F80">
        <w:rPr>
          <w:rFonts w:ascii="Calibri" w:hAnsi="Calibri" w:cs="Calibri"/>
          <w:i/>
          <w:iCs/>
          <w:noProof/>
          <w:szCs w:val="24"/>
        </w:rPr>
        <w:t>Logic and Structure of the Computer Game</w:t>
      </w:r>
      <w:r w:rsidRPr="00560F80">
        <w:rPr>
          <w:rFonts w:ascii="Calibri" w:hAnsi="Calibri" w:cs="Calibri"/>
          <w:noProof/>
          <w:szCs w:val="24"/>
        </w:rPr>
        <w:t>, 36–62.</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Yee, T. S. L. (2012). </w:t>
      </w:r>
      <w:r w:rsidRPr="00560F80">
        <w:rPr>
          <w:rFonts w:ascii="Calibri" w:hAnsi="Calibri" w:cs="Calibri"/>
          <w:i/>
          <w:iCs/>
          <w:noProof/>
          <w:szCs w:val="24"/>
        </w:rPr>
        <w:t>Medial Temporal Lobe and Prefrontal Cortex Contributions to Memory Expressed on Short Timescales</w:t>
      </w:r>
      <w:r w:rsidRPr="00560F80">
        <w:rPr>
          <w:rFonts w:ascii="Calibri" w:hAnsi="Calibri" w:cs="Calibri"/>
          <w:noProof/>
          <w:szCs w:val="24"/>
        </w:rPr>
        <w:t>. University of Illinois Urbana-Champaign.</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Yonelinas, A. P. (2013). The hippocampus supports high-resolution binding in the service of perception, working memory and long-term memory.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254</w:t>
      </w:r>
      <w:r w:rsidRPr="00560F80">
        <w:rPr>
          <w:rFonts w:ascii="Calibri" w:hAnsi="Calibri" w:cs="Calibri"/>
          <w:noProof/>
          <w:szCs w:val="24"/>
        </w:rPr>
        <w:t>, 34–44. http://doi.org/10.1016/j.bbr.2013.05.030</w:t>
      </w:r>
    </w:p>
    <w:p w:rsidR="00560F80" w:rsidRPr="00560F80" w:rsidRDefault="00560F80" w:rsidP="00560F80">
      <w:pPr>
        <w:widowControl w:val="0"/>
        <w:autoSpaceDE w:val="0"/>
        <w:autoSpaceDN w:val="0"/>
        <w:adjustRightInd w:val="0"/>
        <w:spacing w:line="240" w:lineRule="auto"/>
        <w:ind w:left="480" w:hanging="480"/>
        <w:rPr>
          <w:rFonts w:ascii="Calibri" w:hAnsi="Calibri" w:cs="Calibri"/>
          <w:noProof/>
        </w:rPr>
      </w:pPr>
      <w:r w:rsidRPr="00560F80">
        <w:rPr>
          <w:rFonts w:ascii="Calibri" w:hAnsi="Calibri" w:cs="Calibri"/>
          <w:noProof/>
          <w:szCs w:val="24"/>
        </w:rPr>
        <w:t xml:space="preserve">Zacks, J. M., Speer, N. K., Swallow, K. M., Braver, T. S., &amp; Reynolds, J. R. (2007). Event perception: A mind-brain perspective. </w:t>
      </w:r>
      <w:r w:rsidRPr="00560F80">
        <w:rPr>
          <w:rFonts w:ascii="Calibri" w:hAnsi="Calibri" w:cs="Calibri"/>
          <w:i/>
          <w:iCs/>
          <w:noProof/>
          <w:szCs w:val="24"/>
        </w:rPr>
        <w:t>Psychological Bulletin</w:t>
      </w:r>
      <w:r w:rsidRPr="00560F80">
        <w:rPr>
          <w:rFonts w:ascii="Calibri" w:hAnsi="Calibri" w:cs="Calibri"/>
          <w:noProof/>
          <w:szCs w:val="24"/>
        </w:rPr>
        <w:t xml:space="preserve">, </w:t>
      </w:r>
      <w:r w:rsidRPr="00560F80">
        <w:rPr>
          <w:rFonts w:ascii="Calibri" w:hAnsi="Calibri" w:cs="Calibri"/>
          <w:i/>
          <w:iCs/>
          <w:noProof/>
          <w:szCs w:val="24"/>
        </w:rPr>
        <w:t>133</w:t>
      </w:r>
      <w:r w:rsidRPr="00560F80">
        <w:rPr>
          <w:rFonts w:ascii="Calibri" w:hAnsi="Calibri" w:cs="Calibri"/>
          <w:noProof/>
          <w:szCs w:val="24"/>
        </w:rPr>
        <w:t>(2), 273–293. http://doi.org/10.1037/0033-2909.133.2.273</w:t>
      </w:r>
    </w:p>
    <w:p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79"/>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Dulas, Michael R" w:date="2018-03-07T14:24:00Z" w:initials="DMR">
    <w:p w:rsidR="00E3593B" w:rsidRDefault="00E3593B">
      <w:pPr>
        <w:pStyle w:val="CommentText"/>
      </w:pPr>
      <w:r>
        <w:rPr>
          <w:rStyle w:val="CommentReference"/>
        </w:rPr>
        <w:annotationRef/>
      </w:r>
      <w:r>
        <w:t xml:space="preserve">Do you mean </w:t>
      </w:r>
      <w:proofErr w:type="spellStart"/>
      <w:r>
        <w:t>misassignment</w:t>
      </w:r>
      <w:proofErr w:type="spellEnd"/>
      <w:r>
        <w:t>? This is in the figures for chapter 3 too.</w:t>
      </w:r>
    </w:p>
  </w:comment>
  <w:comment w:id="27" w:author="Dulas, Michael R" w:date="2018-03-07T14:25:00Z" w:initials="DMR">
    <w:p w:rsidR="00E3593B" w:rsidRDefault="00E3593B">
      <w:pPr>
        <w:pStyle w:val="CommentText"/>
      </w:pPr>
      <w:r>
        <w:rPr>
          <w:rStyle w:val="CommentReference"/>
        </w:rPr>
        <w:annotationRef/>
      </w:r>
      <w:r>
        <w:t xml:space="preserve">Are </w:t>
      </w:r>
      <w:proofErr w:type="spellStart"/>
      <w:r>
        <w:t>misbindings</w:t>
      </w:r>
      <w:proofErr w:type="spellEnd"/>
      <w:r>
        <w:t xml:space="preserve"> meant to be </w:t>
      </w:r>
      <w:proofErr w:type="spellStart"/>
      <w:r>
        <w:t>misassignments</w:t>
      </w:r>
      <w:proofErr w:type="spellEnd"/>
      <w:r>
        <w:t>? Double check in all figures for this chapter</w:t>
      </w:r>
    </w:p>
  </w:comment>
  <w:comment w:id="29" w:author="Dulas, Michael R" w:date="2018-03-07T14:24:00Z" w:initials="DMR">
    <w:p w:rsidR="00E3593B" w:rsidRDefault="00E3593B">
      <w:pPr>
        <w:pStyle w:val="CommentText"/>
      </w:pPr>
      <w:r>
        <w:rPr>
          <w:rStyle w:val="CommentReference"/>
        </w:rPr>
        <w:annotationRef/>
      </w:r>
      <w:proofErr w:type="spellStart"/>
      <w:r>
        <w:t>Misassigning</w:t>
      </w:r>
      <w:proofErr w:type="spellEnd"/>
      <w:r>
        <w:t>?</w:t>
      </w:r>
    </w:p>
  </w:comment>
  <w:comment w:id="34" w:author="Dulas, Michael R" w:date="2018-03-07T10:46:00Z" w:initials="DMR">
    <w:p w:rsidR="00E3593B" w:rsidRDefault="00E3593B">
      <w:pPr>
        <w:pStyle w:val="CommentText"/>
      </w:pPr>
      <w:r>
        <w:rPr>
          <w:rStyle w:val="CommentReference"/>
        </w:rPr>
        <w:annotationRef/>
      </w:r>
      <w:r>
        <w:t>Prediction of what?</w:t>
      </w:r>
    </w:p>
  </w:comment>
  <w:comment w:id="35" w:author="Dulas, Michael R" w:date="2018-03-07T10:47:00Z" w:initials="DMR">
    <w:p w:rsidR="00E3593B" w:rsidRDefault="00E3593B">
      <w:pPr>
        <w:pStyle w:val="CommentText"/>
      </w:pPr>
      <w:r>
        <w:rPr>
          <w:rStyle w:val="CommentReference"/>
        </w:rPr>
        <w:annotationRef/>
      </w:r>
      <w:r>
        <w:t>Clarify what you mean by this</w:t>
      </w:r>
    </w:p>
  </w:comment>
  <w:comment w:id="36" w:author="Dulas, Michael R" w:date="2018-03-07T10:48:00Z" w:initials="DMR">
    <w:p w:rsidR="00E3593B" w:rsidRDefault="00E3593B">
      <w:pPr>
        <w:pStyle w:val="CommentText"/>
      </w:pPr>
      <w:r>
        <w:rPr>
          <w:rStyle w:val="CommentReference"/>
        </w:rPr>
        <w:annotationRef/>
      </w:r>
      <w:r>
        <w:t>Which of these suggested a role of temporal navigation?</w:t>
      </w:r>
    </w:p>
  </w:comment>
  <w:comment w:id="37" w:author="Dulas, Michael R" w:date="2018-03-07T11:44:00Z" w:initials="DMR">
    <w:p w:rsidR="00E3593B" w:rsidRDefault="00E3593B">
      <w:pPr>
        <w:pStyle w:val="CommentText"/>
      </w:pPr>
      <w:r>
        <w:rPr>
          <w:rStyle w:val="CommentReference"/>
        </w:rPr>
        <w:annotationRef/>
      </w:r>
      <w:r>
        <w:t xml:space="preserve">I feel like this paragraph should come before the previous one. There’s a wide literature on spatial navigation and the hippocampus, which is what you have here, and which pretty much everyone is on board with in the field. Then, you can shift to the temporal stuff that you care about and that is more open to debate. As it is right now it feels like you take a step backward. </w:t>
      </w:r>
    </w:p>
    <w:p w:rsidR="00E3593B" w:rsidRDefault="00E3593B">
      <w:pPr>
        <w:pStyle w:val="CommentText"/>
      </w:pPr>
    </w:p>
    <w:p w:rsidR="00E3593B" w:rsidRDefault="00E3593B">
      <w:pPr>
        <w:pStyle w:val="CommentText"/>
      </w:pPr>
      <w:r>
        <w:t>You can then transition to the measures paragraph by stating that in this task, you’ll want to look at temporal navigation, which is novel, so you’ll assess which spatial navigation metrics may prove useful in the analyses of this as well.  Then you can go into what those measures are.</w:t>
      </w:r>
    </w:p>
    <w:p w:rsidR="00E3593B" w:rsidRDefault="00E3593B">
      <w:pPr>
        <w:pStyle w:val="CommentText"/>
      </w:pPr>
    </w:p>
    <w:p w:rsidR="00E3593B" w:rsidRDefault="00E3593B">
      <w:pPr>
        <w:pStyle w:val="CommentText"/>
      </w:pPr>
      <w:r>
        <w:t>Maybe this idea doesn’t work in practice</w:t>
      </w:r>
    </w:p>
  </w:comment>
  <w:comment w:id="38" w:author="Dulas, Michael R" w:date="2018-03-07T11:10:00Z" w:initials="DMR">
    <w:p w:rsidR="00E3593B" w:rsidRDefault="00E3593B">
      <w:pPr>
        <w:pStyle w:val="CommentText"/>
      </w:pPr>
      <w:r>
        <w:rPr>
          <w:rStyle w:val="CommentReference"/>
        </w:rPr>
        <w:annotationRef/>
      </w:r>
      <w:r>
        <w:t>Didn’t I put papers in here last time that showed this is disrupted in humans too? And I’m not sure that wiener one says that since that one is a cognitive one that just makes a case about two pathways</w:t>
      </w:r>
    </w:p>
    <w:p w:rsidR="00E3593B" w:rsidRDefault="00E3593B">
      <w:pPr>
        <w:pStyle w:val="CommentText"/>
      </w:pPr>
    </w:p>
    <w:p w:rsidR="00E3593B" w:rsidRDefault="00E3593B">
      <w:pPr>
        <w:pStyle w:val="CommentText"/>
      </w:pPr>
      <w:proofErr w:type="spellStart"/>
      <w:r w:rsidRPr="00C92503">
        <w:t>Philbeck</w:t>
      </w:r>
      <w:proofErr w:type="spellEnd"/>
      <w:r w:rsidRPr="00C92503">
        <w:t xml:space="preserve">, J. W., </w:t>
      </w:r>
      <w:proofErr w:type="spellStart"/>
      <w:r w:rsidRPr="00C92503">
        <w:t>Behrmann</w:t>
      </w:r>
      <w:proofErr w:type="spellEnd"/>
      <w:r w:rsidRPr="00C92503">
        <w:t xml:space="preserve">, M., Levy, L., </w:t>
      </w:r>
      <w:proofErr w:type="spellStart"/>
      <w:r w:rsidRPr="00C92503">
        <w:t>Potolicchio</w:t>
      </w:r>
      <w:proofErr w:type="spellEnd"/>
      <w:r w:rsidRPr="00C92503">
        <w:t xml:space="preserve">, S. J., &amp; </w:t>
      </w:r>
      <w:proofErr w:type="spellStart"/>
      <w:r w:rsidRPr="00C92503">
        <w:t>Caputy</w:t>
      </w:r>
      <w:proofErr w:type="spellEnd"/>
      <w:r w:rsidRPr="00C92503">
        <w:t>, A. J. (2004). Path integration deficits during linear locomotion after human medial temporal lobectomy. Journal of cognitive neuroscience, 16(4), 510-520.</w:t>
      </w:r>
    </w:p>
  </w:comment>
  <w:comment w:id="39" w:author="Dulas, Michael R" w:date="2018-03-07T11:30:00Z" w:initials="DMR">
    <w:p w:rsidR="00E3593B" w:rsidRDefault="00E3593B">
      <w:pPr>
        <w:pStyle w:val="CommentText"/>
      </w:pPr>
      <w:r>
        <w:rPr>
          <w:rStyle w:val="CommentReference"/>
        </w:rPr>
        <w:annotationRef/>
      </w:r>
      <w:r>
        <w:t>Are you using any of these things? It’s unclear at the end which of these things you’re using vs. which ones you aren’t (and why).</w:t>
      </w:r>
    </w:p>
  </w:comment>
  <w:comment w:id="40" w:author="Dulas, Michael R" w:date="2018-03-07T11:50:00Z" w:initials="DMR">
    <w:p w:rsidR="00E3593B" w:rsidRDefault="00E3593B">
      <w:pPr>
        <w:pStyle w:val="CommentText"/>
      </w:pPr>
      <w:r>
        <w:rPr>
          <w:rStyle w:val="CommentReference"/>
        </w:rPr>
        <w:annotationRef/>
      </w:r>
      <w:r>
        <w:t>Okay this semi answers a previous comment, but not really. “We’ll do some of these things”. Yes you talk about the ones you do use in the methods, but never why all the other things you mentioned weren’t included (or why those ones were the favored ones). I think there needs to be a more theory driven explanation for why you use the ones you use. This can be as short as 1 sentence, but otherwise it reads as “we picked the ones that worked and aren’t presenting a bunch of failed analyses.” As mentioned before I think you need to note why this is promising for spatiotemporal aspects too.</w:t>
      </w:r>
    </w:p>
  </w:comment>
  <w:comment w:id="41" w:author="Dulas, Michael R" w:date="2018-03-07T11:37:00Z" w:initials="DMR">
    <w:p w:rsidR="00E3593B" w:rsidRDefault="00E3593B">
      <w:pPr>
        <w:pStyle w:val="CommentText"/>
      </w:pPr>
      <w:r>
        <w:rPr>
          <w:rStyle w:val="CommentReference"/>
        </w:rPr>
        <w:annotationRef/>
      </w:r>
      <w:r>
        <w:t xml:space="preserve">Related to an upcoming comment, this needs to get tied back to what you’re actually doing more clearly. All you say is “we’ll see which measures work” but technically all those measures have only be defined spatially here. Say something about how you’re applying this to the spatiotemporal domain in a novel way. </w:t>
      </w:r>
    </w:p>
  </w:comment>
  <w:comment w:id="42" w:author="Dulas, Michael R" w:date="2018-03-07T11:17:00Z" w:initials="DMR">
    <w:p w:rsidR="00E3593B" w:rsidRDefault="00E3593B">
      <w:pPr>
        <w:pStyle w:val="CommentText"/>
      </w:pPr>
      <w:r>
        <w:rPr>
          <w:rStyle w:val="CommentReference"/>
        </w:rPr>
        <w:annotationRef/>
      </w:r>
      <w:r>
        <w:t>What were the other advantages? This doesn’t flow from the previous paragraph</w:t>
      </w:r>
    </w:p>
  </w:comment>
  <w:comment w:id="43" w:author="Dulas, Michael R" w:date="2018-03-07T11:28:00Z" w:initials="DMR">
    <w:p w:rsidR="00E3593B" w:rsidRDefault="00E3593B">
      <w:pPr>
        <w:pStyle w:val="CommentText"/>
      </w:pPr>
      <w:r>
        <w:rPr>
          <w:rStyle w:val="CommentReference"/>
        </w:rPr>
        <w:annotationRef/>
      </w:r>
      <w:r>
        <w:t>So you still have a very large discussion of the hippocampus as your intro. That’s fine for a dissertation, but your summary now reads as divorced from that.</w:t>
      </w:r>
    </w:p>
    <w:p w:rsidR="00E3593B" w:rsidRDefault="00E3593B">
      <w:pPr>
        <w:pStyle w:val="CommentText"/>
      </w:pPr>
    </w:p>
    <w:p w:rsidR="00E3593B" w:rsidRDefault="00E3593B">
      <w:pPr>
        <w:pStyle w:val="CommentText"/>
      </w:pPr>
      <w:r>
        <w:t>I think you could add something here though that ties back to say analyses from this task will assess whether this is a promising task for future investigation of hippocampal involvement in spatiotemporal navigation or something like that</w:t>
      </w:r>
    </w:p>
    <w:p w:rsidR="00E3593B" w:rsidRDefault="00E3593B">
      <w:pPr>
        <w:pStyle w:val="CommentText"/>
      </w:pPr>
    </w:p>
    <w:p w:rsidR="00E3593B" w:rsidRDefault="00E3593B">
      <w:pPr>
        <w:pStyle w:val="CommentText"/>
      </w:pPr>
      <w:r>
        <w:t>It doesn’t have to be specifically that, but I think you do need something that actually connects the various pieces of your intro. The large amount of neuro discussion would set false expectations for a novel audience (e.g. if you submitted this as a standalone paper)</w:t>
      </w:r>
    </w:p>
  </w:comment>
  <w:comment w:id="44" w:author="Dulas, Michael R" w:date="2018-03-07T11:54:00Z" w:initials="DMR">
    <w:p w:rsidR="00E3593B" w:rsidRDefault="00E3593B">
      <w:pPr>
        <w:pStyle w:val="CommentText"/>
      </w:pPr>
      <w:r>
        <w:rPr>
          <w:rStyle w:val="CommentReference"/>
        </w:rPr>
        <w:annotationRef/>
      </w:r>
      <w:r>
        <w:t>You also don’t end up saying anything about context in this intro which makes it surprising when you have a whole analysis about it</w:t>
      </w:r>
    </w:p>
  </w:comment>
  <w:comment w:id="47" w:author="Dulas, Michael R" w:date="2018-03-07T11:59:00Z" w:initials="DMR">
    <w:p w:rsidR="00E3593B" w:rsidRDefault="00E3593B">
      <w:pPr>
        <w:pStyle w:val="CommentText"/>
      </w:pPr>
      <w:r>
        <w:rPr>
          <w:rStyle w:val="CommentReference"/>
        </w:rPr>
        <w:annotationRef/>
      </w:r>
      <w:r>
        <w:t xml:space="preserve">Wasn’t a lot of this in the intro? </w:t>
      </w:r>
    </w:p>
  </w:comment>
  <w:comment w:id="48" w:author="Dulas, Michael R" w:date="2018-03-07T11:55:00Z" w:initials="DMR">
    <w:p w:rsidR="00E3593B" w:rsidRDefault="00E3593B">
      <w:pPr>
        <w:pStyle w:val="CommentText"/>
      </w:pPr>
      <w:r>
        <w:rPr>
          <w:rStyle w:val="CommentReference"/>
        </w:rPr>
        <w:annotationRef/>
      </w:r>
      <w:r>
        <w:t xml:space="preserve">Are these different </w:t>
      </w:r>
      <w:proofErr w:type="spellStart"/>
      <w:r>
        <w:t>butterworth</w:t>
      </w:r>
      <w:proofErr w:type="spellEnd"/>
      <w:r>
        <w:t xml:space="preserve"> filters?</w:t>
      </w:r>
    </w:p>
    <w:p w:rsidR="00E3593B" w:rsidRDefault="00E3593B">
      <w:pPr>
        <w:pStyle w:val="CommentText"/>
      </w:pPr>
      <w:r>
        <w:rPr>
          <w:noProof/>
        </w:rPr>
        <w:drawing>
          <wp:inline distT="0" distB="0" distL="0" distR="0" wp14:anchorId="619DCBDA" wp14:editId="7DA26633">
            <wp:extent cx="1491569" cy="783074"/>
            <wp:effectExtent l="0" t="0" r="0" b="0"/>
            <wp:docPr id="285" name="Picture 285" descr="Mrs. Butterworth's Cou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rs. Butterworth's Coup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3255" cy="783959"/>
                    </a:xfrm>
                    <a:prstGeom prst="rect">
                      <a:avLst/>
                    </a:prstGeom>
                    <a:noFill/>
                    <a:ln>
                      <a:noFill/>
                    </a:ln>
                  </pic:spPr>
                </pic:pic>
              </a:graphicData>
            </a:graphic>
          </wp:inline>
        </w:drawing>
      </w:r>
    </w:p>
  </w:comment>
  <w:comment w:id="49" w:author="Dulas, Michael R" w:date="2018-03-07T12:01:00Z" w:initials="DMR">
    <w:p w:rsidR="00E3593B" w:rsidRDefault="00E3593B">
      <w:pPr>
        <w:pStyle w:val="CommentText"/>
      </w:pPr>
      <w:r>
        <w:rPr>
          <w:rStyle w:val="CommentReference"/>
        </w:rPr>
        <w:annotationRef/>
      </w:r>
      <w:r>
        <w:t>It is? Where was this in the intro? As noted before, this needs to be brought up outside of the methods.</w:t>
      </w:r>
    </w:p>
  </w:comment>
  <w:comment w:id="50" w:author="Dulas, Michael R" w:date="2018-03-07T12:02:00Z" w:initials="DMR">
    <w:p w:rsidR="00E3593B" w:rsidRDefault="00E3593B">
      <w:pPr>
        <w:pStyle w:val="CommentText"/>
      </w:pPr>
      <w:r>
        <w:rPr>
          <w:rStyle w:val="CommentReference"/>
        </w:rPr>
        <w:annotationRef/>
      </w:r>
      <w:r>
        <w:t>I still don’t know where you’re getting this prediction</w:t>
      </w:r>
    </w:p>
  </w:comment>
  <w:comment w:id="52" w:author="Dulas, Michael R" w:date="2018-03-07T12:05:00Z" w:initials="DMR">
    <w:p w:rsidR="00E3593B" w:rsidRDefault="00E3593B">
      <w:pPr>
        <w:pStyle w:val="CommentText"/>
      </w:pPr>
      <w:r>
        <w:rPr>
          <w:rStyle w:val="CommentReference"/>
        </w:rPr>
        <w:annotationRef/>
      </w:r>
      <w:r>
        <w:t>I know you cut a lot of the justification of this, but you need some justification why this is “of note”. This also doesn’t flow into the next paragraph because it says “analyzing order in THIS way” where I’m not sure you say what way you’re analyzing order here</w:t>
      </w:r>
    </w:p>
  </w:comment>
  <w:comment w:id="54" w:author="Dulas, Michael R" w:date="2018-03-07T12:15:00Z" w:initials="DMR">
    <w:p w:rsidR="00E3593B" w:rsidRDefault="00E3593B">
      <w:pPr>
        <w:pStyle w:val="CommentText"/>
      </w:pPr>
      <w:r>
        <w:rPr>
          <w:rStyle w:val="CommentReference"/>
        </w:rPr>
        <w:annotationRef/>
      </w:r>
      <w:r>
        <w:t>Do you do this for both? The actual results of this doesn’t say what piece of data you’re actually doing this on.</w:t>
      </w:r>
    </w:p>
  </w:comment>
  <w:comment w:id="59" w:author="Dulas, Michael R" w:date="2018-03-07T12:16:00Z" w:initials="DMR">
    <w:p w:rsidR="00E3593B" w:rsidRDefault="00E3593B">
      <w:pPr>
        <w:pStyle w:val="CommentText"/>
      </w:pPr>
      <w:r>
        <w:rPr>
          <w:rStyle w:val="CommentReference"/>
        </w:rPr>
        <w:annotationRef/>
      </w:r>
      <w:r>
        <w:t>Of what metrics? Navigation order? Reconstruction order? As noted previously you say study and test above.</w:t>
      </w:r>
    </w:p>
  </w:comment>
  <w:comment w:id="61" w:author="Dulas, Michael R" w:date="2018-03-07T12:14:00Z" w:initials="DMR">
    <w:p w:rsidR="00E3593B" w:rsidRDefault="00E3593B">
      <w:pPr>
        <w:pStyle w:val="CommentText"/>
      </w:pPr>
      <w:r>
        <w:rPr>
          <w:rStyle w:val="CommentReference"/>
        </w:rPr>
        <w:annotationRef/>
      </w:r>
      <w:r>
        <w:t>I still think somewhere the idea that this could just be converging to “context-based” order should be broached. You have these contexts which may be guiding order.</w:t>
      </w:r>
    </w:p>
  </w:comment>
  <w:comment w:id="62" w:author="Dulas, Michael R" w:date="2018-03-07T12:20:00Z" w:initials="DMR">
    <w:p w:rsidR="00E3593B" w:rsidRDefault="00E3593B">
      <w:pPr>
        <w:pStyle w:val="CommentText"/>
      </w:pPr>
      <w:r>
        <w:rPr>
          <w:rStyle w:val="CommentReference"/>
        </w:rPr>
        <w:annotationRef/>
      </w:r>
      <w:r>
        <w:t>So I know you do this throughout and I guess don’t worry about it for the dissertation, but I generally find it bad form to just say “p’s &gt; 0.05” because for all we know you had something that was .051. I generally report whatever the smallest p value was of the analyses I’m collapsing across so people know how close these were potentially. So for example if I have 5 t-tests I’m saying are non-significant, I find the one with the lowest p value (say p = .121) and then would report “p’s &gt; .12”</w:t>
      </w:r>
    </w:p>
  </w:comment>
  <w:comment w:id="72" w:author="Dulas, Michael R" w:date="2018-03-07T12:23:00Z" w:initials="DMR">
    <w:p w:rsidR="00E3593B" w:rsidRDefault="00E3593B">
      <w:pPr>
        <w:pStyle w:val="CommentText"/>
      </w:pPr>
      <w:r>
        <w:rPr>
          <w:rStyle w:val="CommentReference"/>
        </w:rPr>
        <w:annotationRef/>
      </w:r>
      <w:r>
        <w:t>Do you ever actually go into how reconstruction influences organization?</w:t>
      </w:r>
    </w:p>
  </w:comment>
  <w:comment w:id="73" w:author="Dulas, Michael R" w:date="2018-03-07T14:52:00Z" w:initials="DMR">
    <w:p w:rsidR="00E3593B" w:rsidRDefault="00E3593B">
      <w:pPr>
        <w:pStyle w:val="CommentText"/>
      </w:pPr>
      <w:r>
        <w:rPr>
          <w:rStyle w:val="CommentReference"/>
        </w:rPr>
        <w:annotationRef/>
      </w:r>
      <w:r>
        <w:t>I think you really need some s</w:t>
      </w:r>
      <w:r w:rsidR="00DF53C6">
        <w:t>ummary of findings or something, or you need to more explicit restate a finding before discussing it.</w:t>
      </w:r>
      <w:r>
        <w:t xml:space="preserve"> I constantly had to look back at the results when yo</w:t>
      </w:r>
      <w:r w:rsidR="00DF53C6">
        <w:t>u said things in the discussion because you would just ‘there was a relationship’ or something and I’d have to remember which one that was or whatever</w:t>
      </w:r>
    </w:p>
  </w:comment>
  <w:comment w:id="75" w:author="Dulas, Michael R" w:date="2018-03-07T12:41:00Z" w:initials="DMR">
    <w:p w:rsidR="00E3593B" w:rsidRDefault="00E3593B">
      <w:pPr>
        <w:pStyle w:val="CommentText"/>
      </w:pPr>
      <w:r>
        <w:rPr>
          <w:rStyle w:val="CommentReference"/>
        </w:rPr>
        <w:annotationRef/>
      </w:r>
      <w:r>
        <w:t xml:space="preserve">I think this needs to be one of your last paragraphs, rather than your first. You haven’t even summarized your actual findings, let alone discussed them, and you’re already discussing things you don’t actually assess. </w:t>
      </w:r>
    </w:p>
    <w:p w:rsidR="00E3593B" w:rsidRDefault="00E3593B">
      <w:pPr>
        <w:pStyle w:val="CommentText"/>
      </w:pPr>
    </w:p>
    <w:p w:rsidR="00E3593B" w:rsidRDefault="00E3593B">
      <w:pPr>
        <w:pStyle w:val="CommentText"/>
      </w:pPr>
      <w:r>
        <w:t>I think you need to tell us what your data mean within themselves, and then at the end say that these results may be particularly interesting for future research into hippocampal cells or whatever.</w:t>
      </w:r>
    </w:p>
    <w:p w:rsidR="00E3593B" w:rsidRDefault="00E3593B">
      <w:pPr>
        <w:pStyle w:val="CommentText"/>
      </w:pPr>
    </w:p>
    <w:p w:rsidR="00E3593B" w:rsidRDefault="00E3593B">
      <w:pPr>
        <w:pStyle w:val="CommentText"/>
      </w:pPr>
      <w:r>
        <w:t>My bigger gripe about all this is you spend so much time on all this, but then you relate none of your other findings to their literature.</w:t>
      </w:r>
    </w:p>
  </w:comment>
  <w:comment w:id="76" w:author="Dulas, Michael R" w:date="2018-03-07T12:26:00Z" w:initials="DMR">
    <w:p w:rsidR="00E3593B" w:rsidRDefault="00E3593B">
      <w:pPr>
        <w:pStyle w:val="CommentText"/>
      </w:pPr>
      <w:r>
        <w:rPr>
          <w:rStyle w:val="CommentReference"/>
        </w:rPr>
        <w:annotationRef/>
      </w:r>
      <w:r>
        <w:t>What is “This analysis”</w:t>
      </w:r>
    </w:p>
  </w:comment>
  <w:comment w:id="77" w:author="Dulas, Michael R" w:date="2018-03-07T12:31:00Z" w:initials="DMR">
    <w:p w:rsidR="00E3593B" w:rsidRDefault="00E3593B">
      <w:pPr>
        <w:pStyle w:val="CommentText"/>
      </w:pPr>
      <w:r>
        <w:rPr>
          <w:rStyle w:val="CommentReference"/>
        </w:rPr>
        <w:annotationRef/>
      </w:r>
      <w:r>
        <w:t>This feels like a convoluted way of saying “we found that changes in navigation distance during study related to changes in misplacement distance at test within domain only”. I don’t get what saying these are the simplest adds.</w:t>
      </w:r>
    </w:p>
  </w:comment>
  <w:comment w:id="78" w:author="Dulas, Michael R" w:date="2018-03-07T12:33:00Z" w:initials="DMR">
    <w:p w:rsidR="00E3593B" w:rsidRDefault="00E3593B">
      <w:pPr>
        <w:pStyle w:val="CommentText"/>
      </w:pPr>
      <w:r>
        <w:rPr>
          <w:rStyle w:val="CommentReference"/>
        </w:rPr>
        <w:annotationRef/>
      </w:r>
      <w:r>
        <w:t>Restate specifically what the directions were for each. I had to look back to clarify if you meant 1) one was Fast-relates-to-slow the other is Slow-relates-to-fast, or 2)</w:t>
      </w:r>
      <w:r w:rsidRPr="00BD0E42">
        <w:t xml:space="preserve"> </w:t>
      </w:r>
      <w:r>
        <w:t>one was Fast-relates-to-slow and the other is fast-relates-to-fast</w:t>
      </w:r>
    </w:p>
  </w:comment>
  <w:comment w:id="79" w:author="Dulas, Michael R" w:date="2018-03-07T12:31:00Z" w:initials="DMR">
    <w:p w:rsidR="00E3593B" w:rsidRDefault="00E3593B">
      <w:pPr>
        <w:pStyle w:val="CommentText"/>
      </w:pPr>
      <w:r>
        <w:rPr>
          <w:rStyle w:val="CommentReference"/>
        </w:rPr>
        <w:annotationRef/>
      </w:r>
      <w:r>
        <w:t>Upcoming analyses? Didn’t you do all your analyses already</w:t>
      </w:r>
    </w:p>
  </w:comment>
  <w:comment w:id="80" w:author="Dulas, Michael R" w:date="2018-03-07T12:34:00Z" w:initials="DMR">
    <w:p w:rsidR="00E3593B" w:rsidRDefault="00E3593B">
      <w:pPr>
        <w:pStyle w:val="CommentText"/>
      </w:pPr>
      <w:r>
        <w:rPr>
          <w:rStyle w:val="CommentReference"/>
        </w:rPr>
        <w:annotationRef/>
      </w:r>
      <w:r>
        <w:t>What’s a magnitude of memory?</w:t>
      </w:r>
    </w:p>
  </w:comment>
  <w:comment w:id="91" w:author="Dulas, Michael R" w:date="2018-03-07T12:38:00Z" w:initials="DMR">
    <w:p w:rsidR="00E3593B" w:rsidRDefault="00E3593B">
      <w:pPr>
        <w:pStyle w:val="CommentText"/>
      </w:pPr>
      <w:r>
        <w:rPr>
          <w:rStyle w:val="CommentReference"/>
        </w:rPr>
        <w:annotationRef/>
      </w:r>
      <w:r>
        <w:t>You do this a lot where you just say relational memory accuracy. You mean temporal relational memory most of the time I’m assuming right? You need to be clear on this every time.</w:t>
      </w:r>
    </w:p>
  </w:comment>
  <w:comment w:id="92" w:author="Dulas, Michael R" w:date="2018-03-07T12:43:00Z" w:initials="DMR">
    <w:p w:rsidR="00E3593B" w:rsidRDefault="00E3593B">
      <w:pPr>
        <w:pStyle w:val="CommentText"/>
      </w:pPr>
      <w:r>
        <w:rPr>
          <w:rStyle w:val="CommentReference"/>
        </w:rPr>
        <w:annotationRef/>
      </w:r>
      <w:r>
        <w:t>Did you want to tie this to any literature…like any at all?</w:t>
      </w:r>
    </w:p>
  </w:comment>
  <w:comment w:id="97" w:author="Dulas, Michael R" w:date="2018-03-07T12:54:00Z" w:initials="DMR">
    <w:p w:rsidR="00E3593B" w:rsidRDefault="00E3593B">
      <w:pPr>
        <w:pStyle w:val="CommentText"/>
      </w:pPr>
      <w:r>
        <w:rPr>
          <w:rStyle w:val="CommentReference"/>
        </w:rPr>
        <w:annotationRef/>
      </w:r>
      <w:r>
        <w:t>I don’t follow this argument at all. This reads like you’re saying variability is largest at the 4</w:t>
      </w:r>
      <w:r w:rsidRPr="00024521">
        <w:rPr>
          <w:vertAlign w:val="superscript"/>
        </w:rPr>
        <w:t>th</w:t>
      </w:r>
      <w:r>
        <w:t xml:space="preserve"> trial but that isn’t true for a lot of the measures, particularly the memory ones. </w:t>
      </w:r>
    </w:p>
  </w:comment>
  <w:comment w:id="99" w:author="Dulas, Michael R" w:date="2018-03-07T14:58:00Z" w:initials="DMR">
    <w:p w:rsidR="00DF53C6" w:rsidRDefault="00DF53C6">
      <w:pPr>
        <w:pStyle w:val="CommentText"/>
      </w:pPr>
      <w:r>
        <w:rPr>
          <w:rStyle w:val="CommentReference"/>
        </w:rPr>
        <w:annotationRef/>
      </w:r>
      <w:r>
        <w:t xml:space="preserve">I feel like I’ve pushed on this before: </w:t>
      </w:r>
      <w:r w:rsidR="00650CD9">
        <w:t xml:space="preserve">these two sections feel contradictory, but your conclusions seem to pass over that fact. Spatial and temporal memory showed </w:t>
      </w:r>
      <w:proofErr w:type="spellStart"/>
      <w:r w:rsidR="00650CD9">
        <w:t>separability</w:t>
      </w:r>
      <w:proofErr w:type="spellEnd"/>
      <w:r w:rsidR="00650CD9">
        <w:t xml:space="preserve"> for misplacement, the not-relational piece. For the relational piece, it was space and </w:t>
      </w:r>
      <w:proofErr w:type="spellStart"/>
      <w:r w:rsidR="00650CD9">
        <w:t>spacetime</w:t>
      </w:r>
      <w:proofErr w:type="spellEnd"/>
      <w:r w:rsidR="00650CD9">
        <w:t xml:space="preserve"> that mattered, suggesting not separable? Your hippocampal discussion (particularly in the general discussion) treats it like these should be separable in the hippocampus but the misplacement piece is what that’s driven by right? Which isn’t the piece you tie to the hippocampus right?</w:t>
      </w:r>
    </w:p>
  </w:comment>
  <w:comment w:id="98" w:author="Dulas, Michael R" w:date="2018-03-07T14:57:00Z" w:initials="DMR">
    <w:p w:rsidR="00650CD9" w:rsidRDefault="00650CD9">
      <w:pPr>
        <w:pStyle w:val="CommentText"/>
      </w:pPr>
      <w:r>
        <w:rPr>
          <w:rStyle w:val="CommentReference"/>
        </w:rPr>
        <w:annotationRef/>
      </w:r>
      <w:r>
        <w:t xml:space="preserve">Same comment as you’ll see elsewhere; this just relists your results. That’s not a conclusion. </w:t>
      </w:r>
    </w:p>
  </w:comment>
  <w:comment w:id="109" w:author="Dulas, Michael R" w:date="2018-03-07T14:18:00Z" w:initials="DMR">
    <w:p w:rsidR="00E3593B" w:rsidRDefault="00E3593B">
      <w:pPr>
        <w:pStyle w:val="CommentText"/>
      </w:pPr>
      <w:r>
        <w:rPr>
          <w:rStyle w:val="CommentReference"/>
        </w:rPr>
        <w:annotationRef/>
      </w:r>
      <w:r>
        <w:t xml:space="preserve">So overall I think most of these sections are solid, but there’s some stuff missing. As you’ll see, I think your opening paragraph and your overall conclusion need to be more high level, rather than just a deluge of findings. </w:t>
      </w:r>
    </w:p>
    <w:p w:rsidR="00E3593B" w:rsidRDefault="00E3593B">
      <w:pPr>
        <w:pStyle w:val="CommentText"/>
      </w:pPr>
    </w:p>
    <w:p w:rsidR="00E3593B" w:rsidRDefault="00E3593B">
      <w:pPr>
        <w:pStyle w:val="CommentText"/>
      </w:pPr>
      <w:r>
        <w:t>1</w:t>
      </w:r>
      <w:r w:rsidRPr="00F2747D">
        <w:rPr>
          <w:vertAlign w:val="superscript"/>
        </w:rPr>
        <w:t>st</w:t>
      </w:r>
      <w:r>
        <w:t xml:space="preserve"> Paragraph: Give me a short section about why the hell I care about everything I just read. What overall were you hoping to look at in these 3 studies. You’ll recapitulate all the findings in the summaries of the chapters so you don’t need to do it here.  The chapter paragraphs were mostly fine though. </w:t>
      </w:r>
    </w:p>
  </w:comment>
  <w:comment w:id="113" w:author="Dulas, Michael R" w:date="2018-03-07T13:01:00Z" w:initials="DMR">
    <w:p w:rsidR="00E3593B" w:rsidRDefault="00E3593B">
      <w:pPr>
        <w:pStyle w:val="CommentText"/>
      </w:pPr>
      <w:r>
        <w:rPr>
          <w:rStyle w:val="CommentReference"/>
        </w:rPr>
        <w:annotationRef/>
      </w:r>
      <w:r>
        <w:t>I’ve noted this previously, but why is this present tense? You did all these things. These things aren’t being done, they were done. Plus you even start this discussion by saying “the previous chapters HAVE SHOWN”. I’m not sure if you have the time/desire to fix this before the defense, but certainly before you submit to publish any of these.</w:t>
      </w:r>
    </w:p>
  </w:comment>
  <w:comment w:id="133" w:author="Dulas, Michael R" w:date="2018-03-07T13:07:00Z" w:initials="DMR">
    <w:p w:rsidR="00E3593B" w:rsidRDefault="00E3593B">
      <w:pPr>
        <w:pStyle w:val="CommentText"/>
      </w:pPr>
      <w:r>
        <w:rPr>
          <w:rStyle w:val="CommentReference"/>
        </w:rPr>
        <w:annotationRef/>
      </w:r>
      <w:r>
        <w:t>Maybe you discuss this later, but this could just be biases in the task too.</w:t>
      </w:r>
    </w:p>
  </w:comment>
  <w:comment w:id="135" w:author="Dulas, Michael R" w:date="2018-03-07T13:08:00Z" w:initials="DMR">
    <w:p w:rsidR="00E3593B" w:rsidRDefault="00E3593B">
      <w:pPr>
        <w:pStyle w:val="CommentText"/>
      </w:pPr>
      <w:r>
        <w:rPr>
          <w:rStyle w:val="CommentReference"/>
        </w:rPr>
        <w:annotationRef/>
      </w:r>
      <w:r>
        <w:t xml:space="preserve">More often relative to what? </w:t>
      </w:r>
    </w:p>
  </w:comment>
  <w:comment w:id="111" w:author="Dulas, Michael R" w:date="2018-03-07T13:13:00Z" w:initials="DMR">
    <w:p w:rsidR="00E3593B" w:rsidRDefault="00E3593B">
      <w:pPr>
        <w:pStyle w:val="CommentText"/>
      </w:pPr>
      <w:r>
        <w:rPr>
          <w:rStyle w:val="CommentReference"/>
        </w:rPr>
        <w:annotationRef/>
      </w:r>
      <w:r>
        <w:t>This is a really dense paragraph and I think you just repeat everything again across the next 3 paragraphs. I think this should be more of a high level statement of what these chapters set out to do. Then the following paragraphs can summarize what came out of them.</w:t>
      </w:r>
    </w:p>
  </w:comment>
  <w:comment w:id="140" w:author="Dulas, Michael R" w:date="2018-03-07T13:16:00Z" w:initials="DMR">
    <w:p w:rsidR="00E3593B" w:rsidRDefault="00E3593B">
      <w:pPr>
        <w:pStyle w:val="CommentText"/>
      </w:pPr>
      <w:r>
        <w:rPr>
          <w:rStyle w:val="CommentReference"/>
        </w:rPr>
        <w:annotationRef/>
      </w:r>
      <w:r>
        <w:t xml:space="preserve">Wait what? The name of the task changes depending on your analysis? </w:t>
      </w:r>
    </w:p>
  </w:comment>
  <w:comment w:id="158" w:author="Dulas, Michael R" w:date="2018-03-07T13:42:00Z" w:initials="DMR">
    <w:p w:rsidR="00E3593B" w:rsidRDefault="00E3593B">
      <w:pPr>
        <w:pStyle w:val="CommentText"/>
      </w:pPr>
      <w:r>
        <w:rPr>
          <w:rStyle w:val="CommentReference"/>
        </w:rPr>
        <w:annotationRef/>
      </w:r>
      <w:r>
        <w:t>Great summary.</w:t>
      </w:r>
    </w:p>
  </w:comment>
  <w:comment w:id="159" w:author="Dulas, Michael R" w:date="2018-03-07T13:53:00Z" w:initials="DMR">
    <w:p w:rsidR="00E3593B" w:rsidRDefault="00E3593B">
      <w:pPr>
        <w:pStyle w:val="CommentText"/>
      </w:pPr>
      <w:r>
        <w:rPr>
          <w:rStyle w:val="CommentReference"/>
        </w:rPr>
        <w:annotationRef/>
      </w:r>
      <w:r>
        <w:t>I broke up this mega sentence with periods but you may want to add transition words too like “also” “in addition” or whatever</w:t>
      </w:r>
    </w:p>
  </w:comment>
  <w:comment w:id="175" w:author="Dulas, Michael R" w:date="2018-03-07T14:48:00Z" w:initials="DMR">
    <w:p w:rsidR="00E3593B" w:rsidRDefault="00E3593B">
      <w:pPr>
        <w:pStyle w:val="CommentText"/>
      </w:pPr>
      <w:r>
        <w:rPr>
          <w:rStyle w:val="CommentReference"/>
        </w:rPr>
        <w:annotationRef/>
      </w:r>
      <w:r>
        <w:t>I feel this one should come at least after your 5.3 section. As we’ve discussed, this is all super inference-y and not what I would lead with</w:t>
      </w:r>
      <w:r w:rsidR="00DF53C6">
        <w:t>.</w:t>
      </w:r>
    </w:p>
    <w:p w:rsidR="00DF53C6" w:rsidRDefault="00DF53C6">
      <w:pPr>
        <w:pStyle w:val="CommentText"/>
      </w:pPr>
    </w:p>
    <w:p w:rsidR="00DF53C6" w:rsidRDefault="00DF53C6">
      <w:pPr>
        <w:pStyle w:val="CommentText"/>
      </w:pPr>
      <w:r>
        <w:t xml:space="preserve">And, while I think the general spirit of this paragraph is fine, I think the language needs to be tightened up. You’ll see a lot of comments below asking you to clarify what you mean, because while in most cases I do know what you mean, it’s often written vaguely. </w:t>
      </w:r>
    </w:p>
  </w:comment>
  <w:comment w:id="178" w:author="Dulas, Michael R" w:date="2018-03-07T13:47:00Z" w:initials="DMR">
    <w:p w:rsidR="00E3593B" w:rsidRDefault="00E3593B">
      <w:pPr>
        <w:pStyle w:val="CommentText"/>
      </w:pPr>
      <w:r>
        <w:rPr>
          <w:rStyle w:val="CommentReference"/>
        </w:rPr>
        <w:annotationRef/>
      </w:r>
      <w:r>
        <w:t>What does this mean or how is this shown?</w:t>
      </w:r>
    </w:p>
  </w:comment>
  <w:comment w:id="187" w:author="Dulas, Michael R" w:date="2018-03-07T14:59:00Z" w:initials="DMR">
    <w:p w:rsidR="00E3593B" w:rsidRPr="002E38FD" w:rsidRDefault="00E3593B">
      <w:pPr>
        <w:pStyle w:val="CommentText"/>
      </w:pPr>
      <w:r>
        <w:rPr>
          <w:rStyle w:val="CommentReference"/>
        </w:rPr>
        <w:annotationRef/>
      </w:r>
      <w:r>
        <w:t xml:space="preserve">Differences in the </w:t>
      </w:r>
      <w:r w:rsidRPr="00E3593B">
        <w:rPr>
          <w:b/>
          <w:i/>
        </w:rPr>
        <w:t>information</w:t>
      </w:r>
      <w:r>
        <w:t>? You mean differences in relational memory performance?</w:t>
      </w:r>
      <w:r w:rsidR="00650CD9">
        <w:t xml:space="preserve"> Also, again, BE SPECIFIC. I’m not fully clear what you’re referring to given that your main </w:t>
      </w:r>
      <w:proofErr w:type="spellStart"/>
      <w:r w:rsidR="00650CD9">
        <w:t>separability</w:t>
      </w:r>
      <w:proofErr w:type="spellEnd"/>
      <w:r w:rsidR="00650CD9">
        <w:t xml:space="preserve"> effects were for misplacement, not relational </w:t>
      </w:r>
      <w:proofErr w:type="spellStart"/>
      <w:r w:rsidR="00650CD9">
        <w:t>misassignment</w:t>
      </w:r>
      <w:proofErr w:type="spellEnd"/>
      <w:r w:rsidR="00650CD9">
        <w:t>.</w:t>
      </w:r>
      <w:bookmarkStart w:id="188" w:name="_GoBack"/>
      <w:bookmarkEnd w:id="188"/>
    </w:p>
  </w:comment>
  <w:comment w:id="189" w:author="Dulas, Michael R" w:date="2018-03-07T13:56:00Z" w:initials="DMR">
    <w:p w:rsidR="00E3593B" w:rsidRDefault="00E3593B">
      <w:pPr>
        <w:pStyle w:val="CommentText"/>
      </w:pPr>
      <w:r>
        <w:rPr>
          <w:rStyle w:val="CommentReference"/>
        </w:rPr>
        <w:annotationRef/>
      </w:r>
      <w:r>
        <w:t xml:space="preserve">What does this mean? What’s a representational ideal? </w:t>
      </w:r>
    </w:p>
    <w:p w:rsidR="00E3593B" w:rsidRDefault="00E3593B">
      <w:pPr>
        <w:pStyle w:val="CommentText"/>
      </w:pPr>
    </w:p>
    <w:p w:rsidR="00E3593B" w:rsidRDefault="00E3593B">
      <w:pPr>
        <w:pStyle w:val="CommentText"/>
      </w:pPr>
      <w:r>
        <w:t>In general I feel like you’re skipping a lot of background that the reader needs.</w:t>
      </w:r>
    </w:p>
  </w:comment>
  <w:comment w:id="190" w:author="Dulas, Michael R" w:date="2018-03-07T13:57:00Z" w:initials="DMR">
    <w:p w:rsidR="00E3593B" w:rsidRDefault="00E3593B">
      <w:pPr>
        <w:pStyle w:val="CommentText"/>
      </w:pPr>
      <w:r>
        <w:rPr>
          <w:rStyle w:val="CommentReference"/>
        </w:rPr>
        <w:annotationRef/>
      </w:r>
      <w:r>
        <w:t>Cite data that cells can switch between space and time.</w:t>
      </w:r>
    </w:p>
  </w:comment>
  <w:comment w:id="192" w:author="Dulas, Michael R" w:date="2018-03-07T13:57:00Z" w:initials="DMR">
    <w:p w:rsidR="00E3593B" w:rsidRDefault="00E3593B">
      <w:pPr>
        <w:pStyle w:val="CommentText"/>
      </w:pPr>
      <w:r>
        <w:rPr>
          <w:rStyle w:val="CommentReference"/>
        </w:rPr>
        <w:annotationRef/>
      </w:r>
      <w:r>
        <w:t>Are you saying “cells that code for BOTH” or “cells that code for time and cells that code for space”</w:t>
      </w:r>
    </w:p>
  </w:comment>
  <w:comment w:id="191" w:author="Dulas, Michael R" w:date="2018-03-07T13:58:00Z" w:initials="DMR">
    <w:p w:rsidR="00E3593B" w:rsidRDefault="00E3593B">
      <w:pPr>
        <w:pStyle w:val="CommentText"/>
      </w:pPr>
      <w:r>
        <w:rPr>
          <w:rStyle w:val="CommentReference"/>
        </w:rPr>
        <w:annotationRef/>
      </w:r>
      <w:r>
        <w:t>Why do task demands suggest space and time cells should fire together?</w:t>
      </w:r>
    </w:p>
  </w:comment>
  <w:comment w:id="193" w:author="Dulas, Michael R" w:date="2018-03-07T14:46:00Z" w:initials="DMR">
    <w:p w:rsidR="002A6BBE" w:rsidRDefault="002A6BBE">
      <w:pPr>
        <w:pStyle w:val="CommentText"/>
      </w:pPr>
      <w:r>
        <w:rPr>
          <w:rStyle w:val="CommentReference"/>
        </w:rPr>
        <w:annotationRef/>
      </w:r>
      <w:r>
        <w:t>You write as if they aren’t biased in this task. I think it’s fine for now, but for the actual publication I’m g</w:t>
      </w:r>
      <w:r w:rsidR="00DF53C6">
        <w:t>oing to push back on this more.</w:t>
      </w:r>
    </w:p>
  </w:comment>
  <w:comment w:id="194" w:author="Dulas, Michael R" w:date="2018-03-07T14:33:00Z" w:initials="DMR">
    <w:p w:rsidR="00E3593B" w:rsidRDefault="00E3593B">
      <w:pPr>
        <w:pStyle w:val="CommentText"/>
      </w:pPr>
      <w:r>
        <w:rPr>
          <w:rStyle w:val="CommentReference"/>
        </w:rPr>
        <w:annotationRef/>
      </w:r>
      <w:r>
        <w:t>Which? You have multiple if’s in here.</w:t>
      </w:r>
    </w:p>
  </w:comment>
  <w:comment w:id="195" w:author="Dulas, Michael R" w:date="2018-03-07T14:46:00Z" w:initials="DMR">
    <w:p w:rsidR="002A6BBE" w:rsidRDefault="002A6BBE">
      <w:pPr>
        <w:pStyle w:val="CommentText"/>
      </w:pPr>
      <w:r>
        <w:rPr>
          <w:rStyle w:val="CommentReference"/>
        </w:rPr>
        <w:annotationRef/>
      </w:r>
      <w:r>
        <w:t>You mean all representations, or you mean d</w:t>
      </w:r>
      <w:r w:rsidR="00DF53C6">
        <w:t>omains of these representations?</w:t>
      </w:r>
    </w:p>
  </w:comment>
  <w:comment w:id="196" w:author="Dulas, Michael R" w:date="2018-03-07T14:37:00Z" w:initials="DMR">
    <w:p w:rsidR="002A6BBE" w:rsidRDefault="002A6BBE">
      <w:pPr>
        <w:pStyle w:val="CommentText"/>
      </w:pPr>
      <w:r>
        <w:rPr>
          <w:rStyle w:val="CommentReference"/>
        </w:rPr>
        <w:annotationRef/>
      </w:r>
      <w:r>
        <w:t>Is this really what RMT says, the hippocampus binds EVERYTHING? I take it more as it CAN bind anything, but obviously we don’t encode all relations.</w:t>
      </w:r>
    </w:p>
  </w:comment>
  <w:comment w:id="199" w:author="Dulas, Michael R" w:date="2018-03-07T14:49:00Z" w:initials="DMR">
    <w:p w:rsidR="00DF53C6" w:rsidRDefault="00DF53C6">
      <w:pPr>
        <w:pStyle w:val="CommentText"/>
      </w:pPr>
      <w:r>
        <w:rPr>
          <w:rStyle w:val="CommentReference"/>
        </w:rPr>
        <w:annotationRef/>
      </w:r>
      <w:r>
        <w:t>Huh? I don’t see how this follows from the last sentence or what the import of this sentence is in the present context</w:t>
      </w:r>
    </w:p>
  </w:comment>
  <w:comment w:id="200" w:author="Dulas, Michael R" w:date="2018-03-07T14:00:00Z" w:initials="DMR">
    <w:p w:rsidR="00E3593B" w:rsidRDefault="00E3593B">
      <w:pPr>
        <w:pStyle w:val="CommentText"/>
      </w:pPr>
      <w:r>
        <w:rPr>
          <w:rStyle w:val="CommentReference"/>
        </w:rPr>
        <w:annotationRef/>
      </w:r>
      <w:r>
        <w:t>This reads like the hippocampus has agency</w:t>
      </w:r>
    </w:p>
  </w:comment>
  <w:comment w:id="201" w:author="Dulas, Michael R" w:date="2018-03-07T14:39:00Z" w:initials="DMR">
    <w:p w:rsidR="002A6BBE" w:rsidRDefault="002A6BBE">
      <w:pPr>
        <w:pStyle w:val="CommentText"/>
      </w:pPr>
      <w:r>
        <w:rPr>
          <w:rStyle w:val="CommentReference"/>
        </w:rPr>
        <w:annotationRef/>
      </w:r>
      <w:r>
        <w:t>Again, do you mean domains, or are you arguing all representations in the hippocampus are separable but not separate</w:t>
      </w:r>
    </w:p>
  </w:comment>
  <w:comment w:id="205" w:author="Dulas, Michael R" w:date="2018-03-07T14:50:00Z" w:initials="DMR">
    <w:p w:rsidR="00E3593B" w:rsidRDefault="00E3593B">
      <w:pPr>
        <w:pStyle w:val="CommentText"/>
      </w:pPr>
      <w:r>
        <w:rPr>
          <w:rStyle w:val="CommentReference"/>
        </w:rPr>
        <w:annotationRef/>
      </w:r>
      <w:r>
        <w:t xml:space="preserve">Like the </w:t>
      </w:r>
      <w:proofErr w:type="spellStart"/>
      <w:r>
        <w:t>upsidedown</w:t>
      </w:r>
      <w:proofErr w:type="spellEnd"/>
      <w:r w:rsidR="00DF53C6">
        <w:t>?</w:t>
      </w:r>
    </w:p>
  </w:comment>
  <w:comment w:id="206" w:author="Dulas, Michael R" w:date="2018-03-07T14:03:00Z" w:initials="DMR">
    <w:p w:rsidR="00E3593B" w:rsidRDefault="00E3593B">
      <w:pPr>
        <w:pStyle w:val="CommentText"/>
      </w:pPr>
      <w:r>
        <w:rPr>
          <w:rStyle w:val="CommentReference"/>
        </w:rPr>
        <w:annotationRef/>
      </w:r>
      <w:r>
        <w:t>It hasn’t? Isn’t this a main tenant of chapter 4?</w:t>
      </w:r>
    </w:p>
  </w:comment>
  <w:comment w:id="207" w:author="Dulas, Michael R" w:date="2018-03-07T14:04:00Z" w:initials="DMR">
    <w:p w:rsidR="00E3593B" w:rsidRDefault="00E3593B">
      <w:pPr>
        <w:pStyle w:val="CommentText"/>
      </w:pPr>
      <w:r>
        <w:rPr>
          <w:rStyle w:val="CommentReference"/>
        </w:rPr>
        <w:annotationRef/>
      </w:r>
      <w:r>
        <w:t>Time travel is more realistic?</w:t>
      </w:r>
    </w:p>
  </w:comment>
  <w:comment w:id="211" w:author="Dulas, Michael R" w:date="2018-03-07T14:51:00Z" w:initials="DMR">
    <w:p w:rsidR="00E3593B" w:rsidRDefault="00E3593B" w:rsidP="00F2747D">
      <w:pPr>
        <w:pStyle w:val="CommentText"/>
      </w:pPr>
      <w:r>
        <w:rPr>
          <w:rStyle w:val="CommentReference"/>
        </w:rPr>
        <w:annotationRef/>
      </w:r>
      <w:r>
        <w:t xml:space="preserve">Not trying to be a dick, but are your 3 main take </w:t>
      </w:r>
      <w:proofErr w:type="spellStart"/>
      <w:r>
        <w:t>aways</w:t>
      </w:r>
      <w:proofErr w:type="spellEnd"/>
      <w:r>
        <w:t xml:space="preserve"> from your dissertation 1) maybe this says something about hippocampal cells but not really yet without more studies, 2) Rich tasks = rich data (that’s terse, I think this is a good section actually), and 3) AI is cool? Only paragraph 2 is really about your data.</w:t>
      </w:r>
    </w:p>
    <w:p w:rsidR="00E3593B" w:rsidRDefault="00E3593B" w:rsidP="00F2747D">
      <w:pPr>
        <w:pStyle w:val="CommentText"/>
      </w:pPr>
    </w:p>
    <w:p w:rsidR="00E3593B" w:rsidRDefault="00E3593B" w:rsidP="00F2747D">
      <w:pPr>
        <w:pStyle w:val="CommentText"/>
      </w:pPr>
      <w:r>
        <w:t xml:space="preserve">I think you need sections before these more “future direction-y” sections that actually tie your work together.  After you summarize each chapter separately, what do they say together? </w:t>
      </w:r>
      <w:r w:rsidR="00DF53C6">
        <w:t>The first word of your title is</w:t>
      </w:r>
      <w:r w:rsidR="002A6BBE">
        <w:t xml:space="preserve"> ORGANIZATION. What do these studies have to say about the organization of relational information? You</w:t>
      </w:r>
      <w:r w:rsidR="00DF53C6">
        <w:t>r work has</w:t>
      </w:r>
      <w:r w:rsidR="002A6BBE">
        <w:t xml:space="preserve"> stuff about time vs. space, context, etc. Give me a discussion </w:t>
      </w:r>
      <w:r w:rsidR="00DF53C6">
        <w:t>ab</w:t>
      </w:r>
      <w:r w:rsidR="002A6BBE">
        <w:t xml:space="preserve">out that. </w:t>
      </w:r>
      <w:r>
        <w:t>5.2 should be that. Then your beha</w:t>
      </w:r>
      <w:r w:rsidR="002A6BBE">
        <w:t>vioral inference section as 5.3. That discussion of the organization can also then fe</w:t>
      </w:r>
      <w:r w:rsidR="00DF53C6">
        <w:t xml:space="preserve">ed forward to your hippocampal discussion as 5.4 </w:t>
      </w:r>
      <w:r>
        <w:t>and</w:t>
      </w:r>
      <w:r w:rsidR="00DF53C6">
        <w:t xml:space="preserve"> then have your</w:t>
      </w:r>
      <w:r>
        <w:t xml:space="preserve"> AI stuff last. </w:t>
      </w:r>
    </w:p>
  </w:comment>
  <w:comment w:id="212" w:author="Dulas, Michael R" w:date="2018-03-07T14:45:00Z" w:initials="DMR">
    <w:p w:rsidR="00E3593B" w:rsidRDefault="00E3593B">
      <w:pPr>
        <w:pStyle w:val="CommentText"/>
      </w:pPr>
      <w:r>
        <w:rPr>
          <w:rStyle w:val="CommentReference"/>
        </w:rPr>
        <w:annotationRef/>
      </w:r>
      <w:r>
        <w:t xml:space="preserve">This is mostly just a re-listing of your results, not a conclusion. This basically echoes the same thing I said above that you aren’t really tying your work itself together. What do you have to say about the organization of relational memory, how it changes after repeated exposures, how it is influenced by context? </w:t>
      </w:r>
    </w:p>
  </w:comment>
  <w:comment w:id="216" w:author="Dulas, Michael R" w:date="2018-03-07T14:31:00Z" w:initials="DMR">
    <w:p w:rsidR="00E3593B" w:rsidRDefault="00E3593B">
      <w:pPr>
        <w:pStyle w:val="CommentText"/>
      </w:pPr>
      <w:r>
        <w:rPr>
          <w:rStyle w:val="CommentReference"/>
        </w:rPr>
        <w:annotationRef/>
      </w:r>
      <w:r>
        <w:t>I was/am/will be there/then.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5CDB" w:rsidRDefault="005E5CDB" w:rsidP="004E0AC8">
      <w:pPr>
        <w:spacing w:after="0" w:line="240" w:lineRule="auto"/>
      </w:pPr>
      <w:r>
        <w:separator/>
      </w:r>
    </w:p>
  </w:endnote>
  <w:endnote w:type="continuationSeparator" w:id="0">
    <w:p w:rsidR="005E5CDB" w:rsidRDefault="005E5CDB"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90924"/>
      <w:docPartObj>
        <w:docPartGallery w:val="Page Numbers (Bottom of Page)"/>
        <w:docPartUnique/>
      </w:docPartObj>
    </w:sdtPr>
    <w:sdtEndPr>
      <w:rPr>
        <w:noProof/>
      </w:rPr>
    </w:sdtEndPr>
    <w:sdtContent>
      <w:p w:rsidR="00E3593B" w:rsidRDefault="00E3593B">
        <w:pPr>
          <w:pStyle w:val="Footer"/>
          <w:jc w:val="center"/>
        </w:pPr>
        <w:r>
          <w:fldChar w:fldCharType="begin"/>
        </w:r>
        <w:r>
          <w:instrText xml:space="preserve"> PAGE   \* MERGEFORMAT </w:instrText>
        </w:r>
        <w:r>
          <w:fldChar w:fldCharType="separate"/>
        </w:r>
        <w:r w:rsidR="00650CD9">
          <w:rPr>
            <w:noProof/>
          </w:rPr>
          <w:t>95</w:t>
        </w:r>
        <w:r>
          <w:rPr>
            <w:noProof/>
          </w:rPr>
          <w:fldChar w:fldCharType="end"/>
        </w:r>
      </w:p>
    </w:sdtContent>
  </w:sdt>
  <w:p w:rsidR="00E3593B" w:rsidRDefault="00E359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9785778"/>
      <w:docPartObj>
        <w:docPartGallery w:val="Page Numbers (Bottom of Page)"/>
        <w:docPartUnique/>
      </w:docPartObj>
    </w:sdtPr>
    <w:sdtEndPr>
      <w:rPr>
        <w:noProof/>
      </w:rPr>
    </w:sdtEndPr>
    <w:sdtContent>
      <w:p w:rsidR="00E3593B" w:rsidRDefault="00E3593B" w:rsidP="0033055E">
        <w:pPr>
          <w:pStyle w:val="Footer"/>
          <w:jc w:val="center"/>
        </w:pPr>
        <w:r>
          <w:fldChar w:fldCharType="begin"/>
        </w:r>
        <w:r>
          <w:instrText xml:space="preserve"> PAGE   \* MERGEFORMAT </w:instrText>
        </w:r>
        <w:r>
          <w:fldChar w:fldCharType="separate"/>
        </w:r>
        <w:r w:rsidR="00DF53C6">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9816207"/>
      <w:docPartObj>
        <w:docPartGallery w:val="Page Numbers (Bottom of Page)"/>
        <w:docPartUnique/>
      </w:docPartObj>
    </w:sdtPr>
    <w:sdtEndPr>
      <w:rPr>
        <w:noProof/>
      </w:rPr>
    </w:sdtEndPr>
    <w:sdtContent>
      <w:p w:rsidR="00E3593B" w:rsidRDefault="00E3593B" w:rsidP="0033055E">
        <w:pPr>
          <w:pStyle w:val="Footer"/>
          <w:jc w:val="center"/>
          <w:rPr>
            <w:noProof/>
          </w:rPr>
        </w:pPr>
        <w:r>
          <w:fldChar w:fldCharType="begin"/>
        </w:r>
        <w:r>
          <w:instrText xml:space="preserve"> PAGE   \* MERGEFORMAT </w:instrText>
        </w:r>
        <w:r>
          <w:fldChar w:fldCharType="separate"/>
        </w:r>
        <w:r w:rsidR="00DF53C6">
          <w:rPr>
            <w:noProof/>
          </w:rPr>
          <w:t>1</w:t>
        </w:r>
        <w:r>
          <w:rPr>
            <w:noProof/>
          </w:rPr>
          <w:fldChar w:fldCharType="end"/>
        </w:r>
        <w:r>
          <w:rPr>
            <w:noProof/>
          </w:rPr>
          <w:br/>
        </w:r>
      </w:p>
      <w:p w:rsidR="00E3593B" w:rsidRDefault="00E3593B" w:rsidP="0033055E">
        <w:pPr>
          <w:pStyle w:val="Footer"/>
        </w:pPr>
        <w:r>
          <w:t>This chapter is previous published work, included with permission of the copyright owner</w:t>
        </w:r>
        <w:proofErr w:type="gramStart"/>
        <w:r>
          <w:t>:</w:t>
        </w:r>
        <w:proofErr w:type="gramEnd"/>
        <w:r>
          <w:br/>
        </w:r>
        <w:r>
          <w:rPr>
            <w:rFonts w:ascii="Arial" w:hAnsi="Arial" w:cs="Arial"/>
            <w:color w:val="222222"/>
            <w:sz w:val="20"/>
            <w:szCs w:val="20"/>
            <w:shd w:val="clear" w:color="auto" w:fill="FFFFFF"/>
          </w:rPr>
          <w:br/>
        </w:r>
        <w:proofErr w:type="spellStart"/>
        <w:r>
          <w:rPr>
            <w:rFonts w:ascii="Arial" w:hAnsi="Arial" w:cs="Arial"/>
            <w:color w:val="222222"/>
            <w:sz w:val="20"/>
            <w:szCs w:val="20"/>
            <w:shd w:val="clear" w:color="auto" w:fill="FFFFFF"/>
          </w:rPr>
          <w:t>Horecka</w:t>
        </w:r>
        <w:proofErr w:type="spellEnd"/>
        <w:r>
          <w:rPr>
            <w:rFonts w:ascii="Arial" w:hAnsi="Arial" w:cs="Arial"/>
            <w:color w:val="222222"/>
            <w:sz w:val="20"/>
            <w:szCs w:val="20"/>
            <w:shd w:val="clear" w:color="auto" w:fill="FFFFFF"/>
          </w:rPr>
          <w:t xml:space="preserve">, K. M., Dulas, M. R., </w:t>
        </w:r>
        <w:proofErr w:type="spellStart"/>
        <w:r>
          <w:rPr>
            <w:rFonts w:ascii="Arial" w:hAnsi="Arial" w:cs="Arial"/>
            <w:color w:val="222222"/>
            <w:sz w:val="20"/>
            <w:szCs w:val="20"/>
            <w:shd w:val="clear" w:color="auto" w:fill="FFFFFF"/>
          </w:rPr>
          <w:t>Schwarb</w:t>
        </w:r>
        <w:proofErr w:type="spellEnd"/>
        <w:r>
          <w:rPr>
            <w:rFonts w:ascii="Arial" w:hAnsi="Arial" w:cs="Arial"/>
            <w:color w:val="222222"/>
            <w:sz w:val="20"/>
            <w:szCs w:val="20"/>
            <w:shd w:val="clear" w:color="auto" w:fill="FFFFFF"/>
          </w:rPr>
          <w:t>,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rsidR="00E3593B" w:rsidRDefault="00E3593B" w:rsidP="0033055E">
        <w:pPr>
          <w:pStyle w:val="Footer"/>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5CDB" w:rsidRDefault="005E5CDB" w:rsidP="004E0AC8">
      <w:pPr>
        <w:spacing w:after="0" w:line="240" w:lineRule="auto"/>
      </w:pPr>
      <w:r>
        <w:separator/>
      </w:r>
    </w:p>
  </w:footnote>
  <w:footnote w:type="continuationSeparator" w:id="0">
    <w:p w:rsidR="005E5CDB" w:rsidRDefault="005E5CDB" w:rsidP="004E0A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8.4pt;height:18.4pt;visibility:visible;mso-wrap-style:square" o:bullet="t">
        <v:imagedata r:id="rId1" o:title=""/>
      </v:shape>
    </w:pict>
  </w:numPicBullet>
  <w:abstractNum w:abstractNumId="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0" w:nlCheck="1" w:checkStyle="0"/>
  <w:activeWritingStyle w:appName="MSWord" w:lang="en-US"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6D2"/>
    <w:rsid w:val="00000E37"/>
    <w:rsid w:val="00015541"/>
    <w:rsid w:val="00024521"/>
    <w:rsid w:val="0002455A"/>
    <w:rsid w:val="00027EB2"/>
    <w:rsid w:val="00031BF8"/>
    <w:rsid w:val="000404BD"/>
    <w:rsid w:val="00074733"/>
    <w:rsid w:val="00074F01"/>
    <w:rsid w:val="00075F11"/>
    <w:rsid w:val="00077DB8"/>
    <w:rsid w:val="0008499A"/>
    <w:rsid w:val="00090BDE"/>
    <w:rsid w:val="00095564"/>
    <w:rsid w:val="00096E75"/>
    <w:rsid w:val="0009720B"/>
    <w:rsid w:val="000973B7"/>
    <w:rsid w:val="000A129F"/>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17DD"/>
    <w:rsid w:val="00173DD7"/>
    <w:rsid w:val="0017410B"/>
    <w:rsid w:val="00180A7E"/>
    <w:rsid w:val="00183A3E"/>
    <w:rsid w:val="00184327"/>
    <w:rsid w:val="00187093"/>
    <w:rsid w:val="00193486"/>
    <w:rsid w:val="001958F9"/>
    <w:rsid w:val="001A6F4D"/>
    <w:rsid w:val="001A7B23"/>
    <w:rsid w:val="001B44E3"/>
    <w:rsid w:val="001B755B"/>
    <w:rsid w:val="001D67C1"/>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34F67"/>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A6BBE"/>
    <w:rsid w:val="002B328B"/>
    <w:rsid w:val="002B4E05"/>
    <w:rsid w:val="002B7776"/>
    <w:rsid w:val="002C7262"/>
    <w:rsid w:val="002D5C66"/>
    <w:rsid w:val="002E38FD"/>
    <w:rsid w:val="002E3904"/>
    <w:rsid w:val="002E59E4"/>
    <w:rsid w:val="002E6DE6"/>
    <w:rsid w:val="002F6642"/>
    <w:rsid w:val="0031460A"/>
    <w:rsid w:val="0032077D"/>
    <w:rsid w:val="00327E3C"/>
    <w:rsid w:val="0033055E"/>
    <w:rsid w:val="00337079"/>
    <w:rsid w:val="00337765"/>
    <w:rsid w:val="00341020"/>
    <w:rsid w:val="00346172"/>
    <w:rsid w:val="003547EF"/>
    <w:rsid w:val="00356DD5"/>
    <w:rsid w:val="00364158"/>
    <w:rsid w:val="003732FA"/>
    <w:rsid w:val="00375495"/>
    <w:rsid w:val="00376B51"/>
    <w:rsid w:val="00387152"/>
    <w:rsid w:val="00392ED0"/>
    <w:rsid w:val="00392F24"/>
    <w:rsid w:val="003947B1"/>
    <w:rsid w:val="0039551B"/>
    <w:rsid w:val="003A2EE0"/>
    <w:rsid w:val="003A7F85"/>
    <w:rsid w:val="003B0AD4"/>
    <w:rsid w:val="003B760E"/>
    <w:rsid w:val="003C14A3"/>
    <w:rsid w:val="003E12E6"/>
    <w:rsid w:val="003E19B9"/>
    <w:rsid w:val="003E29F6"/>
    <w:rsid w:val="003F6014"/>
    <w:rsid w:val="004003CD"/>
    <w:rsid w:val="00422C7B"/>
    <w:rsid w:val="00426D63"/>
    <w:rsid w:val="00432048"/>
    <w:rsid w:val="00453818"/>
    <w:rsid w:val="00462E89"/>
    <w:rsid w:val="00465C4C"/>
    <w:rsid w:val="004701AC"/>
    <w:rsid w:val="00475A78"/>
    <w:rsid w:val="004952D6"/>
    <w:rsid w:val="00497A6B"/>
    <w:rsid w:val="004A312C"/>
    <w:rsid w:val="004B52DB"/>
    <w:rsid w:val="004B72B9"/>
    <w:rsid w:val="004C2159"/>
    <w:rsid w:val="004C38FD"/>
    <w:rsid w:val="004C57EE"/>
    <w:rsid w:val="004C7410"/>
    <w:rsid w:val="004D01C9"/>
    <w:rsid w:val="004D6A6E"/>
    <w:rsid w:val="004E0AC8"/>
    <w:rsid w:val="004E3C0F"/>
    <w:rsid w:val="004E51A9"/>
    <w:rsid w:val="004F1A08"/>
    <w:rsid w:val="00501467"/>
    <w:rsid w:val="005035E2"/>
    <w:rsid w:val="005039DB"/>
    <w:rsid w:val="00504142"/>
    <w:rsid w:val="005041D4"/>
    <w:rsid w:val="005136F5"/>
    <w:rsid w:val="00515104"/>
    <w:rsid w:val="00522435"/>
    <w:rsid w:val="00543341"/>
    <w:rsid w:val="00552250"/>
    <w:rsid w:val="00552E6E"/>
    <w:rsid w:val="0055519E"/>
    <w:rsid w:val="00560F80"/>
    <w:rsid w:val="00562919"/>
    <w:rsid w:val="00563ABB"/>
    <w:rsid w:val="00565F0B"/>
    <w:rsid w:val="00566C24"/>
    <w:rsid w:val="005672AE"/>
    <w:rsid w:val="00570545"/>
    <w:rsid w:val="00574178"/>
    <w:rsid w:val="0057770E"/>
    <w:rsid w:val="005933DE"/>
    <w:rsid w:val="005A200D"/>
    <w:rsid w:val="005A68E1"/>
    <w:rsid w:val="005B35B1"/>
    <w:rsid w:val="005B43EC"/>
    <w:rsid w:val="005B60BA"/>
    <w:rsid w:val="005B7651"/>
    <w:rsid w:val="005C3793"/>
    <w:rsid w:val="005C3B70"/>
    <w:rsid w:val="005C6CEB"/>
    <w:rsid w:val="005E5CDB"/>
    <w:rsid w:val="005F0DD8"/>
    <w:rsid w:val="005F3E32"/>
    <w:rsid w:val="005F622C"/>
    <w:rsid w:val="006020C4"/>
    <w:rsid w:val="006162C9"/>
    <w:rsid w:val="00617970"/>
    <w:rsid w:val="00617D09"/>
    <w:rsid w:val="00625AB3"/>
    <w:rsid w:val="0062754F"/>
    <w:rsid w:val="006300F0"/>
    <w:rsid w:val="00636D16"/>
    <w:rsid w:val="00650CD9"/>
    <w:rsid w:val="00651A85"/>
    <w:rsid w:val="00660505"/>
    <w:rsid w:val="00660666"/>
    <w:rsid w:val="00674801"/>
    <w:rsid w:val="00687FE2"/>
    <w:rsid w:val="006936F0"/>
    <w:rsid w:val="00693F41"/>
    <w:rsid w:val="006A06E4"/>
    <w:rsid w:val="006A51C9"/>
    <w:rsid w:val="006A5D4C"/>
    <w:rsid w:val="006A6F11"/>
    <w:rsid w:val="006C4E32"/>
    <w:rsid w:val="006C64E8"/>
    <w:rsid w:val="006C6BFE"/>
    <w:rsid w:val="006E5646"/>
    <w:rsid w:val="006E61A3"/>
    <w:rsid w:val="006F1B78"/>
    <w:rsid w:val="00700F34"/>
    <w:rsid w:val="00704BC8"/>
    <w:rsid w:val="00705D23"/>
    <w:rsid w:val="00706068"/>
    <w:rsid w:val="007101D6"/>
    <w:rsid w:val="007137FC"/>
    <w:rsid w:val="00721779"/>
    <w:rsid w:val="0072413B"/>
    <w:rsid w:val="007246BD"/>
    <w:rsid w:val="007353F3"/>
    <w:rsid w:val="00740F1B"/>
    <w:rsid w:val="007473E5"/>
    <w:rsid w:val="007530E0"/>
    <w:rsid w:val="007560CC"/>
    <w:rsid w:val="0075613E"/>
    <w:rsid w:val="00760BE5"/>
    <w:rsid w:val="00761DED"/>
    <w:rsid w:val="007666D2"/>
    <w:rsid w:val="0078095E"/>
    <w:rsid w:val="00780F30"/>
    <w:rsid w:val="00781588"/>
    <w:rsid w:val="00781D25"/>
    <w:rsid w:val="00783BAA"/>
    <w:rsid w:val="007B21AE"/>
    <w:rsid w:val="007B3341"/>
    <w:rsid w:val="007B35FD"/>
    <w:rsid w:val="007B454C"/>
    <w:rsid w:val="007B4B79"/>
    <w:rsid w:val="007C3648"/>
    <w:rsid w:val="00803C16"/>
    <w:rsid w:val="00807041"/>
    <w:rsid w:val="008170ED"/>
    <w:rsid w:val="0082313E"/>
    <w:rsid w:val="008378A8"/>
    <w:rsid w:val="00840BB5"/>
    <w:rsid w:val="0084248D"/>
    <w:rsid w:val="008443C1"/>
    <w:rsid w:val="00850ACE"/>
    <w:rsid w:val="00851C6A"/>
    <w:rsid w:val="00853CFA"/>
    <w:rsid w:val="00853DD0"/>
    <w:rsid w:val="008600D6"/>
    <w:rsid w:val="00863218"/>
    <w:rsid w:val="00871443"/>
    <w:rsid w:val="00875013"/>
    <w:rsid w:val="00876A03"/>
    <w:rsid w:val="008774A8"/>
    <w:rsid w:val="008777B4"/>
    <w:rsid w:val="00880BAB"/>
    <w:rsid w:val="008845C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5776"/>
    <w:rsid w:val="0092349E"/>
    <w:rsid w:val="00927DDA"/>
    <w:rsid w:val="00932E52"/>
    <w:rsid w:val="009341C9"/>
    <w:rsid w:val="009361C2"/>
    <w:rsid w:val="009403BE"/>
    <w:rsid w:val="00940598"/>
    <w:rsid w:val="009413D6"/>
    <w:rsid w:val="00941DA3"/>
    <w:rsid w:val="009472DA"/>
    <w:rsid w:val="009504FC"/>
    <w:rsid w:val="00953D3B"/>
    <w:rsid w:val="00960029"/>
    <w:rsid w:val="00961B58"/>
    <w:rsid w:val="00966395"/>
    <w:rsid w:val="009773D7"/>
    <w:rsid w:val="009933FD"/>
    <w:rsid w:val="00997EAD"/>
    <w:rsid w:val="009A1544"/>
    <w:rsid w:val="009A6D7F"/>
    <w:rsid w:val="009C43C4"/>
    <w:rsid w:val="009D558D"/>
    <w:rsid w:val="009D7CAE"/>
    <w:rsid w:val="009E0267"/>
    <w:rsid w:val="009E3B47"/>
    <w:rsid w:val="009E7E6A"/>
    <w:rsid w:val="009E7EC3"/>
    <w:rsid w:val="009E7F67"/>
    <w:rsid w:val="00A00367"/>
    <w:rsid w:val="00A17388"/>
    <w:rsid w:val="00A31B4A"/>
    <w:rsid w:val="00A32CBC"/>
    <w:rsid w:val="00A44984"/>
    <w:rsid w:val="00A4507A"/>
    <w:rsid w:val="00A50C4B"/>
    <w:rsid w:val="00A532A4"/>
    <w:rsid w:val="00A633D7"/>
    <w:rsid w:val="00A65013"/>
    <w:rsid w:val="00A65939"/>
    <w:rsid w:val="00A80191"/>
    <w:rsid w:val="00A829D3"/>
    <w:rsid w:val="00A92435"/>
    <w:rsid w:val="00A94C8C"/>
    <w:rsid w:val="00AA15F8"/>
    <w:rsid w:val="00AA706F"/>
    <w:rsid w:val="00AB1EDE"/>
    <w:rsid w:val="00AC50F7"/>
    <w:rsid w:val="00AD1CF4"/>
    <w:rsid w:val="00AD2CA6"/>
    <w:rsid w:val="00AE05E5"/>
    <w:rsid w:val="00AE1D22"/>
    <w:rsid w:val="00AE22A6"/>
    <w:rsid w:val="00AE6BB0"/>
    <w:rsid w:val="00B014D4"/>
    <w:rsid w:val="00B05497"/>
    <w:rsid w:val="00B27FBD"/>
    <w:rsid w:val="00B31C3A"/>
    <w:rsid w:val="00B34899"/>
    <w:rsid w:val="00B366F3"/>
    <w:rsid w:val="00B44FCB"/>
    <w:rsid w:val="00B544E9"/>
    <w:rsid w:val="00B63870"/>
    <w:rsid w:val="00B81D76"/>
    <w:rsid w:val="00B84B98"/>
    <w:rsid w:val="00B857A0"/>
    <w:rsid w:val="00B9248E"/>
    <w:rsid w:val="00B968E7"/>
    <w:rsid w:val="00BA058B"/>
    <w:rsid w:val="00BB0174"/>
    <w:rsid w:val="00BB2FF0"/>
    <w:rsid w:val="00BB7D0D"/>
    <w:rsid w:val="00BC3311"/>
    <w:rsid w:val="00BD0E42"/>
    <w:rsid w:val="00BD1F08"/>
    <w:rsid w:val="00BE1935"/>
    <w:rsid w:val="00BE53EE"/>
    <w:rsid w:val="00BE54BB"/>
    <w:rsid w:val="00BF561B"/>
    <w:rsid w:val="00C02775"/>
    <w:rsid w:val="00C34F0A"/>
    <w:rsid w:val="00C46962"/>
    <w:rsid w:val="00C6411C"/>
    <w:rsid w:val="00C64465"/>
    <w:rsid w:val="00C71567"/>
    <w:rsid w:val="00C901B6"/>
    <w:rsid w:val="00C93D34"/>
    <w:rsid w:val="00C956EA"/>
    <w:rsid w:val="00C971D6"/>
    <w:rsid w:val="00CA6CA8"/>
    <w:rsid w:val="00CC0BD9"/>
    <w:rsid w:val="00CD5D2F"/>
    <w:rsid w:val="00CD6720"/>
    <w:rsid w:val="00CE1FED"/>
    <w:rsid w:val="00CE287D"/>
    <w:rsid w:val="00CE5DED"/>
    <w:rsid w:val="00CF2907"/>
    <w:rsid w:val="00CF298B"/>
    <w:rsid w:val="00D01287"/>
    <w:rsid w:val="00D04F64"/>
    <w:rsid w:val="00D05F81"/>
    <w:rsid w:val="00D060F5"/>
    <w:rsid w:val="00D065EB"/>
    <w:rsid w:val="00D17836"/>
    <w:rsid w:val="00D240BA"/>
    <w:rsid w:val="00D341A2"/>
    <w:rsid w:val="00D445CF"/>
    <w:rsid w:val="00D44758"/>
    <w:rsid w:val="00D45284"/>
    <w:rsid w:val="00D46AB1"/>
    <w:rsid w:val="00D77A77"/>
    <w:rsid w:val="00D8051D"/>
    <w:rsid w:val="00D80EFA"/>
    <w:rsid w:val="00D91636"/>
    <w:rsid w:val="00D91A1A"/>
    <w:rsid w:val="00DA3D09"/>
    <w:rsid w:val="00DA6AEA"/>
    <w:rsid w:val="00DB15EC"/>
    <w:rsid w:val="00DB4B3E"/>
    <w:rsid w:val="00DE15D8"/>
    <w:rsid w:val="00DE2DF3"/>
    <w:rsid w:val="00DF53C6"/>
    <w:rsid w:val="00DF6251"/>
    <w:rsid w:val="00E01F04"/>
    <w:rsid w:val="00E056D2"/>
    <w:rsid w:val="00E12B24"/>
    <w:rsid w:val="00E16C1E"/>
    <w:rsid w:val="00E3593B"/>
    <w:rsid w:val="00E4653E"/>
    <w:rsid w:val="00E53EDE"/>
    <w:rsid w:val="00E54683"/>
    <w:rsid w:val="00E6156C"/>
    <w:rsid w:val="00E757CE"/>
    <w:rsid w:val="00E85A77"/>
    <w:rsid w:val="00E9136F"/>
    <w:rsid w:val="00EA13EC"/>
    <w:rsid w:val="00EA401C"/>
    <w:rsid w:val="00EB1068"/>
    <w:rsid w:val="00EB50C9"/>
    <w:rsid w:val="00EC723F"/>
    <w:rsid w:val="00EE30AA"/>
    <w:rsid w:val="00EE64EF"/>
    <w:rsid w:val="00EF438F"/>
    <w:rsid w:val="00EF4BE5"/>
    <w:rsid w:val="00EF7D5A"/>
    <w:rsid w:val="00F075F7"/>
    <w:rsid w:val="00F1408E"/>
    <w:rsid w:val="00F14402"/>
    <w:rsid w:val="00F24602"/>
    <w:rsid w:val="00F24F14"/>
    <w:rsid w:val="00F2747D"/>
    <w:rsid w:val="00F277DE"/>
    <w:rsid w:val="00F364A7"/>
    <w:rsid w:val="00F45F2D"/>
    <w:rsid w:val="00F53158"/>
    <w:rsid w:val="00F76AD2"/>
    <w:rsid w:val="00F779C4"/>
    <w:rsid w:val="00F810C1"/>
    <w:rsid w:val="00F81F31"/>
    <w:rsid w:val="00F858BD"/>
    <w:rsid w:val="00F861DD"/>
    <w:rsid w:val="00F91A61"/>
    <w:rsid w:val="00F92F7F"/>
    <w:rsid w:val="00F93664"/>
    <w:rsid w:val="00FA07EE"/>
    <w:rsid w:val="00FA5755"/>
    <w:rsid w:val="00FA74FB"/>
    <w:rsid w:val="00FB11E1"/>
    <w:rsid w:val="00FB21BD"/>
    <w:rsid w:val="00FB30EF"/>
    <w:rsid w:val="00FB4AA8"/>
    <w:rsid w:val="00FB65CC"/>
    <w:rsid w:val="00FC566C"/>
    <w:rsid w:val="00FC5D71"/>
    <w:rsid w:val="00FC61D4"/>
    <w:rsid w:val="00FE19A1"/>
    <w:rsid w:val="00FE49F1"/>
    <w:rsid w:val="00FE64FA"/>
    <w:rsid w:val="00FE6C4F"/>
    <w:rsid w:val="00FF1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customStyle="1"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customStyle="1"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customStyle="1"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customStyle="1"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customStyle="1"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customStyle="1"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7.jpe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2.png"/><Relationship Id="rId68" Type="http://schemas.openxmlformats.org/officeDocument/2006/relationships/image" Target="media/image38.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tiff"/><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5.png"/><Relationship Id="rId74" Type="http://schemas.openxmlformats.org/officeDocument/2006/relationships/image" Target="media/image44.png"/><Relationship Id="rId79"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microsoft.com/office/2007/relationships/hdphoto" Target="media/hdphoto1.wdp"/><Relationship Id="rId28" Type="http://schemas.openxmlformats.org/officeDocument/2006/relationships/image" Target="media/image17.png"/><Relationship Id="rId36" Type="http://schemas.openxmlformats.org/officeDocument/2006/relationships/comments" Target="comments.xml"/><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4.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jpeg"/><Relationship Id="rId56" Type="http://schemas.openxmlformats.org/officeDocument/2006/relationships/chart" Target="charts/chart6.xml"/><Relationship Id="rId64" Type="http://schemas.openxmlformats.org/officeDocument/2006/relationships/image" Target="media/image33.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chart" Target="charts/chart9.xml"/><Relationship Id="rId67"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High%20Level%20Variables%20(SID,%20Trial,%20Inverse,%20Exploration,%20Misassignment,%20CB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High%20Level%20Variables%20(SID,%20Trial,%20Inverse,%20Exploration,%20Misassignment,%20CB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xmlns:c16r2="http://schemas.microsoft.com/office/drawing/2015/06/char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marker val="1"/>
        <c:smooth val="0"/>
        <c:axId val="201803648"/>
        <c:axId val="202415104"/>
      </c:lineChart>
      <c:catAx>
        <c:axId val="201803648"/>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15104"/>
        <c:crosses val="autoZero"/>
        <c:auto val="1"/>
        <c:lblAlgn val="ctr"/>
        <c:lblOffset val="100"/>
        <c:noMultiLvlLbl val="0"/>
      </c:catAx>
      <c:valAx>
        <c:axId val="202415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803648"/>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xmlns:c16r2="http://schemas.microsoft.com/office/drawing/2015/06/char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195210624"/>
        <c:axId val="195216512"/>
        <c:extLst xmlns:c16r2="http://schemas.microsoft.com/office/drawing/2015/06/char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xmlns:c16r2="http://schemas.microsoft.com/office/drawing/2015/06/char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xmlns:c16r2="http://schemas.microsoft.com/office/drawing/2015/06/char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195210624"/>
        <c:axId val="195216512"/>
      </c:lineChart>
      <c:catAx>
        <c:axId val="19521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16512"/>
        <c:crosses val="autoZero"/>
        <c:auto val="1"/>
        <c:lblAlgn val="ctr"/>
        <c:lblOffset val="100"/>
        <c:noMultiLvlLbl val="0"/>
      </c:catAx>
      <c:valAx>
        <c:axId val="195216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10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xmlns:c16r2="http://schemas.microsoft.com/office/drawing/2015/06/char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xmlns:c16r2="http://schemas.microsoft.com/office/drawing/2015/06/char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xmlns:c16r2="http://schemas.microsoft.com/office/drawing/2015/06/char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xmlns:c16r2="http://schemas.microsoft.com/office/drawing/2015/06/char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marker val="1"/>
        <c:smooth val="0"/>
        <c:axId val="195229568"/>
        <c:axId val="196038656"/>
      </c:lineChart>
      <c:catAx>
        <c:axId val="195229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38656"/>
        <c:crosses val="autoZero"/>
        <c:auto val="1"/>
        <c:lblAlgn val="ctr"/>
        <c:lblOffset val="100"/>
        <c:noMultiLvlLbl val="0"/>
      </c:catAx>
      <c:valAx>
        <c:axId val="196038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9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xmlns:c16r2="http://schemas.microsoft.com/office/drawing/2015/06/char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xmlns:c16r2="http://schemas.microsoft.com/office/drawing/2015/06/char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marker val="1"/>
        <c:smooth val="0"/>
        <c:axId val="196054016"/>
        <c:axId val="196060288"/>
      </c:lineChart>
      <c:catAx>
        <c:axId val="196054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0288"/>
        <c:crosses val="autoZero"/>
        <c:auto val="1"/>
        <c:lblAlgn val="ctr"/>
        <c:lblOffset val="100"/>
        <c:noMultiLvlLbl val="0"/>
      </c:catAx>
      <c:valAx>
        <c:axId val="19606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54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xmlns:c16r2="http://schemas.microsoft.com/office/drawing/2015/06/char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marker val="1"/>
        <c:smooth val="0"/>
        <c:axId val="338174336"/>
        <c:axId val="113165824"/>
      </c:lineChart>
      <c:catAx>
        <c:axId val="338174336"/>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165824"/>
        <c:crosses val="autoZero"/>
        <c:auto val="1"/>
        <c:lblAlgn val="ctr"/>
        <c:lblOffset val="100"/>
        <c:noMultiLvlLbl val="0"/>
      </c:catAx>
      <c:valAx>
        <c:axId val="113165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174336"/>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xmlns:c16r2="http://schemas.microsoft.com/office/drawing/2015/06/char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marker val="1"/>
        <c:smooth val="0"/>
        <c:axId val="139326208"/>
        <c:axId val="139328128"/>
      </c:lineChart>
      <c:catAx>
        <c:axId val="139326208"/>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328128"/>
        <c:crosses val="autoZero"/>
        <c:auto val="1"/>
        <c:lblAlgn val="ctr"/>
        <c:lblOffset val="100"/>
        <c:noMultiLvlLbl val="0"/>
      </c:catAx>
      <c:valAx>
        <c:axId val="13932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326208"/>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xmlns:c16r2="http://schemas.microsoft.com/office/drawing/2015/06/char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marker val="1"/>
        <c:smooth val="0"/>
        <c:axId val="139402624"/>
        <c:axId val="139417088"/>
      </c:lineChart>
      <c:catAx>
        <c:axId val="139402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417088"/>
        <c:crosses val="autoZero"/>
        <c:auto val="1"/>
        <c:lblAlgn val="ctr"/>
        <c:lblOffset val="100"/>
        <c:noMultiLvlLbl val="0"/>
      </c:catAx>
      <c:valAx>
        <c:axId val="139417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402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xmlns:c16r2="http://schemas.microsoft.com/office/drawing/2015/06/char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marker val="1"/>
        <c:smooth val="0"/>
        <c:axId val="152685184"/>
        <c:axId val="152691456"/>
      </c:lineChart>
      <c:catAx>
        <c:axId val="152685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91456"/>
        <c:crosses val="autoZero"/>
        <c:auto val="1"/>
        <c:lblAlgn val="ctr"/>
        <c:lblOffset val="100"/>
        <c:noMultiLvlLbl val="0"/>
      </c:catAx>
      <c:valAx>
        <c:axId val="152691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85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xmlns:c16r2="http://schemas.microsoft.com/office/drawing/2015/06/char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152787968"/>
        <c:axId val="179880704"/>
        <c:extLst xmlns:c16r2="http://schemas.microsoft.com/office/drawing/2015/06/char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15278796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880704"/>
        <c:crosses val="autoZero"/>
        <c:auto val="1"/>
        <c:lblAlgn val="ctr"/>
        <c:lblOffset val="100"/>
        <c:noMultiLvlLbl val="0"/>
      </c:catAx>
      <c:valAx>
        <c:axId val="179880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787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xmlns:c16r2="http://schemas.microsoft.com/office/drawing/2015/06/char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xmlns:c16r2="http://schemas.microsoft.com/office/drawing/2015/06/char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195136512"/>
        <c:axId val="195155072"/>
      </c:lineChart>
      <c:catAx>
        <c:axId val="19513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55072"/>
        <c:crosses val="autoZero"/>
        <c:auto val="1"/>
        <c:lblAlgn val="ctr"/>
        <c:lblOffset val="100"/>
        <c:noMultiLvlLbl val="0"/>
      </c:catAx>
      <c:valAx>
        <c:axId val="195155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3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xmlns:c16r2="http://schemas.microsoft.com/office/drawing/2015/06/char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195177856"/>
        <c:axId val="195179648"/>
      </c:barChart>
      <c:catAx>
        <c:axId val="19517785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79648"/>
        <c:crosses val="autoZero"/>
        <c:auto val="1"/>
        <c:lblAlgn val="ctr"/>
        <c:lblOffset val="100"/>
        <c:noMultiLvlLbl val="0"/>
      </c:catAx>
      <c:valAx>
        <c:axId val="19517964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77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xmlns:c16r2="http://schemas.microsoft.com/office/drawing/2015/06/char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xmlns:c16r2="http://schemas.microsoft.com/office/drawing/2015/06/char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marker val="1"/>
        <c:smooth val="0"/>
        <c:axId val="195190144"/>
        <c:axId val="195192320"/>
      </c:lineChart>
      <c:catAx>
        <c:axId val="19519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92320"/>
        <c:crosses val="autoZero"/>
        <c:auto val="1"/>
        <c:lblAlgn val="ctr"/>
        <c:lblOffset val="100"/>
        <c:noMultiLvlLbl val="0"/>
      </c:catAx>
      <c:valAx>
        <c:axId val="195192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90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D9C8F-A60B-4985-9D19-D9E1AB8FD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121</Pages>
  <Words>161482</Words>
  <Characters>920450</Characters>
  <Application>Microsoft Office Word</Application>
  <DocSecurity>0</DocSecurity>
  <Lines>7670</Lines>
  <Paragraphs>2159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1079773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H</dc:creator>
  <cp:lastModifiedBy>Dulas, Michael R</cp:lastModifiedBy>
  <cp:revision>2</cp:revision>
  <dcterms:created xsi:type="dcterms:W3CDTF">2018-03-07T21:00:00Z</dcterms:created>
  <dcterms:modified xsi:type="dcterms:W3CDTF">2018-03-07T21:00:00Z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